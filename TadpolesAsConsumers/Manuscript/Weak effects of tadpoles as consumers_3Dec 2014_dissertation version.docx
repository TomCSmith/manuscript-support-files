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E25" w:rsidRDefault="00227E25" w:rsidP="00227E25">
      <w:pPr>
        <w:spacing w:line="480" w:lineRule="auto"/>
        <w:ind w:right="360"/>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bookmarkStart w:id="0" w:name="_GoBack"/>
      <w:bookmarkEnd w:id="0"/>
    </w:p>
    <w:p w:rsidR="00BF5C5A" w:rsidRPr="00227E25" w:rsidRDefault="00BF5C5A" w:rsidP="00227E25">
      <w:pPr>
        <w:spacing w:line="480" w:lineRule="auto"/>
        <w:ind w:right="360"/>
        <w:jc w:val="center"/>
        <w:rPr>
          <w:rFonts w:ascii="Times New Roman" w:hAnsi="Times New Roman" w:cs="Times New Roman"/>
          <w:sz w:val="24"/>
          <w:szCs w:val="24"/>
        </w:rPr>
      </w:pPr>
      <w:r w:rsidRPr="00227E25">
        <w:rPr>
          <w:rFonts w:ascii="Times New Roman" w:hAnsi="Times New Roman" w:cs="Times New Roman"/>
          <w:sz w:val="24"/>
          <w:szCs w:val="24"/>
        </w:rPr>
        <w:t xml:space="preserve">Weak interactions between algae, mayflies, and tadpoles suggest communities </w:t>
      </w:r>
      <w:r w:rsidR="00F11FB2" w:rsidRPr="00227E25">
        <w:rPr>
          <w:rFonts w:ascii="Times New Roman" w:hAnsi="Times New Roman" w:cs="Times New Roman"/>
          <w:sz w:val="24"/>
          <w:szCs w:val="24"/>
        </w:rPr>
        <w:t xml:space="preserve">respond weakly </w:t>
      </w:r>
      <w:r w:rsidRPr="00227E25">
        <w:rPr>
          <w:rFonts w:ascii="Times New Roman" w:hAnsi="Times New Roman" w:cs="Times New Roman"/>
          <w:sz w:val="24"/>
          <w:szCs w:val="24"/>
        </w:rPr>
        <w:t>to mountain yellow-legged frog extinctions.</w:t>
      </w:r>
    </w:p>
    <w:p w:rsidR="00EE3A4D" w:rsidRDefault="00EE3A4D"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E82E81" w:rsidRDefault="00E82E81" w:rsidP="00227E25">
      <w:pPr>
        <w:spacing w:line="480" w:lineRule="auto"/>
        <w:ind w:right="360"/>
        <w:jc w:val="center"/>
        <w:rPr>
          <w:rFonts w:ascii="Times New Roman" w:hAnsi="Times New Roman" w:cs="Times New Roman"/>
          <w:sz w:val="24"/>
          <w:szCs w:val="24"/>
        </w:rPr>
      </w:pPr>
      <w:r w:rsidRPr="00A26358">
        <w:rPr>
          <w:rFonts w:ascii="Times New Roman" w:hAnsi="Times New Roman" w:cs="Times New Roman"/>
          <w:sz w:val="24"/>
          <w:szCs w:val="24"/>
        </w:rPr>
        <w:t>Thomas C. Smith</w:t>
      </w:r>
      <w:r w:rsidR="007D4B11" w:rsidRPr="007D4B11">
        <w:rPr>
          <w:rFonts w:ascii="Old English Text MT" w:hAnsi="Old English Text MT" w:cs="Times New Roman"/>
          <w:sz w:val="24"/>
          <w:szCs w:val="24"/>
          <w:vertAlign w:val="superscript"/>
        </w:rPr>
        <w:t>†</w:t>
      </w:r>
      <w:r w:rsidR="00DA0ABC">
        <w:rPr>
          <w:rFonts w:ascii="Times New Roman" w:hAnsi="Times New Roman" w:cs="Times New Roman"/>
          <w:sz w:val="24"/>
          <w:szCs w:val="24"/>
        </w:rPr>
        <w:t>, Marina Bozinovic, Yishen Miao</w:t>
      </w:r>
      <w:r w:rsidR="00DA0ABC" w:rsidRPr="00A26358">
        <w:rPr>
          <w:rFonts w:ascii="Times New Roman" w:hAnsi="Times New Roman" w:cs="Times New Roman"/>
          <w:sz w:val="24"/>
          <w:szCs w:val="24"/>
        </w:rPr>
        <w:t>, Cher</w:t>
      </w:r>
      <w:ins w:id="1" w:author="Cherie Briggs" w:date="2014-11-30T22:53:00Z">
        <w:r w:rsidR="005C6EF0">
          <w:rPr>
            <w:rFonts w:ascii="Times New Roman" w:hAnsi="Times New Roman" w:cs="Times New Roman"/>
            <w:sz w:val="24"/>
            <w:szCs w:val="24"/>
          </w:rPr>
          <w:t>yl</w:t>
        </w:r>
      </w:ins>
      <w:del w:id="2" w:author="Cherie Briggs" w:date="2014-11-30T22:53:00Z">
        <w:r w:rsidR="00DA0ABC" w:rsidRPr="00A26358" w:rsidDel="005C6EF0">
          <w:rPr>
            <w:rFonts w:ascii="Times New Roman" w:hAnsi="Times New Roman" w:cs="Times New Roman"/>
            <w:sz w:val="24"/>
            <w:szCs w:val="24"/>
          </w:rPr>
          <w:delText>ie</w:delText>
        </w:r>
      </w:del>
      <w:r w:rsidR="00DA0ABC" w:rsidRPr="00A26358">
        <w:rPr>
          <w:rFonts w:ascii="Times New Roman" w:hAnsi="Times New Roman" w:cs="Times New Roman"/>
          <w:sz w:val="24"/>
          <w:szCs w:val="24"/>
        </w:rPr>
        <w:t xml:space="preserve"> J. Briggs</w:t>
      </w:r>
    </w:p>
    <w:p w:rsidR="007D4B11" w:rsidRDefault="007D4B11" w:rsidP="00227E25">
      <w:pPr>
        <w:pStyle w:val="MediumGrid21"/>
        <w:spacing w:line="480" w:lineRule="auto"/>
        <w:ind w:right="360"/>
        <w:jc w:val="center"/>
        <w:rPr>
          <w:rFonts w:ascii="Times New Roman" w:hAnsi="Times New Roman"/>
          <w:sz w:val="24"/>
          <w:szCs w:val="24"/>
        </w:rPr>
      </w:pPr>
      <w:r w:rsidRPr="00932E21">
        <w:rPr>
          <w:rFonts w:ascii="Times New Roman" w:hAnsi="Times New Roman"/>
          <w:sz w:val="24"/>
          <w:szCs w:val="24"/>
        </w:rPr>
        <w:t>Department of Ecology, Evolution, and Marine Biology, University of California, Santa Barbara, California 93106 USA; phone: (805) 893-2888</w:t>
      </w:r>
    </w:p>
    <w:p w:rsidR="007D4B11" w:rsidRPr="00932E21" w:rsidRDefault="007D4B11" w:rsidP="00227E25">
      <w:pPr>
        <w:pStyle w:val="MediumGrid21"/>
        <w:spacing w:line="480" w:lineRule="auto"/>
        <w:ind w:right="360"/>
        <w:jc w:val="center"/>
        <w:rPr>
          <w:rFonts w:ascii="Times New Roman" w:hAnsi="Times New Roman"/>
          <w:sz w:val="24"/>
          <w:szCs w:val="24"/>
        </w:rPr>
      </w:pPr>
      <w:r w:rsidRPr="007D4B11">
        <w:rPr>
          <w:rFonts w:ascii="Old English Text MT" w:hAnsi="Old English Text MT"/>
          <w:sz w:val="24"/>
          <w:szCs w:val="24"/>
          <w:vertAlign w:val="superscript"/>
        </w:rPr>
        <w:t>†</w:t>
      </w:r>
      <w:r w:rsidRPr="00932E21">
        <w:rPr>
          <w:rFonts w:ascii="Times New Roman" w:hAnsi="Times New Roman"/>
          <w:sz w:val="24"/>
          <w:szCs w:val="24"/>
        </w:rPr>
        <w:t>email: thomas.smith@lifesci.ucsb.edu</w:t>
      </w:r>
    </w:p>
    <w:p w:rsidR="007D4B11" w:rsidRDefault="007D4B11" w:rsidP="00227E25">
      <w:pPr>
        <w:spacing w:line="480" w:lineRule="auto"/>
        <w:ind w:right="360"/>
        <w:jc w:val="center"/>
        <w:rPr>
          <w:rFonts w:ascii="Times New Roman" w:hAnsi="Times New Roman" w:cs="Times New Roman"/>
          <w:sz w:val="24"/>
          <w:szCs w:val="24"/>
        </w:rPr>
      </w:pPr>
    </w:p>
    <w:p w:rsidR="00EC2434" w:rsidRDefault="00EC2434" w:rsidP="00227E25">
      <w:pPr>
        <w:spacing w:line="480" w:lineRule="auto"/>
        <w:ind w:right="360"/>
        <w:jc w:val="center"/>
        <w:rPr>
          <w:rFonts w:ascii="Times New Roman" w:hAnsi="Times New Roman" w:cs="Times New Roman"/>
          <w:sz w:val="24"/>
          <w:szCs w:val="24"/>
        </w:rPr>
      </w:pPr>
    </w:p>
    <w:p w:rsidR="003D17A2" w:rsidRDefault="00EC2434" w:rsidP="00227E25">
      <w:pPr>
        <w:spacing w:line="480" w:lineRule="auto"/>
        <w:ind w:right="360"/>
        <w:rPr>
          <w:rFonts w:ascii="Times New Roman" w:hAnsi="Times New Roman" w:cs="Times New Roman"/>
          <w:sz w:val="24"/>
          <w:szCs w:val="24"/>
        </w:rPr>
      </w:pPr>
      <w:r>
        <w:rPr>
          <w:rFonts w:ascii="Times New Roman" w:hAnsi="Times New Roman" w:cs="Times New Roman"/>
          <w:sz w:val="24"/>
          <w:szCs w:val="24"/>
        </w:rPr>
        <w:t>Author Contributions: Thom</w:t>
      </w:r>
      <w:r w:rsidR="00B12DF0">
        <w:rPr>
          <w:rFonts w:ascii="Times New Roman" w:hAnsi="Times New Roman" w:cs="Times New Roman"/>
          <w:sz w:val="24"/>
          <w:szCs w:val="24"/>
        </w:rPr>
        <w:t>as C. Smith conceived the study</w:t>
      </w:r>
      <w:r>
        <w:rPr>
          <w:rFonts w:ascii="Times New Roman" w:hAnsi="Times New Roman" w:cs="Times New Roman"/>
          <w:sz w:val="24"/>
          <w:szCs w:val="24"/>
        </w:rPr>
        <w:t>, performed the research and analysis, and wrote the manuscript; Marina Bozinovic and Yishen Miao</w:t>
      </w:r>
      <w:r w:rsidR="00BF5C5A">
        <w:rPr>
          <w:rFonts w:ascii="Times New Roman" w:hAnsi="Times New Roman" w:cs="Times New Roman"/>
          <w:sz w:val="24"/>
          <w:szCs w:val="24"/>
        </w:rPr>
        <w:t xml:space="preserve"> contributed to </w:t>
      </w:r>
      <w:r>
        <w:rPr>
          <w:rFonts w:ascii="Times New Roman" w:hAnsi="Times New Roman" w:cs="Times New Roman"/>
          <w:sz w:val="24"/>
          <w:szCs w:val="24"/>
        </w:rPr>
        <w:t>the research</w:t>
      </w:r>
      <w:r w:rsidR="00BF5C5A">
        <w:rPr>
          <w:rFonts w:ascii="Times New Roman" w:hAnsi="Times New Roman" w:cs="Times New Roman"/>
          <w:sz w:val="24"/>
          <w:szCs w:val="24"/>
        </w:rPr>
        <w:t xml:space="preserve">, </w:t>
      </w:r>
      <w:r>
        <w:rPr>
          <w:rFonts w:ascii="Times New Roman" w:hAnsi="Times New Roman" w:cs="Times New Roman"/>
          <w:sz w:val="24"/>
          <w:szCs w:val="24"/>
        </w:rPr>
        <w:t xml:space="preserve">analysis, </w:t>
      </w:r>
      <w:r w:rsidR="00BF5C5A">
        <w:rPr>
          <w:rFonts w:ascii="Times New Roman" w:hAnsi="Times New Roman" w:cs="Times New Roman"/>
          <w:sz w:val="24"/>
          <w:szCs w:val="24"/>
        </w:rPr>
        <w:t xml:space="preserve">and </w:t>
      </w:r>
      <w:r>
        <w:rPr>
          <w:rFonts w:ascii="Times New Roman" w:hAnsi="Times New Roman" w:cs="Times New Roman"/>
          <w:sz w:val="24"/>
          <w:szCs w:val="24"/>
        </w:rPr>
        <w:t>text, and edited the manuscript; Cherie J. Briggs contributed to study design, data analysis, and edited the manuscript.</w:t>
      </w:r>
    </w:p>
    <w:p w:rsidR="003D17A2" w:rsidRDefault="003D17A2" w:rsidP="008D3EF6">
      <w:pPr>
        <w:ind w:right="360" w:firstLine="720"/>
        <w:rPr>
          <w:rFonts w:ascii="Times New Roman" w:hAnsi="Times New Roman" w:cs="Times New Roman"/>
          <w:sz w:val="24"/>
          <w:szCs w:val="24"/>
        </w:rPr>
      </w:pPr>
      <w:r>
        <w:rPr>
          <w:rFonts w:ascii="Times New Roman" w:hAnsi="Times New Roman" w:cs="Times New Roman"/>
          <w:sz w:val="24"/>
          <w:szCs w:val="24"/>
        </w:rPr>
        <w:br w:type="page"/>
      </w:r>
    </w:p>
    <w:p w:rsidR="00E82E81" w:rsidRPr="00A26358" w:rsidRDefault="00E82E81" w:rsidP="008D3EF6">
      <w:pPr>
        <w:spacing w:line="480" w:lineRule="auto"/>
        <w:ind w:right="360" w:firstLine="720"/>
        <w:jc w:val="center"/>
        <w:rPr>
          <w:rFonts w:ascii="Times New Roman" w:hAnsi="Times New Roman" w:cs="Times New Roman"/>
          <w:sz w:val="24"/>
          <w:szCs w:val="24"/>
        </w:rPr>
      </w:pPr>
      <w:r w:rsidRPr="00EC2434">
        <w:rPr>
          <w:rFonts w:ascii="Times New Roman" w:hAnsi="Times New Roman" w:cs="Times New Roman"/>
          <w:smallCaps/>
          <w:sz w:val="24"/>
          <w:szCs w:val="24"/>
        </w:rPr>
        <w:lastRenderedPageBreak/>
        <w:t>Abstract</w:t>
      </w:r>
    </w:p>
    <w:p w:rsidR="00BF5C5A" w:rsidRDefault="00E82E8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Worldwide declines of amphibian populations and loss of amphibian biodiversity have prompted investigations into the ecological functions of amphibian species</w:t>
      </w:r>
      <w:r w:rsidR="00BF5C5A">
        <w:rPr>
          <w:rFonts w:ascii="Times New Roman" w:hAnsi="Times New Roman" w:cs="Times New Roman"/>
          <w:sz w:val="24"/>
          <w:szCs w:val="24"/>
        </w:rPr>
        <w:t xml:space="preserve"> and the consequences of their extinctions</w:t>
      </w:r>
      <w:r w:rsidRPr="00A26358">
        <w:rPr>
          <w:rFonts w:ascii="Times New Roman" w:hAnsi="Times New Roman" w:cs="Times New Roman"/>
          <w:sz w:val="24"/>
          <w:szCs w:val="24"/>
        </w:rPr>
        <w:t>.  In the Sierra Nevada of California, mountain yellow-legged frogs are nearly extinct, yet their interactions</w:t>
      </w:r>
      <w:r w:rsidR="00BF5C5A">
        <w:rPr>
          <w:rFonts w:ascii="Times New Roman" w:hAnsi="Times New Roman" w:cs="Times New Roman"/>
          <w:sz w:val="24"/>
          <w:szCs w:val="24"/>
        </w:rPr>
        <w:t xml:space="preserve"> with other species</w:t>
      </w:r>
      <w:r w:rsidRPr="00A26358">
        <w:rPr>
          <w:rFonts w:ascii="Times New Roman" w:hAnsi="Times New Roman" w:cs="Times New Roman"/>
          <w:sz w:val="24"/>
          <w:szCs w:val="24"/>
        </w:rPr>
        <w:t xml:space="preserve"> </w:t>
      </w:r>
      <w:r w:rsidR="003D17A2">
        <w:rPr>
          <w:rFonts w:ascii="Times New Roman" w:hAnsi="Times New Roman" w:cs="Times New Roman"/>
          <w:sz w:val="24"/>
          <w:szCs w:val="24"/>
        </w:rPr>
        <w:t>remain largely unquantified</w:t>
      </w:r>
      <w:r w:rsidRPr="00A26358">
        <w:rPr>
          <w:rFonts w:ascii="Times New Roman" w:hAnsi="Times New Roman" w:cs="Times New Roman"/>
          <w:sz w:val="24"/>
          <w:szCs w:val="24"/>
        </w:rPr>
        <w:t>.  We performed two experiments</w:t>
      </w:r>
      <w:r w:rsidR="00F11FB2">
        <w:rPr>
          <w:rFonts w:ascii="Times New Roman" w:hAnsi="Times New Roman" w:cs="Times New Roman"/>
          <w:sz w:val="24"/>
          <w:szCs w:val="24"/>
        </w:rPr>
        <w:t>, both of which</w:t>
      </w:r>
      <w:r w:rsidRPr="00A26358">
        <w:rPr>
          <w:rFonts w:ascii="Times New Roman" w:hAnsi="Times New Roman" w:cs="Times New Roman"/>
          <w:sz w:val="24"/>
          <w:szCs w:val="24"/>
        </w:rPr>
        <w:t xml:space="preserve"> quantif</w:t>
      </w:r>
      <w:r w:rsidR="00F11FB2">
        <w:rPr>
          <w:rFonts w:ascii="Times New Roman" w:hAnsi="Times New Roman" w:cs="Times New Roman"/>
          <w:sz w:val="24"/>
          <w:szCs w:val="24"/>
        </w:rPr>
        <w:t>ied</w:t>
      </w:r>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top-down control of algae by </w:t>
      </w:r>
      <w:r w:rsidRPr="00A26358">
        <w:rPr>
          <w:rFonts w:ascii="Times New Roman" w:hAnsi="Times New Roman" w:cs="Times New Roman"/>
          <w:sz w:val="24"/>
          <w:szCs w:val="24"/>
        </w:rPr>
        <w:t xml:space="preserve">tadpole grazing and </w:t>
      </w:r>
      <w:del w:id="3" w:author="Cherie Briggs" w:date="2014-11-30T22:54:00Z">
        <w:r w:rsidRPr="00A26358" w:rsidDel="005C6EF0">
          <w:rPr>
            <w:rFonts w:ascii="Times New Roman" w:hAnsi="Times New Roman" w:cs="Times New Roman"/>
            <w:sz w:val="24"/>
            <w:szCs w:val="24"/>
          </w:rPr>
          <w:delText xml:space="preserve">to </w:delText>
        </w:r>
      </w:del>
      <w:r w:rsidRPr="00A26358">
        <w:rPr>
          <w:rFonts w:ascii="Times New Roman" w:hAnsi="Times New Roman" w:cs="Times New Roman"/>
          <w:sz w:val="24"/>
          <w:szCs w:val="24"/>
        </w:rPr>
        <w:t>quantif</w:t>
      </w:r>
      <w:ins w:id="4" w:author="Cherie Briggs" w:date="2014-11-30T22:54:00Z">
        <w:r w:rsidR="005C6EF0">
          <w:rPr>
            <w:rFonts w:ascii="Times New Roman" w:hAnsi="Times New Roman" w:cs="Times New Roman"/>
            <w:sz w:val="24"/>
            <w:szCs w:val="24"/>
          </w:rPr>
          <w:t>ied</w:t>
        </w:r>
      </w:ins>
      <w:del w:id="5" w:author="Cherie Briggs" w:date="2014-11-30T22:54:00Z">
        <w:r w:rsidRPr="00A26358" w:rsidDel="005C6EF0">
          <w:rPr>
            <w:rFonts w:ascii="Times New Roman" w:hAnsi="Times New Roman" w:cs="Times New Roman"/>
            <w:sz w:val="24"/>
            <w:szCs w:val="24"/>
          </w:rPr>
          <w:delText>y</w:delText>
        </w:r>
      </w:del>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competition between tadpoles and </w:t>
      </w:r>
      <w:r w:rsidRPr="00A26358">
        <w:rPr>
          <w:rFonts w:ascii="Times New Roman" w:hAnsi="Times New Roman" w:cs="Times New Roman"/>
          <w:sz w:val="24"/>
          <w:szCs w:val="24"/>
        </w:rPr>
        <w:t xml:space="preserve">mayflies.  In field enclosures in two remote high elevation lakes, we manipulated the densities of tadpoles and mayfly nymphs in a response surface design.  </w:t>
      </w:r>
      <w:r w:rsidR="00F11FB2">
        <w:rPr>
          <w:rFonts w:ascii="Times New Roman" w:hAnsi="Times New Roman" w:cs="Times New Roman"/>
          <w:sz w:val="24"/>
          <w:szCs w:val="24"/>
        </w:rPr>
        <w:t xml:space="preserve">Increasing </w:t>
      </w:r>
      <w:r w:rsidR="00BF0E62">
        <w:rPr>
          <w:rFonts w:ascii="Times New Roman" w:hAnsi="Times New Roman" w:cs="Times New Roman"/>
          <w:sz w:val="24"/>
          <w:szCs w:val="24"/>
        </w:rPr>
        <w:t>mayfl</w:t>
      </w:r>
      <w:r w:rsidR="00F11FB2">
        <w:rPr>
          <w:rFonts w:ascii="Times New Roman" w:hAnsi="Times New Roman" w:cs="Times New Roman"/>
          <w:sz w:val="24"/>
          <w:szCs w:val="24"/>
        </w:rPr>
        <w:t xml:space="preserve">y </w:t>
      </w:r>
      <w:r w:rsidR="009A0D57">
        <w:rPr>
          <w:rFonts w:ascii="Times New Roman" w:hAnsi="Times New Roman" w:cs="Times New Roman"/>
          <w:sz w:val="24"/>
          <w:szCs w:val="24"/>
        </w:rPr>
        <w:t>abundance</w:t>
      </w:r>
      <w:r w:rsidR="00F11FB2">
        <w:rPr>
          <w:rFonts w:ascii="Times New Roman" w:hAnsi="Times New Roman" w:cs="Times New Roman"/>
          <w:sz w:val="24"/>
          <w:szCs w:val="24"/>
        </w:rPr>
        <w:t xml:space="preserve"> reduced </w:t>
      </w:r>
      <w:r w:rsidR="00BF0E62">
        <w:rPr>
          <w:rFonts w:ascii="Times New Roman" w:hAnsi="Times New Roman" w:cs="Times New Roman"/>
          <w:sz w:val="24"/>
          <w:szCs w:val="24"/>
        </w:rPr>
        <w:t>algal abundance</w:t>
      </w:r>
      <w:ins w:id="6" w:author="Cherie Briggs" w:date="2014-11-30T22:56:00Z">
        <w:r w:rsidR="005C6EF0">
          <w:rPr>
            <w:rFonts w:ascii="Times New Roman" w:hAnsi="Times New Roman" w:cs="Times New Roman"/>
            <w:sz w:val="24"/>
            <w:szCs w:val="24"/>
          </w:rPr>
          <w:t xml:space="preserve">, </w:t>
        </w:r>
        <w:r w:rsidR="005C6EF0" w:rsidRPr="005C6EF0">
          <w:rPr>
            <w:rFonts w:ascii="Times New Roman" w:hAnsi="Times New Roman" w:cs="Times New Roman"/>
            <w:sz w:val="24"/>
            <w:szCs w:val="24"/>
          </w:rPr>
          <w:t>but there was no effect of tadpole abundance on algal abundance</w:t>
        </w:r>
      </w:ins>
      <w:commentRangeStart w:id="7"/>
      <w:r w:rsidR="00BF0E62">
        <w:rPr>
          <w:rFonts w:ascii="Times New Roman" w:hAnsi="Times New Roman" w:cs="Times New Roman"/>
          <w:sz w:val="24"/>
          <w:szCs w:val="24"/>
        </w:rPr>
        <w:t>.</w:t>
      </w:r>
      <w:commentRangeEnd w:id="7"/>
      <w:r w:rsidR="005C6EF0">
        <w:rPr>
          <w:rStyle w:val="CommentReference"/>
        </w:rPr>
        <w:commentReference w:id="7"/>
      </w:r>
      <w:r w:rsidR="00BF0E62">
        <w:rPr>
          <w:rFonts w:ascii="Times New Roman" w:hAnsi="Times New Roman" w:cs="Times New Roman"/>
          <w:sz w:val="24"/>
          <w:szCs w:val="24"/>
        </w:rPr>
        <w:t xml:space="preserve">  </w:t>
      </w:r>
      <w:ins w:id="8" w:author="Cherie Briggs" w:date="2014-11-30T22:56:00Z">
        <w:r w:rsidR="005C6EF0">
          <w:rPr>
            <w:rFonts w:ascii="Times New Roman" w:hAnsi="Times New Roman" w:cs="Times New Roman"/>
            <w:sz w:val="24"/>
            <w:szCs w:val="24"/>
          </w:rPr>
          <w:t>I</w:t>
        </w:r>
      </w:ins>
      <w:del w:id="9" w:author="Cherie Briggs" w:date="2014-11-30T22:56:00Z">
        <w:r w:rsidR="00F11FB2" w:rsidDel="005C6EF0">
          <w:rPr>
            <w:rFonts w:ascii="Times New Roman" w:hAnsi="Times New Roman" w:cs="Times New Roman"/>
            <w:sz w:val="24"/>
            <w:szCs w:val="24"/>
          </w:rPr>
          <w:delText>However, i</w:delText>
        </w:r>
      </w:del>
      <w:r w:rsidR="00F11FB2">
        <w:rPr>
          <w:rFonts w:ascii="Times New Roman" w:hAnsi="Times New Roman" w:cs="Times New Roman"/>
          <w:sz w:val="24"/>
          <w:szCs w:val="24"/>
        </w:rPr>
        <w:t>n this experiment, t</w:t>
      </w:r>
      <w:r w:rsidR="002243E2">
        <w:rPr>
          <w:rFonts w:ascii="Times New Roman" w:hAnsi="Times New Roman" w:cs="Times New Roman"/>
          <w:sz w:val="24"/>
          <w:szCs w:val="24"/>
        </w:rPr>
        <w:t xml:space="preserve">here was no indication that </w:t>
      </w:r>
      <w:ins w:id="10" w:author="Cherie Briggs" w:date="2014-11-30T22:56:00Z">
        <w:r w:rsidR="005C6EF0">
          <w:rPr>
            <w:rFonts w:ascii="Times New Roman" w:hAnsi="Times New Roman" w:cs="Times New Roman"/>
            <w:sz w:val="24"/>
            <w:szCs w:val="24"/>
          </w:rPr>
          <w:t xml:space="preserve">either </w:t>
        </w:r>
      </w:ins>
      <w:r w:rsidR="006E7B8A">
        <w:rPr>
          <w:rFonts w:ascii="Times New Roman" w:hAnsi="Times New Roman" w:cs="Times New Roman"/>
          <w:sz w:val="24"/>
          <w:szCs w:val="24"/>
        </w:rPr>
        <w:t xml:space="preserve">inter- or intraspecific competition negatively affected </w:t>
      </w:r>
      <w:r w:rsidR="002243E2">
        <w:rPr>
          <w:rFonts w:ascii="Times New Roman" w:hAnsi="Times New Roman" w:cs="Times New Roman"/>
          <w:sz w:val="24"/>
          <w:szCs w:val="24"/>
        </w:rPr>
        <w:t>tadpoles</w:t>
      </w:r>
      <w:r w:rsidR="00BF0E62">
        <w:rPr>
          <w:rFonts w:ascii="Times New Roman" w:hAnsi="Times New Roman" w:cs="Times New Roman"/>
          <w:sz w:val="24"/>
          <w:szCs w:val="24"/>
        </w:rPr>
        <w:t xml:space="preserve">, </w:t>
      </w:r>
      <w:r w:rsidR="006E7B8A">
        <w:rPr>
          <w:rFonts w:ascii="Times New Roman" w:hAnsi="Times New Roman" w:cs="Times New Roman"/>
          <w:sz w:val="24"/>
          <w:szCs w:val="24"/>
        </w:rPr>
        <w:t xml:space="preserve">to the contrary, </w:t>
      </w:r>
      <w:r w:rsidR="00BF0E62">
        <w:rPr>
          <w:rFonts w:ascii="Times New Roman" w:hAnsi="Times New Roman" w:cs="Times New Roman"/>
          <w:sz w:val="24"/>
          <w:szCs w:val="24"/>
        </w:rPr>
        <w:t xml:space="preserve">increasing tadpole </w:t>
      </w:r>
      <w:r w:rsidR="009A0D57">
        <w:rPr>
          <w:rFonts w:ascii="Times New Roman" w:hAnsi="Times New Roman" w:cs="Times New Roman"/>
          <w:sz w:val="24"/>
          <w:szCs w:val="24"/>
        </w:rPr>
        <w:t>abundance</w:t>
      </w:r>
      <w:r w:rsidR="00BF0E62">
        <w:rPr>
          <w:rFonts w:ascii="Times New Roman" w:hAnsi="Times New Roman" w:cs="Times New Roman"/>
          <w:sz w:val="24"/>
          <w:szCs w:val="24"/>
        </w:rPr>
        <w:t xml:space="preserve"> may </w:t>
      </w:r>
      <w:r w:rsidR="003D17A2">
        <w:rPr>
          <w:rFonts w:ascii="Times New Roman" w:hAnsi="Times New Roman" w:cs="Times New Roman"/>
          <w:sz w:val="24"/>
          <w:szCs w:val="24"/>
        </w:rPr>
        <w:t xml:space="preserve">have </w:t>
      </w:r>
      <w:r w:rsidR="00BF0E62">
        <w:rPr>
          <w:rFonts w:ascii="Times New Roman" w:hAnsi="Times New Roman" w:cs="Times New Roman"/>
          <w:sz w:val="24"/>
          <w:szCs w:val="24"/>
        </w:rPr>
        <w:t>facilitate</w:t>
      </w:r>
      <w:r w:rsidR="003D17A2">
        <w:rPr>
          <w:rFonts w:ascii="Times New Roman" w:hAnsi="Times New Roman" w:cs="Times New Roman"/>
          <w:sz w:val="24"/>
          <w:szCs w:val="24"/>
        </w:rPr>
        <w:t>d</w:t>
      </w:r>
      <w:r w:rsidR="00BF0E62">
        <w:rPr>
          <w:rFonts w:ascii="Times New Roman" w:hAnsi="Times New Roman" w:cs="Times New Roman"/>
          <w:sz w:val="24"/>
          <w:szCs w:val="24"/>
        </w:rPr>
        <w:t xml:space="preserve"> individual </w:t>
      </w:r>
      <w:r w:rsidR="003D17A2">
        <w:rPr>
          <w:rFonts w:ascii="Times New Roman" w:hAnsi="Times New Roman" w:cs="Times New Roman"/>
          <w:sz w:val="24"/>
          <w:szCs w:val="24"/>
        </w:rPr>
        <w:t xml:space="preserve">tadpole </w:t>
      </w:r>
      <w:r w:rsidR="00BF0E62">
        <w:rPr>
          <w:rFonts w:ascii="Times New Roman" w:hAnsi="Times New Roman" w:cs="Times New Roman"/>
          <w:sz w:val="24"/>
          <w:szCs w:val="24"/>
        </w:rPr>
        <w:t>growth.  M</w:t>
      </w:r>
      <w:r w:rsidR="0066534F">
        <w:rPr>
          <w:rFonts w:ascii="Times New Roman" w:hAnsi="Times New Roman" w:cs="Times New Roman"/>
          <w:sz w:val="24"/>
          <w:szCs w:val="24"/>
        </w:rPr>
        <w:t xml:space="preserve">ayflies </w:t>
      </w:r>
      <w:r w:rsidR="006E7B8A">
        <w:rPr>
          <w:rFonts w:ascii="Times New Roman" w:hAnsi="Times New Roman" w:cs="Times New Roman"/>
          <w:sz w:val="24"/>
          <w:szCs w:val="24"/>
        </w:rPr>
        <w:t xml:space="preserve">experienced negative effects of </w:t>
      </w:r>
      <w:r w:rsidR="00BF0E62">
        <w:rPr>
          <w:rFonts w:ascii="Times New Roman" w:hAnsi="Times New Roman" w:cs="Times New Roman"/>
          <w:sz w:val="24"/>
          <w:szCs w:val="24"/>
        </w:rPr>
        <w:t xml:space="preserve">both interspecific </w:t>
      </w:r>
      <w:r w:rsidR="00A37A83">
        <w:rPr>
          <w:rFonts w:ascii="Times New Roman" w:hAnsi="Times New Roman" w:cs="Times New Roman"/>
          <w:sz w:val="24"/>
          <w:szCs w:val="24"/>
        </w:rPr>
        <w:t xml:space="preserve">and </w:t>
      </w:r>
      <w:r w:rsidR="00BF0E62">
        <w:rPr>
          <w:rFonts w:ascii="Times New Roman" w:hAnsi="Times New Roman" w:cs="Times New Roman"/>
          <w:sz w:val="24"/>
          <w:szCs w:val="24"/>
        </w:rPr>
        <w:t xml:space="preserve">intraspecific competition, as they declined in </w:t>
      </w:r>
      <w:r w:rsidR="006E7B8A">
        <w:rPr>
          <w:rFonts w:ascii="Times New Roman" w:hAnsi="Times New Roman" w:cs="Times New Roman"/>
          <w:sz w:val="24"/>
          <w:szCs w:val="24"/>
        </w:rPr>
        <w:t xml:space="preserve">individual </w:t>
      </w:r>
      <w:r w:rsidR="00BF0E62">
        <w:rPr>
          <w:rFonts w:ascii="Times New Roman" w:hAnsi="Times New Roman" w:cs="Times New Roman"/>
          <w:sz w:val="24"/>
          <w:szCs w:val="24"/>
        </w:rPr>
        <w:t>size as densities of both consumers increased</w:t>
      </w:r>
      <w:r w:rsidR="002243E2">
        <w:rPr>
          <w:rFonts w:ascii="Times New Roman" w:hAnsi="Times New Roman" w:cs="Times New Roman"/>
          <w:sz w:val="24"/>
          <w:szCs w:val="24"/>
        </w:rPr>
        <w:t xml:space="preserve">.  </w:t>
      </w:r>
      <w:r w:rsidRPr="00A26358">
        <w:rPr>
          <w:rFonts w:ascii="Times New Roman" w:hAnsi="Times New Roman" w:cs="Times New Roman"/>
          <w:sz w:val="24"/>
          <w:szCs w:val="24"/>
        </w:rPr>
        <w:t>To test t</w:t>
      </w:r>
      <w:r w:rsidR="002243E2">
        <w:rPr>
          <w:rFonts w:ascii="Times New Roman" w:hAnsi="Times New Roman" w:cs="Times New Roman"/>
          <w:sz w:val="24"/>
          <w:szCs w:val="24"/>
        </w:rPr>
        <w:t>he effects of consumers on algal abundance</w:t>
      </w:r>
      <w:r w:rsidRPr="00A26358">
        <w:rPr>
          <w:rFonts w:ascii="Times New Roman" w:hAnsi="Times New Roman" w:cs="Times New Roman"/>
          <w:sz w:val="24"/>
          <w:szCs w:val="24"/>
        </w:rPr>
        <w:t xml:space="preserve"> independent of </w:t>
      </w:r>
      <w:r w:rsidR="003D17A2">
        <w:rPr>
          <w:rFonts w:ascii="Times New Roman" w:hAnsi="Times New Roman" w:cs="Times New Roman"/>
          <w:sz w:val="24"/>
          <w:szCs w:val="24"/>
        </w:rPr>
        <w:t>within</w:t>
      </w:r>
      <w:r w:rsidR="006E7B8A">
        <w:rPr>
          <w:rFonts w:ascii="Times New Roman" w:hAnsi="Times New Roman" w:cs="Times New Roman"/>
          <w:sz w:val="24"/>
          <w:szCs w:val="24"/>
        </w:rPr>
        <w:t>-</w:t>
      </w:r>
      <w:r w:rsidR="003D17A2" w:rsidRPr="00A26358">
        <w:rPr>
          <w:rFonts w:ascii="Times New Roman" w:hAnsi="Times New Roman" w:cs="Times New Roman"/>
          <w:sz w:val="24"/>
          <w:szCs w:val="24"/>
        </w:rPr>
        <w:t>lake</w:t>
      </w:r>
      <w:r w:rsidR="003D17A2">
        <w:rPr>
          <w:rFonts w:ascii="Times New Roman" w:hAnsi="Times New Roman" w:cs="Times New Roman"/>
          <w:sz w:val="24"/>
          <w:szCs w:val="24"/>
        </w:rPr>
        <w:t xml:space="preserve"> </w:t>
      </w:r>
      <w:r w:rsidR="0066534F">
        <w:rPr>
          <w:rFonts w:ascii="Times New Roman" w:hAnsi="Times New Roman" w:cs="Times New Roman"/>
          <w:sz w:val="24"/>
          <w:szCs w:val="24"/>
        </w:rPr>
        <w:t>variability</w:t>
      </w:r>
      <w:r w:rsidRPr="00A26358">
        <w:rPr>
          <w:rFonts w:ascii="Times New Roman" w:hAnsi="Times New Roman" w:cs="Times New Roman"/>
          <w:sz w:val="24"/>
          <w:szCs w:val="24"/>
        </w:rPr>
        <w:t xml:space="preserve">, we performed </w:t>
      </w:r>
      <w:r w:rsidR="0066534F">
        <w:rPr>
          <w:rFonts w:ascii="Times New Roman" w:hAnsi="Times New Roman" w:cs="Times New Roman"/>
          <w:sz w:val="24"/>
          <w:szCs w:val="24"/>
        </w:rPr>
        <w:t xml:space="preserve">a </w:t>
      </w:r>
      <w:r w:rsidR="00F11FB2">
        <w:rPr>
          <w:rFonts w:ascii="Times New Roman" w:hAnsi="Times New Roman" w:cs="Times New Roman"/>
          <w:sz w:val="24"/>
          <w:szCs w:val="24"/>
        </w:rPr>
        <w:t xml:space="preserve">separate </w:t>
      </w:r>
      <w:r w:rsidR="0066534F">
        <w:rPr>
          <w:rFonts w:ascii="Times New Roman" w:hAnsi="Times New Roman" w:cs="Times New Roman"/>
          <w:sz w:val="24"/>
          <w:szCs w:val="24"/>
        </w:rPr>
        <w:t xml:space="preserve">mesocosm </w:t>
      </w:r>
      <w:r w:rsidRPr="00A26358">
        <w:rPr>
          <w:rFonts w:ascii="Times New Roman" w:hAnsi="Times New Roman" w:cs="Times New Roman"/>
          <w:sz w:val="24"/>
          <w:szCs w:val="24"/>
        </w:rPr>
        <w:t xml:space="preserve">experiment </w:t>
      </w:r>
      <w:del w:id="11" w:author="Cherie Briggs" w:date="2014-11-30T22:59:00Z">
        <w:r w:rsidR="006E7B8A" w:rsidDel="005C6EF0">
          <w:rPr>
            <w:rFonts w:ascii="Times New Roman" w:hAnsi="Times New Roman" w:cs="Times New Roman"/>
            <w:sz w:val="24"/>
            <w:szCs w:val="24"/>
          </w:rPr>
          <w:delText>to</w:delText>
        </w:r>
        <w:r w:rsidRPr="00A26358" w:rsidDel="005C6EF0">
          <w:rPr>
            <w:rFonts w:ascii="Times New Roman" w:hAnsi="Times New Roman" w:cs="Times New Roman"/>
            <w:sz w:val="24"/>
            <w:szCs w:val="24"/>
          </w:rPr>
          <w:delText xml:space="preserve"> </w:delText>
        </w:r>
      </w:del>
      <w:r w:rsidRPr="00A26358">
        <w:rPr>
          <w:rFonts w:ascii="Times New Roman" w:hAnsi="Times New Roman" w:cs="Times New Roman"/>
          <w:sz w:val="24"/>
          <w:szCs w:val="24"/>
        </w:rPr>
        <w:t>manipulat</w:t>
      </w:r>
      <w:ins w:id="12" w:author="Cherie Briggs" w:date="2014-11-30T22:59:00Z">
        <w:r w:rsidR="005C6EF0">
          <w:rPr>
            <w:rFonts w:ascii="Times New Roman" w:hAnsi="Times New Roman" w:cs="Times New Roman"/>
            <w:sz w:val="24"/>
            <w:szCs w:val="24"/>
          </w:rPr>
          <w:t>ing</w:t>
        </w:r>
      </w:ins>
      <w:del w:id="13" w:author="Cherie Briggs" w:date="2014-11-30T22:59:00Z">
        <w:r w:rsidRPr="00A26358" w:rsidDel="005C6EF0">
          <w:rPr>
            <w:rFonts w:ascii="Times New Roman" w:hAnsi="Times New Roman" w:cs="Times New Roman"/>
            <w:sz w:val="24"/>
            <w:szCs w:val="24"/>
          </w:rPr>
          <w:delText>e</w:delText>
        </w:r>
      </w:del>
      <w:r w:rsidRPr="00A26358">
        <w:rPr>
          <w:rFonts w:ascii="Times New Roman" w:hAnsi="Times New Roman" w:cs="Times New Roman"/>
          <w:sz w:val="24"/>
          <w:szCs w:val="24"/>
        </w:rPr>
        <w:t xml:space="preserve"> the presence and absence of high densities of tadpoles and mayflies.  </w:t>
      </w:r>
      <w:r w:rsidR="00F11FB2">
        <w:rPr>
          <w:rFonts w:ascii="Times New Roman" w:hAnsi="Times New Roman" w:cs="Times New Roman"/>
          <w:sz w:val="24"/>
          <w:szCs w:val="24"/>
        </w:rPr>
        <w:t>In this experiment, t</w:t>
      </w:r>
      <w:r w:rsidRPr="00A26358">
        <w:rPr>
          <w:rFonts w:ascii="Times New Roman" w:hAnsi="Times New Roman" w:cs="Times New Roman"/>
          <w:sz w:val="24"/>
          <w:szCs w:val="24"/>
        </w:rPr>
        <w:t xml:space="preserve">adpole presence </w:t>
      </w:r>
      <w:r w:rsidR="0066534F">
        <w:rPr>
          <w:rFonts w:ascii="Times New Roman" w:hAnsi="Times New Roman" w:cs="Times New Roman"/>
          <w:sz w:val="24"/>
          <w:szCs w:val="24"/>
        </w:rPr>
        <w:t xml:space="preserve">reduced algal abundance by about 50%, but did not reduce algal growth rate. </w:t>
      </w:r>
      <w:r w:rsidR="00DA0ABC">
        <w:rPr>
          <w:rFonts w:ascii="Times New Roman" w:hAnsi="Times New Roman" w:cs="Times New Roman"/>
          <w:sz w:val="24"/>
          <w:szCs w:val="24"/>
        </w:rPr>
        <w:t xml:space="preserve"> </w:t>
      </w:r>
      <w:commentRangeStart w:id="14"/>
      <w:r w:rsidR="00E416C4">
        <w:rPr>
          <w:rFonts w:ascii="Times New Roman" w:hAnsi="Times New Roman" w:cs="Times New Roman"/>
          <w:sz w:val="24"/>
          <w:szCs w:val="24"/>
        </w:rPr>
        <w:t>Facilitation</w:t>
      </w:r>
      <w:r w:rsidR="006E7B8A">
        <w:rPr>
          <w:rFonts w:ascii="Times New Roman" w:hAnsi="Times New Roman" w:cs="Times New Roman"/>
          <w:sz w:val="24"/>
          <w:szCs w:val="24"/>
        </w:rPr>
        <w:t xml:space="preserve"> by tadpoles</w:t>
      </w:r>
      <w:r w:rsidR="00E416C4">
        <w:rPr>
          <w:rFonts w:ascii="Times New Roman" w:hAnsi="Times New Roman" w:cs="Times New Roman"/>
          <w:sz w:val="24"/>
          <w:szCs w:val="24"/>
        </w:rPr>
        <w:t xml:space="preserve"> may have allowed </w:t>
      </w:r>
      <w:r w:rsidR="006E7B8A">
        <w:rPr>
          <w:rFonts w:ascii="Times New Roman" w:hAnsi="Times New Roman" w:cs="Times New Roman"/>
          <w:sz w:val="24"/>
          <w:szCs w:val="24"/>
        </w:rPr>
        <w:t xml:space="preserve">mayflies </w:t>
      </w:r>
      <w:r w:rsidR="00E416C4">
        <w:rPr>
          <w:rFonts w:ascii="Times New Roman" w:hAnsi="Times New Roman" w:cs="Times New Roman"/>
          <w:sz w:val="24"/>
          <w:szCs w:val="24"/>
        </w:rPr>
        <w:t xml:space="preserve">to </w:t>
      </w:r>
      <w:r w:rsidR="00BF0E62">
        <w:rPr>
          <w:rFonts w:ascii="Times New Roman" w:hAnsi="Times New Roman" w:cs="Times New Roman"/>
          <w:sz w:val="24"/>
          <w:szCs w:val="24"/>
        </w:rPr>
        <w:t>reduce algal abundance</w:t>
      </w:r>
      <w:r w:rsidR="0066534F">
        <w:rPr>
          <w:rFonts w:ascii="Times New Roman" w:hAnsi="Times New Roman" w:cs="Times New Roman"/>
          <w:sz w:val="24"/>
          <w:szCs w:val="24"/>
        </w:rPr>
        <w:t>.</w:t>
      </w:r>
      <w:commentRangeEnd w:id="14"/>
      <w:r w:rsidR="005C6EF0">
        <w:rPr>
          <w:rStyle w:val="CommentReference"/>
        </w:rPr>
        <w:commentReference w:id="14"/>
      </w:r>
      <w:r w:rsidR="0066534F">
        <w:rPr>
          <w:rFonts w:ascii="Times New Roman" w:hAnsi="Times New Roman" w:cs="Times New Roman"/>
          <w:sz w:val="24"/>
          <w:szCs w:val="24"/>
        </w:rPr>
        <w:t xml:space="preserve">  </w:t>
      </w:r>
      <w:r w:rsidR="00F11FB2">
        <w:rPr>
          <w:rFonts w:ascii="Times New Roman" w:hAnsi="Times New Roman" w:cs="Times New Roman"/>
          <w:sz w:val="24"/>
          <w:szCs w:val="24"/>
        </w:rPr>
        <w:t>Overall, our studies indicate that t</w:t>
      </w:r>
      <w:r w:rsidR="00024BCD">
        <w:rPr>
          <w:rFonts w:ascii="Times New Roman" w:hAnsi="Times New Roman" w:cs="Times New Roman"/>
          <w:sz w:val="24"/>
          <w:szCs w:val="24"/>
        </w:rPr>
        <w:t>he removal of m</w:t>
      </w:r>
      <w:r w:rsidRPr="00A26358">
        <w:rPr>
          <w:rFonts w:ascii="Times New Roman" w:hAnsi="Times New Roman" w:cs="Times New Roman"/>
          <w:sz w:val="24"/>
          <w:szCs w:val="24"/>
        </w:rPr>
        <w:t xml:space="preserve">ountain yellow-legged frog tadpoles </w:t>
      </w:r>
      <w:r w:rsidR="00024BCD">
        <w:rPr>
          <w:rFonts w:ascii="Times New Roman" w:hAnsi="Times New Roman" w:cs="Times New Roman"/>
          <w:sz w:val="24"/>
          <w:szCs w:val="24"/>
        </w:rPr>
        <w:t xml:space="preserve">can </w:t>
      </w:r>
      <w:r w:rsidRPr="00A26358">
        <w:rPr>
          <w:rFonts w:ascii="Times New Roman" w:hAnsi="Times New Roman" w:cs="Times New Roman"/>
          <w:sz w:val="24"/>
          <w:szCs w:val="24"/>
        </w:rPr>
        <w:t xml:space="preserve">allow </w:t>
      </w:r>
      <w:r w:rsidR="00DA0ABC">
        <w:rPr>
          <w:rFonts w:ascii="Times New Roman" w:hAnsi="Times New Roman" w:cs="Times New Roman"/>
          <w:sz w:val="24"/>
          <w:szCs w:val="24"/>
        </w:rPr>
        <w:t>benthic producers to reac</w:t>
      </w:r>
      <w:r w:rsidR="002243E2">
        <w:rPr>
          <w:rFonts w:ascii="Times New Roman" w:hAnsi="Times New Roman" w:cs="Times New Roman"/>
          <w:sz w:val="24"/>
          <w:szCs w:val="24"/>
        </w:rPr>
        <w:t>h higher abundance</w:t>
      </w:r>
      <w:r w:rsidR="006E7B8A">
        <w:rPr>
          <w:rFonts w:ascii="Times New Roman" w:hAnsi="Times New Roman" w:cs="Times New Roman"/>
          <w:sz w:val="24"/>
          <w:szCs w:val="24"/>
        </w:rPr>
        <w:t xml:space="preserve"> and </w:t>
      </w:r>
      <w:r w:rsidR="00024BCD">
        <w:rPr>
          <w:rFonts w:ascii="Times New Roman" w:hAnsi="Times New Roman" w:cs="Times New Roman"/>
          <w:sz w:val="24"/>
          <w:szCs w:val="24"/>
        </w:rPr>
        <w:t xml:space="preserve">may </w:t>
      </w:r>
      <w:r w:rsidR="00F11FB2">
        <w:rPr>
          <w:rFonts w:ascii="Times New Roman" w:hAnsi="Times New Roman" w:cs="Times New Roman"/>
          <w:sz w:val="24"/>
          <w:szCs w:val="24"/>
        </w:rPr>
        <w:t xml:space="preserve">both </w:t>
      </w:r>
      <w:r w:rsidR="00024BCD">
        <w:rPr>
          <w:rFonts w:ascii="Times New Roman" w:hAnsi="Times New Roman" w:cs="Times New Roman"/>
          <w:sz w:val="24"/>
          <w:szCs w:val="24"/>
        </w:rPr>
        <w:t xml:space="preserve">harm </w:t>
      </w:r>
      <w:r w:rsidR="00F11FB2">
        <w:rPr>
          <w:rFonts w:ascii="Times New Roman" w:hAnsi="Times New Roman" w:cs="Times New Roman"/>
          <w:sz w:val="24"/>
          <w:szCs w:val="24"/>
        </w:rPr>
        <w:t xml:space="preserve">and </w:t>
      </w:r>
      <w:r w:rsidR="00024BCD">
        <w:rPr>
          <w:rFonts w:ascii="Times New Roman" w:hAnsi="Times New Roman" w:cs="Times New Roman"/>
          <w:sz w:val="24"/>
          <w:szCs w:val="24"/>
        </w:rPr>
        <w:t xml:space="preserve">help other </w:t>
      </w:r>
      <w:r w:rsidR="00E9207E">
        <w:rPr>
          <w:rFonts w:ascii="Times New Roman" w:hAnsi="Times New Roman" w:cs="Times New Roman"/>
          <w:sz w:val="24"/>
          <w:szCs w:val="24"/>
        </w:rPr>
        <w:t>grazers;</w:t>
      </w:r>
      <w:r w:rsidR="00024BCD">
        <w:rPr>
          <w:rFonts w:ascii="Times New Roman" w:hAnsi="Times New Roman" w:cs="Times New Roman"/>
          <w:sz w:val="24"/>
          <w:szCs w:val="24"/>
        </w:rPr>
        <w:t xml:space="preserve"> however the magnitudes of top-down and directions of within-trophic level </w:t>
      </w:r>
      <w:r w:rsidR="00024BCD">
        <w:rPr>
          <w:rFonts w:ascii="Times New Roman" w:hAnsi="Times New Roman" w:cs="Times New Roman"/>
          <w:sz w:val="24"/>
          <w:szCs w:val="24"/>
        </w:rPr>
        <w:lastRenderedPageBreak/>
        <w:t xml:space="preserve">interactions varied within and between our two experiments.  </w:t>
      </w:r>
      <w:r w:rsidR="00F11FB2">
        <w:rPr>
          <w:rFonts w:ascii="Times New Roman" w:hAnsi="Times New Roman" w:cs="Times New Roman"/>
          <w:sz w:val="24"/>
          <w:szCs w:val="24"/>
        </w:rPr>
        <w:t>T</w:t>
      </w:r>
      <w:r w:rsidR="00024BCD">
        <w:rPr>
          <w:rFonts w:ascii="Times New Roman" w:hAnsi="Times New Roman" w:cs="Times New Roman"/>
          <w:sz w:val="24"/>
          <w:szCs w:val="24"/>
        </w:rPr>
        <w:t xml:space="preserve">he effects of frog and tadpole </w:t>
      </w:r>
      <w:r w:rsidR="00A37A83">
        <w:rPr>
          <w:rFonts w:ascii="Times New Roman" w:hAnsi="Times New Roman" w:cs="Times New Roman"/>
          <w:sz w:val="24"/>
          <w:szCs w:val="24"/>
        </w:rPr>
        <w:t xml:space="preserve">declines or </w:t>
      </w:r>
      <w:r w:rsidR="00024BCD">
        <w:rPr>
          <w:rFonts w:ascii="Times New Roman" w:hAnsi="Times New Roman" w:cs="Times New Roman"/>
          <w:sz w:val="24"/>
          <w:szCs w:val="24"/>
        </w:rPr>
        <w:t xml:space="preserve">extinctions </w:t>
      </w:r>
      <w:r w:rsidR="00F11FB2">
        <w:rPr>
          <w:rFonts w:ascii="Times New Roman" w:hAnsi="Times New Roman" w:cs="Times New Roman"/>
          <w:sz w:val="24"/>
          <w:szCs w:val="24"/>
        </w:rPr>
        <w:t xml:space="preserve">appear to be </w:t>
      </w:r>
      <w:r w:rsidR="00024BCD">
        <w:rPr>
          <w:rFonts w:ascii="Times New Roman" w:hAnsi="Times New Roman" w:cs="Times New Roman"/>
          <w:sz w:val="24"/>
          <w:szCs w:val="24"/>
        </w:rPr>
        <w:t>context-dependent and may be difficult to detect</w:t>
      </w:r>
      <w:r w:rsidR="00BF0E62">
        <w:rPr>
          <w:rFonts w:ascii="Times New Roman" w:hAnsi="Times New Roman" w:cs="Times New Roman"/>
          <w:sz w:val="24"/>
          <w:szCs w:val="24"/>
        </w:rPr>
        <w:t>.</w:t>
      </w:r>
    </w:p>
    <w:p w:rsidR="003D17A2" w:rsidRDefault="00BF5C5A" w:rsidP="00142C70">
      <w:pPr>
        <w:tabs>
          <w:tab w:val="left" w:pos="9090"/>
          <w:tab w:val="left" w:pos="9360"/>
        </w:tabs>
        <w:spacing w:line="480" w:lineRule="auto"/>
        <w:ind w:left="720" w:right="1440"/>
        <w:rPr>
          <w:rFonts w:ascii="Times New Roman" w:hAnsi="Times New Roman" w:cs="Times New Roman"/>
          <w:sz w:val="24"/>
          <w:szCs w:val="24"/>
        </w:rPr>
      </w:pPr>
      <w:r>
        <w:rPr>
          <w:rFonts w:ascii="Times New Roman" w:hAnsi="Times New Roman" w:cs="Times New Roman"/>
          <w:sz w:val="24"/>
          <w:szCs w:val="24"/>
        </w:rPr>
        <w:t>Keywords:</w:t>
      </w:r>
      <w:r w:rsidR="00BF0E62">
        <w:rPr>
          <w:rFonts w:ascii="Times New Roman" w:hAnsi="Times New Roman" w:cs="Times New Roman"/>
          <w:sz w:val="24"/>
          <w:szCs w:val="24"/>
        </w:rPr>
        <w:t xml:space="preserve"> </w:t>
      </w:r>
      <w:r w:rsidRPr="00674A2C">
        <w:rPr>
          <w:rFonts w:ascii="Times New Roman" w:hAnsi="Times New Roman" w:cs="Times New Roman"/>
          <w:i/>
          <w:sz w:val="24"/>
          <w:szCs w:val="24"/>
        </w:rPr>
        <w:t xml:space="preserve">Ameletus </w:t>
      </w:r>
      <w:r w:rsidR="00E9207E" w:rsidRPr="00674A2C">
        <w:rPr>
          <w:rFonts w:ascii="Times New Roman" w:hAnsi="Times New Roman" w:cs="Times New Roman"/>
          <w:i/>
          <w:sz w:val="24"/>
          <w:szCs w:val="24"/>
        </w:rPr>
        <w:t>spp</w:t>
      </w:r>
      <w:r w:rsidR="00E9207E">
        <w:rPr>
          <w:rFonts w:ascii="Times New Roman" w:hAnsi="Times New Roman" w:cs="Times New Roman"/>
          <w:i/>
          <w:sz w:val="24"/>
          <w:szCs w:val="24"/>
        </w:rPr>
        <w:t>.</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a</w:t>
      </w:r>
      <w:r w:rsidRPr="00BF0E62">
        <w:rPr>
          <w:rFonts w:ascii="Times New Roman" w:hAnsi="Times New Roman" w:cs="Times New Roman"/>
          <w:sz w:val="24"/>
          <w:szCs w:val="24"/>
        </w:rPr>
        <w:t>mphibian</w:t>
      </w:r>
      <w:r>
        <w:rPr>
          <w:rFonts w:ascii="Times New Roman" w:hAnsi="Times New Roman" w:cs="Times New Roman"/>
          <w:sz w:val="24"/>
          <w:szCs w:val="24"/>
        </w:rPr>
        <w:t xml:space="preserve"> declines</w:t>
      </w:r>
      <w:r w:rsidR="00BF0E62">
        <w:rPr>
          <w:rFonts w:ascii="Times New Roman" w:hAnsi="Times New Roman" w:cs="Times New Roman"/>
          <w:sz w:val="24"/>
          <w:szCs w:val="24"/>
        </w:rPr>
        <w:t xml:space="preserve">, </w:t>
      </w:r>
      <w:r w:rsidR="00BF0E62" w:rsidRPr="00E43095">
        <w:rPr>
          <w:rFonts w:ascii="Times New Roman" w:hAnsi="Times New Roman" w:cs="Times New Roman"/>
          <w:i/>
          <w:sz w:val="24"/>
          <w:szCs w:val="24"/>
        </w:rPr>
        <w:t>Callibaetis ferrugineus</w:t>
      </w:r>
      <w:r w:rsidR="00BF0E62">
        <w:rPr>
          <w:rFonts w:ascii="Times New Roman" w:hAnsi="Times New Roman" w:cs="Times New Roman"/>
          <w:sz w:val="24"/>
          <w:szCs w:val="24"/>
        </w:rPr>
        <w:t>, i</w:t>
      </w:r>
      <w:r>
        <w:rPr>
          <w:rFonts w:ascii="Times New Roman" w:hAnsi="Times New Roman" w:cs="Times New Roman"/>
          <w:sz w:val="24"/>
          <w:szCs w:val="24"/>
        </w:rPr>
        <w:t>nterspecific competition</w:t>
      </w:r>
      <w:r w:rsidR="00BF0E62">
        <w:rPr>
          <w:rFonts w:ascii="Times New Roman" w:hAnsi="Times New Roman" w:cs="Times New Roman"/>
          <w:sz w:val="24"/>
          <w:szCs w:val="24"/>
        </w:rPr>
        <w:t xml:space="preserve">, </w:t>
      </w:r>
      <w:r w:rsidR="00142C70">
        <w:rPr>
          <w:rFonts w:ascii="Times New Roman" w:hAnsi="Times New Roman" w:cs="Times New Roman"/>
          <w:i/>
          <w:sz w:val="24"/>
          <w:szCs w:val="24"/>
        </w:rPr>
        <w:t xml:space="preserve">Rana muscosa, </w:t>
      </w:r>
      <w:r w:rsidRPr="00674A2C">
        <w:rPr>
          <w:rFonts w:ascii="Times New Roman" w:hAnsi="Times New Roman" w:cs="Times New Roman"/>
          <w:i/>
          <w:sz w:val="24"/>
          <w:szCs w:val="24"/>
        </w:rPr>
        <w:t>Rana sierrae</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r</w:t>
      </w:r>
      <w:r w:rsidRPr="00BF0E62">
        <w:rPr>
          <w:rFonts w:ascii="Times New Roman" w:hAnsi="Times New Roman" w:cs="Times New Roman"/>
          <w:sz w:val="24"/>
          <w:szCs w:val="24"/>
        </w:rPr>
        <w:t>esponse surface design</w:t>
      </w:r>
      <w:r w:rsidR="00BF0E62">
        <w:rPr>
          <w:rFonts w:ascii="Times New Roman" w:hAnsi="Times New Roman" w:cs="Times New Roman"/>
          <w:sz w:val="24"/>
          <w:szCs w:val="24"/>
        </w:rPr>
        <w:t xml:space="preserve">, </w:t>
      </w:r>
      <w:r>
        <w:rPr>
          <w:rFonts w:ascii="Times New Roman" w:hAnsi="Times New Roman" w:cs="Times New Roman"/>
          <w:sz w:val="24"/>
          <w:szCs w:val="24"/>
        </w:rPr>
        <w:t>Sierra Nevada</w:t>
      </w:r>
      <w:r w:rsidR="00BF0E62">
        <w:rPr>
          <w:rFonts w:ascii="Times New Roman" w:hAnsi="Times New Roman" w:cs="Times New Roman"/>
          <w:sz w:val="24"/>
          <w:szCs w:val="24"/>
        </w:rPr>
        <w:t>, t</w:t>
      </w:r>
      <w:r>
        <w:rPr>
          <w:rFonts w:ascii="Times New Roman" w:hAnsi="Times New Roman" w:cs="Times New Roman"/>
          <w:sz w:val="24"/>
          <w:szCs w:val="24"/>
        </w:rPr>
        <w:t>op-down control</w:t>
      </w:r>
    </w:p>
    <w:p w:rsidR="00227E25" w:rsidRDefault="00227E25" w:rsidP="00142C70">
      <w:pPr>
        <w:tabs>
          <w:tab w:val="left" w:pos="9090"/>
          <w:tab w:val="left" w:pos="9360"/>
        </w:tabs>
        <w:spacing w:line="480" w:lineRule="auto"/>
        <w:ind w:left="720" w:right="1440"/>
        <w:rPr>
          <w:rFonts w:ascii="Times New Roman" w:hAnsi="Times New Roman" w:cs="Times New Roman"/>
          <w:sz w:val="24"/>
          <w:szCs w:val="24"/>
        </w:rPr>
      </w:pPr>
    </w:p>
    <w:p w:rsidR="00886188" w:rsidRPr="00886188" w:rsidRDefault="00886188">
      <w:pPr>
        <w:spacing w:line="480" w:lineRule="auto"/>
        <w:ind w:right="360"/>
        <w:jc w:val="center"/>
        <w:rPr>
          <w:rFonts w:ascii="Times New Roman" w:hAnsi="Times New Roman" w:cs="Times New Roman"/>
          <w:smallCaps/>
          <w:sz w:val="24"/>
          <w:szCs w:val="24"/>
        </w:rPr>
        <w:pPrChange w:id="15" w:author="Thomas Collier Smith" w:date="2014-11-24T18:35:00Z">
          <w:pPr>
            <w:spacing w:line="480" w:lineRule="auto"/>
            <w:ind w:right="360" w:firstLine="720"/>
            <w:jc w:val="center"/>
          </w:pPr>
        </w:pPrChange>
      </w:pPr>
      <w:r>
        <w:rPr>
          <w:rFonts w:ascii="Times New Roman" w:hAnsi="Times New Roman" w:cs="Times New Roman"/>
          <w:smallCaps/>
          <w:sz w:val="24"/>
          <w:szCs w:val="24"/>
        </w:rPr>
        <w:t>Introduction</w:t>
      </w:r>
    </w:p>
    <w:p w:rsidR="00AC6196" w:rsidRDefault="00F61DA9" w:rsidP="00E416C4">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Despite </w:t>
      </w:r>
      <w:r w:rsidR="00E60572">
        <w:rPr>
          <w:rFonts w:ascii="Times New Roman" w:hAnsi="Times New Roman" w:cs="Times New Roman"/>
          <w:sz w:val="24"/>
          <w:szCs w:val="24"/>
        </w:rPr>
        <w:t xml:space="preserve">a quarter-century of </w:t>
      </w:r>
      <w:r>
        <w:rPr>
          <w:rFonts w:ascii="Times New Roman" w:hAnsi="Times New Roman" w:cs="Times New Roman"/>
          <w:sz w:val="24"/>
          <w:szCs w:val="24"/>
        </w:rPr>
        <w:t xml:space="preserve">awareness of worldwide amphibian population declines and extinctions </w:t>
      </w:r>
      <w:r w:rsidR="006F4693" w:rsidRPr="006F4693">
        <w:rPr>
          <w:rFonts w:ascii="Times New Roman" w:hAnsi="Times New Roman" w:cs="Times New Roman"/>
          <w:noProof/>
          <w:sz w:val="24"/>
          <w:szCs w:val="24"/>
        </w:rPr>
        <w:t>(Stuart et al. 2004, Wake and Vredenburg 2008)</w:t>
      </w:r>
      <w:r w:rsidR="0009455C">
        <w:rPr>
          <w:rFonts w:ascii="Times New Roman" w:hAnsi="Times New Roman" w:cs="Times New Roman"/>
          <w:sz w:val="24"/>
          <w:szCs w:val="24"/>
        </w:rPr>
        <w:t xml:space="preserve">, </w:t>
      </w:r>
      <w:r w:rsidR="00F11FB2">
        <w:rPr>
          <w:rFonts w:ascii="Times New Roman" w:hAnsi="Times New Roman" w:cs="Times New Roman"/>
          <w:sz w:val="24"/>
          <w:szCs w:val="24"/>
        </w:rPr>
        <w:t xml:space="preserve">the </w:t>
      </w:r>
      <w:r>
        <w:rPr>
          <w:rFonts w:ascii="Times New Roman" w:hAnsi="Times New Roman" w:cs="Times New Roman"/>
          <w:sz w:val="24"/>
          <w:szCs w:val="24"/>
        </w:rPr>
        <w:t xml:space="preserve">ecological consequences </w:t>
      </w:r>
      <w:r w:rsidR="00AC6196">
        <w:rPr>
          <w:rFonts w:ascii="Times New Roman" w:hAnsi="Times New Roman" w:cs="Times New Roman"/>
          <w:sz w:val="24"/>
          <w:szCs w:val="24"/>
        </w:rPr>
        <w:t xml:space="preserve">of these declines </w:t>
      </w:r>
      <w:r>
        <w:rPr>
          <w:rFonts w:ascii="Times New Roman" w:hAnsi="Times New Roman" w:cs="Times New Roman"/>
          <w:sz w:val="24"/>
          <w:szCs w:val="24"/>
        </w:rPr>
        <w:t>remain</w:t>
      </w:r>
      <w:r w:rsidR="0009455C">
        <w:rPr>
          <w:rFonts w:ascii="Times New Roman" w:hAnsi="Times New Roman" w:cs="Times New Roman"/>
          <w:sz w:val="24"/>
          <w:szCs w:val="24"/>
        </w:rPr>
        <w:t xml:space="preserve"> largely unquantified</w:t>
      </w:r>
      <w:r w:rsidR="00E416C4">
        <w:rPr>
          <w:rFonts w:ascii="Times New Roman" w:hAnsi="Times New Roman" w:cs="Times New Roman"/>
          <w:sz w:val="24"/>
          <w:szCs w:val="24"/>
        </w:rPr>
        <w:t xml:space="preserve"> </w:t>
      </w:r>
      <w:r w:rsidR="00E416C4" w:rsidRPr="00E416C4">
        <w:rPr>
          <w:rFonts w:ascii="Times New Roman" w:hAnsi="Times New Roman" w:cs="Times New Roman"/>
          <w:noProof/>
          <w:sz w:val="24"/>
          <w:szCs w:val="24"/>
        </w:rPr>
        <w:t>(</w:t>
      </w:r>
      <w:r w:rsidR="00E416C4">
        <w:rPr>
          <w:rFonts w:ascii="Times New Roman" w:hAnsi="Times New Roman" w:cs="Times New Roman"/>
          <w:noProof/>
          <w:sz w:val="24"/>
          <w:szCs w:val="24"/>
        </w:rPr>
        <w:t xml:space="preserve">but see </w:t>
      </w:r>
      <w:r w:rsidR="00E416C4" w:rsidRPr="00E416C4">
        <w:rPr>
          <w:rFonts w:ascii="Times New Roman" w:hAnsi="Times New Roman" w:cs="Times New Roman"/>
          <w:noProof/>
          <w:sz w:val="24"/>
          <w:szCs w:val="24"/>
        </w:rPr>
        <w:t>Connelly et al. 2014</w:t>
      </w:r>
      <w:r w:rsidR="00AC6196">
        <w:rPr>
          <w:rFonts w:ascii="Times New Roman" w:hAnsi="Times New Roman" w:cs="Times New Roman"/>
          <w:noProof/>
          <w:sz w:val="24"/>
          <w:szCs w:val="24"/>
        </w:rPr>
        <w:t xml:space="preserve"> </w:t>
      </w:r>
      <w:commentRangeStart w:id="16"/>
      <w:r w:rsidR="00AC6196">
        <w:rPr>
          <w:rFonts w:ascii="Times New Roman" w:hAnsi="Times New Roman" w:cs="Times New Roman"/>
          <w:noProof/>
          <w:sz w:val="24"/>
          <w:szCs w:val="24"/>
        </w:rPr>
        <w:t>and others</w:t>
      </w:r>
      <w:commentRangeEnd w:id="16"/>
      <w:r w:rsidR="005C6EF0">
        <w:rPr>
          <w:rStyle w:val="CommentReference"/>
        </w:rPr>
        <w:commentReference w:id="16"/>
      </w:r>
      <w:r w:rsidR="00E416C4" w:rsidRPr="00E416C4">
        <w:rPr>
          <w:rFonts w:ascii="Times New Roman" w:hAnsi="Times New Roman" w:cs="Times New Roman"/>
          <w:noProof/>
          <w:sz w:val="24"/>
          <w:szCs w:val="24"/>
        </w:rPr>
        <w:t>)</w:t>
      </w:r>
      <w:r w:rsidR="004A5BD3">
        <w:rPr>
          <w:rFonts w:ascii="Times New Roman" w:hAnsi="Times New Roman" w:cs="Times New Roman"/>
          <w:sz w:val="24"/>
          <w:szCs w:val="24"/>
        </w:rPr>
        <w:t xml:space="preserve">.  </w:t>
      </w:r>
      <w:r>
        <w:rPr>
          <w:rFonts w:ascii="Times New Roman" w:hAnsi="Times New Roman" w:cs="Times New Roman"/>
          <w:sz w:val="24"/>
          <w:szCs w:val="24"/>
        </w:rPr>
        <w:t xml:space="preserve">Generally, </w:t>
      </w:r>
      <w:r w:rsidR="00E416C4">
        <w:rPr>
          <w:rFonts w:ascii="Times New Roman" w:hAnsi="Times New Roman" w:cs="Times New Roman"/>
          <w:sz w:val="24"/>
          <w:szCs w:val="24"/>
        </w:rPr>
        <w:t>e</w:t>
      </w:r>
      <w:r w:rsidR="004A5BD3">
        <w:rPr>
          <w:rFonts w:ascii="Times New Roman" w:hAnsi="Times New Roman" w:cs="Times New Roman"/>
          <w:sz w:val="24"/>
          <w:szCs w:val="24"/>
        </w:rPr>
        <w:t xml:space="preserve">xtinctions </w:t>
      </w:r>
      <w:r>
        <w:rPr>
          <w:rFonts w:ascii="Times New Roman" w:hAnsi="Times New Roman" w:cs="Times New Roman"/>
          <w:sz w:val="24"/>
          <w:szCs w:val="24"/>
        </w:rPr>
        <w:t xml:space="preserve">or </w:t>
      </w:r>
      <w:r w:rsidR="00E416C4">
        <w:rPr>
          <w:rFonts w:ascii="Times New Roman" w:hAnsi="Times New Roman" w:cs="Times New Roman"/>
          <w:sz w:val="24"/>
          <w:szCs w:val="24"/>
        </w:rPr>
        <w:t>species removals can</w:t>
      </w:r>
      <w:r w:rsidR="008E6404">
        <w:rPr>
          <w:rFonts w:ascii="Times New Roman" w:hAnsi="Times New Roman" w:cs="Times New Roman"/>
          <w:sz w:val="24"/>
          <w:szCs w:val="24"/>
        </w:rPr>
        <w:t xml:space="preserve"> alter</w:t>
      </w:r>
      <w:r w:rsidR="004A5BD3">
        <w:rPr>
          <w:rFonts w:ascii="Times New Roman" w:hAnsi="Times New Roman" w:cs="Times New Roman"/>
          <w:sz w:val="24"/>
          <w:szCs w:val="24"/>
        </w:rPr>
        <w:t xml:space="preserve"> commun</w:t>
      </w:r>
      <w:r w:rsidR="008E6404">
        <w:rPr>
          <w:rFonts w:ascii="Times New Roman" w:hAnsi="Times New Roman" w:cs="Times New Roman"/>
          <w:sz w:val="24"/>
          <w:szCs w:val="24"/>
        </w:rPr>
        <w:t>ities</w:t>
      </w:r>
      <w:r w:rsidR="00E60572">
        <w:rPr>
          <w:rFonts w:ascii="Times New Roman" w:hAnsi="Times New Roman" w:cs="Times New Roman"/>
          <w:sz w:val="24"/>
          <w:szCs w:val="24"/>
        </w:rPr>
        <w:t xml:space="preserve">, in part </w:t>
      </w:r>
      <w:r w:rsidR="00E416C4">
        <w:rPr>
          <w:rFonts w:ascii="Times New Roman" w:hAnsi="Times New Roman" w:cs="Times New Roman"/>
          <w:sz w:val="24"/>
          <w:szCs w:val="24"/>
        </w:rPr>
        <w:t xml:space="preserve">through the loss of top-down resource control </w:t>
      </w:r>
      <w:del w:id="17" w:author="Cherie Briggs" w:date="2014-11-30T23:02:00Z">
        <w:r w:rsidR="00E416C4" w:rsidDel="005C6EF0">
          <w:rPr>
            <w:rFonts w:ascii="Times New Roman" w:hAnsi="Times New Roman" w:cs="Times New Roman"/>
            <w:sz w:val="24"/>
            <w:szCs w:val="24"/>
          </w:rPr>
          <w:delText xml:space="preserve"> </w:delText>
        </w:r>
      </w:del>
      <w:r w:rsidRPr="00F61DA9">
        <w:rPr>
          <w:rFonts w:ascii="Times New Roman" w:hAnsi="Times New Roman" w:cs="Times New Roman"/>
          <w:noProof/>
          <w:sz w:val="24"/>
          <w:szCs w:val="24"/>
        </w:rPr>
        <w:t>(Hairston et al. 1960, Paine 1966, Carpenter et al. 1985, Chalcraft and Resetarits 2003, Gruner et al. 2008)</w:t>
      </w:r>
      <w:r w:rsidR="00225F27">
        <w:rPr>
          <w:rFonts w:ascii="Times New Roman" w:hAnsi="Times New Roman" w:cs="Times New Roman"/>
          <w:sz w:val="24"/>
          <w:szCs w:val="24"/>
        </w:rPr>
        <w:t xml:space="preserve"> </w:t>
      </w:r>
      <w:r w:rsidR="003D17A2">
        <w:rPr>
          <w:rFonts w:ascii="Times New Roman" w:hAnsi="Times New Roman" w:cs="Times New Roman"/>
          <w:sz w:val="24"/>
          <w:szCs w:val="24"/>
        </w:rPr>
        <w:t xml:space="preserve">or </w:t>
      </w:r>
      <w:r w:rsidR="00AC6196">
        <w:rPr>
          <w:rFonts w:ascii="Times New Roman" w:hAnsi="Times New Roman" w:cs="Times New Roman"/>
          <w:sz w:val="24"/>
          <w:szCs w:val="24"/>
        </w:rPr>
        <w:t xml:space="preserve">through </w:t>
      </w:r>
      <w:commentRangeStart w:id="18"/>
      <w:r w:rsidR="00AC6196">
        <w:rPr>
          <w:rFonts w:ascii="Times New Roman" w:hAnsi="Times New Roman" w:cs="Times New Roman"/>
          <w:sz w:val="24"/>
          <w:szCs w:val="24"/>
        </w:rPr>
        <w:t xml:space="preserve">the </w:t>
      </w:r>
      <w:r w:rsidR="00E416C4">
        <w:rPr>
          <w:rFonts w:ascii="Times New Roman" w:hAnsi="Times New Roman" w:cs="Times New Roman"/>
          <w:sz w:val="24"/>
          <w:szCs w:val="24"/>
        </w:rPr>
        <w:t xml:space="preserve">loss of </w:t>
      </w:r>
      <w:r>
        <w:rPr>
          <w:rFonts w:ascii="Times New Roman" w:hAnsi="Times New Roman" w:cs="Times New Roman"/>
          <w:sz w:val="24"/>
          <w:szCs w:val="24"/>
        </w:rPr>
        <w:t xml:space="preserve">indirect </w:t>
      </w:r>
      <w:r w:rsidR="00E416C4">
        <w:rPr>
          <w:rFonts w:ascii="Times New Roman" w:hAnsi="Times New Roman" w:cs="Times New Roman"/>
          <w:sz w:val="24"/>
          <w:szCs w:val="24"/>
        </w:rPr>
        <w:t>effects on competitors</w:t>
      </w:r>
      <w:r w:rsidR="003D17A2">
        <w:rPr>
          <w:rFonts w:ascii="Times New Roman" w:hAnsi="Times New Roman" w:cs="Times New Roman"/>
          <w:sz w:val="24"/>
          <w:szCs w:val="24"/>
        </w:rPr>
        <w:t xml:space="preserve"> </w:t>
      </w:r>
      <w:commentRangeEnd w:id="18"/>
      <w:r w:rsidR="005C6EF0">
        <w:rPr>
          <w:rStyle w:val="CommentReference"/>
        </w:rPr>
        <w:commentReference w:id="18"/>
      </w:r>
      <w:r w:rsidR="00225F27" w:rsidRPr="00225F27">
        <w:rPr>
          <w:rFonts w:ascii="Times New Roman" w:hAnsi="Times New Roman" w:cs="Times New Roman"/>
          <w:noProof/>
          <w:sz w:val="24"/>
          <w:szCs w:val="24"/>
        </w:rPr>
        <w:t>(Holbrook and Schmitt 1995)</w:t>
      </w:r>
      <w:r w:rsidR="00E60572">
        <w:rPr>
          <w:rFonts w:ascii="Times New Roman" w:hAnsi="Times New Roman" w:cs="Times New Roman"/>
          <w:sz w:val="24"/>
          <w:szCs w:val="24"/>
        </w:rPr>
        <w:t xml:space="preserve">.  </w:t>
      </w:r>
      <w:r w:rsidR="00AC6196">
        <w:rPr>
          <w:rFonts w:ascii="Times New Roman" w:hAnsi="Times New Roman" w:cs="Times New Roman"/>
          <w:sz w:val="24"/>
          <w:szCs w:val="24"/>
        </w:rPr>
        <w:t>D</w:t>
      </w:r>
      <w:r>
        <w:rPr>
          <w:rFonts w:ascii="Times New Roman" w:hAnsi="Times New Roman" w:cs="Times New Roman"/>
          <w:sz w:val="24"/>
          <w:szCs w:val="24"/>
        </w:rPr>
        <w:t xml:space="preserve">eclines and extinctions </w:t>
      </w:r>
      <w:r w:rsidR="009B018C">
        <w:rPr>
          <w:rFonts w:ascii="Times New Roman" w:hAnsi="Times New Roman" w:cs="Times New Roman"/>
          <w:sz w:val="24"/>
          <w:szCs w:val="24"/>
        </w:rPr>
        <w:t xml:space="preserve">of amphibians </w:t>
      </w:r>
      <w:r w:rsidR="00E60572">
        <w:rPr>
          <w:rFonts w:ascii="Times New Roman" w:hAnsi="Times New Roman" w:cs="Times New Roman"/>
          <w:sz w:val="24"/>
          <w:szCs w:val="24"/>
        </w:rPr>
        <w:t xml:space="preserve">have the potential to </w:t>
      </w:r>
      <w:r>
        <w:rPr>
          <w:rFonts w:ascii="Times New Roman" w:hAnsi="Times New Roman" w:cs="Times New Roman"/>
          <w:sz w:val="24"/>
          <w:szCs w:val="24"/>
        </w:rPr>
        <w:t>change communities</w:t>
      </w:r>
      <w:r w:rsidR="00AC6196">
        <w:rPr>
          <w:rFonts w:ascii="Times New Roman" w:hAnsi="Times New Roman" w:cs="Times New Roman"/>
          <w:sz w:val="24"/>
          <w:szCs w:val="24"/>
        </w:rPr>
        <w:t>, but the magnitude of those changes is likely to vary among species and among communities (Menge 2003</w:t>
      </w:r>
      <w:del w:id="19" w:author="Cherie Briggs" w:date="2014-11-30T23:04:00Z">
        <w:r w:rsidR="00AC6196" w:rsidDel="005C6EF0">
          <w:rPr>
            <w:rFonts w:ascii="Times New Roman" w:hAnsi="Times New Roman" w:cs="Times New Roman"/>
            <w:sz w:val="24"/>
            <w:szCs w:val="24"/>
          </w:rPr>
          <w:delText xml:space="preserve">.  </w:delText>
        </w:r>
      </w:del>
      <w:r w:rsidR="00AC6196">
        <w:rPr>
          <w:rFonts w:ascii="Times New Roman" w:hAnsi="Times New Roman" w:cs="Times New Roman"/>
          <w:sz w:val="24"/>
          <w:szCs w:val="24"/>
        </w:rPr>
        <w:t>)</w:t>
      </w:r>
      <w:r>
        <w:rPr>
          <w:rFonts w:ascii="Times New Roman" w:hAnsi="Times New Roman" w:cs="Times New Roman"/>
          <w:sz w:val="24"/>
          <w:szCs w:val="24"/>
        </w:rPr>
        <w:t xml:space="preserve">.  </w:t>
      </w:r>
      <w:commentRangeStart w:id="20"/>
      <w:r w:rsidR="00E416C4">
        <w:rPr>
          <w:rFonts w:ascii="Times New Roman" w:hAnsi="Times New Roman" w:cs="Times New Roman"/>
          <w:sz w:val="24"/>
          <w:szCs w:val="24"/>
        </w:rPr>
        <w:t xml:space="preserve">However, </w:t>
      </w:r>
      <w:commentRangeEnd w:id="20"/>
      <w:r w:rsidR="00B5408C">
        <w:rPr>
          <w:rStyle w:val="CommentReference"/>
        </w:rPr>
        <w:commentReference w:id="20"/>
      </w:r>
      <w:r w:rsidR="00E416C4">
        <w:rPr>
          <w:rFonts w:ascii="Times New Roman" w:hAnsi="Times New Roman" w:cs="Times New Roman"/>
          <w:sz w:val="24"/>
          <w:szCs w:val="24"/>
        </w:rPr>
        <w:t>t</w:t>
      </w:r>
      <w:r w:rsidR="001E4071">
        <w:rPr>
          <w:rFonts w:ascii="Times New Roman" w:hAnsi="Times New Roman" w:cs="Times New Roman"/>
          <w:sz w:val="24"/>
          <w:szCs w:val="24"/>
        </w:rPr>
        <w:t xml:space="preserve">he </w:t>
      </w:r>
      <w:r w:rsidR="0045700C">
        <w:rPr>
          <w:rFonts w:ascii="Times New Roman" w:hAnsi="Times New Roman" w:cs="Times New Roman"/>
          <w:sz w:val="24"/>
          <w:szCs w:val="24"/>
        </w:rPr>
        <w:t>extent to which</w:t>
      </w:r>
      <w:r w:rsidR="001E4071">
        <w:rPr>
          <w:rFonts w:ascii="Times New Roman" w:hAnsi="Times New Roman" w:cs="Times New Roman"/>
          <w:sz w:val="24"/>
          <w:szCs w:val="24"/>
        </w:rPr>
        <w:t xml:space="preserve"> </w:t>
      </w:r>
      <w:r w:rsidR="00E416C4">
        <w:rPr>
          <w:rFonts w:ascii="Times New Roman" w:hAnsi="Times New Roman" w:cs="Times New Roman"/>
          <w:sz w:val="24"/>
          <w:szCs w:val="24"/>
        </w:rPr>
        <w:t xml:space="preserve">species </w:t>
      </w:r>
      <w:r w:rsidR="00B37E20">
        <w:rPr>
          <w:rFonts w:ascii="Times New Roman" w:hAnsi="Times New Roman" w:cs="Times New Roman"/>
          <w:sz w:val="24"/>
          <w:szCs w:val="24"/>
        </w:rPr>
        <w:t>shape</w:t>
      </w:r>
      <w:r>
        <w:rPr>
          <w:rFonts w:ascii="Times New Roman" w:hAnsi="Times New Roman" w:cs="Times New Roman"/>
          <w:sz w:val="24"/>
          <w:szCs w:val="24"/>
        </w:rPr>
        <w:t xml:space="preserve"> their </w:t>
      </w:r>
      <w:r w:rsidR="00E17E7F">
        <w:rPr>
          <w:rFonts w:ascii="Times New Roman" w:hAnsi="Times New Roman" w:cs="Times New Roman"/>
          <w:sz w:val="24"/>
          <w:szCs w:val="24"/>
        </w:rPr>
        <w:t>communit</w:t>
      </w:r>
      <w:r>
        <w:rPr>
          <w:rFonts w:ascii="Times New Roman" w:hAnsi="Times New Roman" w:cs="Times New Roman"/>
          <w:sz w:val="24"/>
          <w:szCs w:val="24"/>
        </w:rPr>
        <w:t xml:space="preserve">ies </w:t>
      </w:r>
      <w:r w:rsidR="00E416C4">
        <w:rPr>
          <w:rFonts w:ascii="Times New Roman" w:hAnsi="Times New Roman" w:cs="Times New Roman"/>
          <w:sz w:val="24"/>
          <w:szCs w:val="24"/>
        </w:rPr>
        <w:t>via</w:t>
      </w:r>
      <w:r w:rsidR="00E17E7F">
        <w:rPr>
          <w:rFonts w:ascii="Times New Roman" w:hAnsi="Times New Roman" w:cs="Times New Roman"/>
          <w:sz w:val="24"/>
          <w:szCs w:val="24"/>
        </w:rPr>
        <w:t xml:space="preserve"> resource consumption </w:t>
      </w:r>
      <w:r>
        <w:rPr>
          <w:rFonts w:ascii="Times New Roman" w:hAnsi="Times New Roman" w:cs="Times New Roman"/>
          <w:sz w:val="24"/>
          <w:szCs w:val="24"/>
        </w:rPr>
        <w:t xml:space="preserve">can </w:t>
      </w:r>
      <w:r w:rsidR="00954452">
        <w:rPr>
          <w:rFonts w:ascii="Times New Roman" w:hAnsi="Times New Roman" w:cs="Times New Roman"/>
          <w:sz w:val="24"/>
          <w:szCs w:val="24"/>
        </w:rPr>
        <w:t>var</w:t>
      </w:r>
      <w:r>
        <w:rPr>
          <w:rFonts w:ascii="Times New Roman" w:hAnsi="Times New Roman" w:cs="Times New Roman"/>
          <w:sz w:val="24"/>
          <w:szCs w:val="24"/>
        </w:rPr>
        <w:t xml:space="preserve">y with species identity, so the effects of extinctions are also likely to vary idiosyncratically </w:t>
      </w:r>
      <w:r w:rsidRPr="00F61DA9">
        <w:rPr>
          <w:rFonts w:ascii="Times New Roman" w:hAnsi="Times New Roman" w:cs="Times New Roman"/>
          <w:noProof/>
          <w:sz w:val="24"/>
          <w:szCs w:val="24"/>
        </w:rPr>
        <w:t>(Menge 2003)</w:t>
      </w:r>
      <w:r>
        <w:rPr>
          <w:rFonts w:ascii="Times New Roman" w:hAnsi="Times New Roman" w:cs="Times New Roman"/>
          <w:sz w:val="24"/>
          <w:szCs w:val="24"/>
        </w:rPr>
        <w:t xml:space="preserve">.  </w:t>
      </w:r>
    </w:p>
    <w:p w:rsidR="004A5BD3" w:rsidRPr="004A5BD3" w:rsidRDefault="00F61DA9" w:rsidP="00AC6196">
      <w:pPr>
        <w:spacing w:line="480" w:lineRule="auto"/>
        <w:ind w:right="360" w:firstLine="720"/>
        <w:rPr>
          <w:rFonts w:ascii="Times New Roman" w:hAnsi="Times New Roman" w:cs="Times New Roman"/>
          <w:noProof/>
          <w:sz w:val="24"/>
          <w:szCs w:val="24"/>
        </w:rPr>
      </w:pPr>
      <w:r>
        <w:rPr>
          <w:rFonts w:ascii="Times New Roman" w:hAnsi="Times New Roman" w:cs="Times New Roman"/>
          <w:sz w:val="24"/>
          <w:szCs w:val="24"/>
        </w:rPr>
        <w:t xml:space="preserve">The </w:t>
      </w:r>
      <w:commentRangeStart w:id="21"/>
      <w:r>
        <w:rPr>
          <w:rFonts w:ascii="Times New Roman" w:hAnsi="Times New Roman" w:cs="Times New Roman"/>
          <w:sz w:val="24"/>
          <w:szCs w:val="24"/>
        </w:rPr>
        <w:t xml:space="preserve">importance </w:t>
      </w:r>
      <w:commentRangeEnd w:id="21"/>
      <w:r w:rsidR="00B5408C">
        <w:rPr>
          <w:rStyle w:val="CommentReference"/>
        </w:rPr>
        <w:commentReference w:id="21"/>
      </w:r>
      <w:r>
        <w:rPr>
          <w:rFonts w:ascii="Times New Roman" w:hAnsi="Times New Roman" w:cs="Times New Roman"/>
          <w:sz w:val="24"/>
          <w:szCs w:val="24"/>
        </w:rPr>
        <w:t xml:space="preserve">of a species </w:t>
      </w:r>
      <w:r w:rsidR="00AC6196">
        <w:rPr>
          <w:rFonts w:ascii="Times New Roman" w:hAnsi="Times New Roman" w:cs="Times New Roman"/>
          <w:sz w:val="24"/>
          <w:szCs w:val="24"/>
        </w:rPr>
        <w:t xml:space="preserve">in a community arises partially from its function </w:t>
      </w:r>
      <w:r>
        <w:rPr>
          <w:rFonts w:ascii="Times New Roman" w:hAnsi="Times New Roman" w:cs="Times New Roman"/>
          <w:sz w:val="24"/>
          <w:szCs w:val="24"/>
        </w:rPr>
        <w:t>as a consumer</w:t>
      </w:r>
      <w:r w:rsidR="00AC6196">
        <w:rPr>
          <w:rFonts w:ascii="Times New Roman" w:hAnsi="Times New Roman" w:cs="Times New Roman"/>
          <w:sz w:val="24"/>
          <w:szCs w:val="24"/>
        </w:rPr>
        <w:t xml:space="preserve"> (Kareiva and Levin 2003).  The degree to </w:t>
      </w:r>
      <w:r w:rsidR="00E9207E">
        <w:rPr>
          <w:rFonts w:ascii="Times New Roman" w:hAnsi="Times New Roman" w:cs="Times New Roman"/>
          <w:sz w:val="24"/>
          <w:szCs w:val="24"/>
        </w:rPr>
        <w:t>which a</w:t>
      </w:r>
      <w:r w:rsidR="00AC6196">
        <w:rPr>
          <w:rFonts w:ascii="Times New Roman" w:hAnsi="Times New Roman" w:cs="Times New Roman"/>
          <w:sz w:val="24"/>
          <w:szCs w:val="24"/>
        </w:rPr>
        <w:t xml:space="preserve"> species affects its resource </w:t>
      </w:r>
      <w:r>
        <w:rPr>
          <w:rFonts w:ascii="Times New Roman" w:hAnsi="Times New Roman" w:cs="Times New Roman"/>
          <w:sz w:val="24"/>
          <w:szCs w:val="24"/>
        </w:rPr>
        <w:t xml:space="preserve">may depend </w:t>
      </w:r>
      <w:r w:rsidR="00AC6196">
        <w:rPr>
          <w:rFonts w:ascii="Times New Roman" w:hAnsi="Times New Roman" w:cs="Times New Roman"/>
          <w:sz w:val="24"/>
          <w:szCs w:val="24"/>
        </w:rPr>
        <w:t xml:space="preserve">on several </w:t>
      </w:r>
      <w:commentRangeStart w:id="22"/>
      <w:r w:rsidR="00AC6196">
        <w:rPr>
          <w:rFonts w:ascii="Times New Roman" w:hAnsi="Times New Roman" w:cs="Times New Roman"/>
          <w:sz w:val="24"/>
          <w:szCs w:val="24"/>
        </w:rPr>
        <w:t>components</w:t>
      </w:r>
      <w:commentRangeEnd w:id="22"/>
      <w:r w:rsidR="00B5408C">
        <w:rPr>
          <w:rStyle w:val="CommentReference"/>
        </w:rPr>
        <w:commentReference w:id="22"/>
      </w:r>
      <w:r w:rsidR="00AC6196">
        <w:rPr>
          <w:rFonts w:ascii="Times New Roman" w:hAnsi="Times New Roman" w:cs="Times New Roman"/>
          <w:sz w:val="24"/>
          <w:szCs w:val="24"/>
        </w:rPr>
        <w:t xml:space="preserve">: </w:t>
      </w:r>
      <w:commentRangeStart w:id="23"/>
      <w:r>
        <w:rPr>
          <w:rFonts w:ascii="Times New Roman" w:hAnsi="Times New Roman" w:cs="Times New Roman"/>
          <w:sz w:val="24"/>
          <w:szCs w:val="24"/>
        </w:rPr>
        <w:t>t</w:t>
      </w:r>
      <w:r w:rsidR="00DF5AE2">
        <w:rPr>
          <w:rFonts w:ascii="Times New Roman" w:hAnsi="Times New Roman" w:cs="Times New Roman"/>
          <w:sz w:val="24"/>
          <w:szCs w:val="24"/>
        </w:rPr>
        <w:t xml:space="preserve">he extent to which </w:t>
      </w:r>
      <w:r>
        <w:rPr>
          <w:rFonts w:ascii="Times New Roman" w:hAnsi="Times New Roman" w:cs="Times New Roman"/>
          <w:sz w:val="24"/>
          <w:szCs w:val="24"/>
        </w:rPr>
        <w:t xml:space="preserve">its </w:t>
      </w:r>
      <w:r w:rsidR="00DF5AE2">
        <w:rPr>
          <w:rFonts w:ascii="Times New Roman" w:hAnsi="Times New Roman" w:cs="Times New Roman"/>
          <w:sz w:val="24"/>
          <w:szCs w:val="24"/>
        </w:rPr>
        <w:t xml:space="preserve">resources are subject to top-down control </w:t>
      </w:r>
      <w:r w:rsidR="00954452" w:rsidRPr="00954452">
        <w:rPr>
          <w:rFonts w:ascii="Times New Roman" w:hAnsi="Times New Roman" w:cs="Times New Roman"/>
          <w:noProof/>
          <w:sz w:val="24"/>
          <w:szCs w:val="24"/>
        </w:rPr>
        <w:t>(Shurin et al. 2002, Borer et al. 2005, Wollrab et al. 2012)</w:t>
      </w:r>
      <w:r w:rsidR="0045700C">
        <w:rPr>
          <w:rFonts w:ascii="Times New Roman" w:hAnsi="Times New Roman" w:cs="Times New Roman"/>
          <w:sz w:val="24"/>
          <w:szCs w:val="24"/>
        </w:rPr>
        <w:t xml:space="preserve">,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the </w:t>
      </w:r>
      <w:r w:rsidR="00B37E20">
        <w:rPr>
          <w:rFonts w:ascii="Times New Roman" w:hAnsi="Times New Roman" w:cs="Times New Roman"/>
          <w:sz w:val="24"/>
          <w:szCs w:val="24"/>
        </w:rPr>
        <w:lastRenderedPageBreak/>
        <w:t>species can</w:t>
      </w:r>
      <w:r w:rsidR="00F428A4">
        <w:rPr>
          <w:rFonts w:ascii="Times New Roman" w:hAnsi="Times New Roman" w:cs="Times New Roman"/>
          <w:sz w:val="24"/>
          <w:szCs w:val="24"/>
        </w:rPr>
        <w:t xml:space="preserve"> reduce </w:t>
      </w:r>
      <w:r w:rsidR="005220DD">
        <w:rPr>
          <w:rFonts w:ascii="Times New Roman" w:hAnsi="Times New Roman" w:cs="Times New Roman"/>
          <w:sz w:val="24"/>
          <w:szCs w:val="24"/>
        </w:rPr>
        <w:t>resource</w:t>
      </w:r>
      <w:r w:rsidR="00F428A4">
        <w:rPr>
          <w:rFonts w:ascii="Times New Roman" w:hAnsi="Times New Roman" w:cs="Times New Roman"/>
          <w:sz w:val="24"/>
          <w:szCs w:val="24"/>
        </w:rPr>
        <w:t xml:space="preserve"> abundance</w:t>
      </w:r>
      <w:commentRangeEnd w:id="23"/>
      <w:r w:rsidR="00B5408C">
        <w:rPr>
          <w:rStyle w:val="CommentReference"/>
        </w:rPr>
        <w:commentReference w:id="23"/>
      </w:r>
      <w:r w:rsidR="005220DD">
        <w:rPr>
          <w:rFonts w:ascii="Times New Roman" w:hAnsi="Times New Roman" w:cs="Times New Roman"/>
          <w:sz w:val="24"/>
          <w:szCs w:val="24"/>
        </w:rPr>
        <w:t>,</w:t>
      </w:r>
      <w:r w:rsidR="008E6404">
        <w:rPr>
          <w:rFonts w:ascii="Times New Roman" w:hAnsi="Times New Roman" w:cs="Times New Roman"/>
          <w:sz w:val="24"/>
          <w:szCs w:val="24"/>
        </w:rPr>
        <w:t xml:space="preserve"> </w:t>
      </w:r>
      <w:r w:rsidR="0045700C">
        <w:rPr>
          <w:rFonts w:ascii="Times New Roman" w:hAnsi="Times New Roman" w:cs="Times New Roman"/>
          <w:sz w:val="24"/>
          <w:szCs w:val="24"/>
        </w:rPr>
        <w:t xml:space="preserve">and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other species share and depend on </w:t>
      </w:r>
      <w:ins w:id="24" w:author="Cherie Briggs" w:date="2014-11-30T23:07:00Z">
        <w:r w:rsidR="00B5408C">
          <w:rPr>
            <w:rFonts w:ascii="Times New Roman" w:hAnsi="Times New Roman" w:cs="Times New Roman"/>
            <w:sz w:val="24"/>
            <w:szCs w:val="24"/>
          </w:rPr>
          <w:t xml:space="preserve">the </w:t>
        </w:r>
      </w:ins>
      <w:r w:rsidR="00265FDB">
        <w:rPr>
          <w:rFonts w:ascii="Times New Roman" w:hAnsi="Times New Roman" w:cs="Times New Roman"/>
          <w:sz w:val="24"/>
          <w:szCs w:val="24"/>
        </w:rPr>
        <w:t xml:space="preserve">resources </w:t>
      </w:r>
      <w:r w:rsidR="005220DD" w:rsidRPr="005220DD">
        <w:rPr>
          <w:rFonts w:ascii="Times New Roman" w:hAnsi="Times New Roman" w:cs="Times New Roman"/>
          <w:noProof/>
          <w:sz w:val="24"/>
          <w:szCs w:val="24"/>
        </w:rPr>
        <w:t>(Murdoch et al. 2003)</w:t>
      </w:r>
      <w:r w:rsidR="001E4071">
        <w:rPr>
          <w:rFonts w:ascii="Times New Roman" w:hAnsi="Times New Roman" w:cs="Times New Roman"/>
          <w:sz w:val="24"/>
          <w:szCs w:val="24"/>
        </w:rPr>
        <w:t xml:space="preserve">.  </w:t>
      </w:r>
      <w:r w:rsidR="00E17E7F">
        <w:rPr>
          <w:rFonts w:ascii="Times New Roman" w:hAnsi="Times New Roman" w:cs="Times New Roman"/>
          <w:sz w:val="24"/>
          <w:szCs w:val="24"/>
        </w:rPr>
        <w:t xml:space="preserve">These characteristics probably vary greatly </w:t>
      </w:r>
      <w:r w:rsidR="00B64926">
        <w:rPr>
          <w:rFonts w:ascii="Times New Roman" w:hAnsi="Times New Roman" w:cs="Times New Roman"/>
          <w:sz w:val="24"/>
          <w:szCs w:val="24"/>
        </w:rPr>
        <w:t>among species</w:t>
      </w:r>
      <w:r w:rsidR="00621BEF">
        <w:rPr>
          <w:rFonts w:ascii="Times New Roman" w:hAnsi="Times New Roman" w:cs="Times New Roman"/>
          <w:sz w:val="24"/>
          <w:szCs w:val="24"/>
        </w:rPr>
        <w:t xml:space="preserve"> and communities</w:t>
      </w:r>
      <w:r w:rsidR="00AC6196">
        <w:rPr>
          <w:rFonts w:ascii="Times New Roman" w:hAnsi="Times New Roman" w:cs="Times New Roman"/>
          <w:sz w:val="24"/>
          <w:szCs w:val="24"/>
        </w:rPr>
        <w:t xml:space="preserve">, </w:t>
      </w:r>
      <w:r w:rsidR="00621BEF">
        <w:rPr>
          <w:rFonts w:ascii="Times New Roman" w:hAnsi="Times New Roman" w:cs="Times New Roman"/>
          <w:sz w:val="24"/>
          <w:szCs w:val="24"/>
        </w:rPr>
        <w:t xml:space="preserve">and certainly do so </w:t>
      </w:r>
      <w:r w:rsidR="00AC6196">
        <w:rPr>
          <w:rFonts w:ascii="Times New Roman" w:hAnsi="Times New Roman" w:cs="Times New Roman"/>
          <w:sz w:val="24"/>
          <w:szCs w:val="24"/>
        </w:rPr>
        <w:t>even</w:t>
      </w:r>
      <w:r w:rsidR="00B64926">
        <w:rPr>
          <w:rFonts w:ascii="Times New Roman" w:hAnsi="Times New Roman" w:cs="Times New Roman"/>
          <w:sz w:val="24"/>
          <w:szCs w:val="24"/>
        </w:rPr>
        <w:t xml:space="preserve"> within </w:t>
      </w:r>
      <w:r w:rsidR="00F428A4">
        <w:rPr>
          <w:rFonts w:ascii="Times New Roman" w:hAnsi="Times New Roman" w:cs="Times New Roman"/>
          <w:sz w:val="24"/>
          <w:szCs w:val="24"/>
        </w:rPr>
        <w:t>t</w:t>
      </w:r>
      <w:r w:rsidR="005D2E8A">
        <w:rPr>
          <w:rFonts w:ascii="Times New Roman" w:hAnsi="Times New Roman" w:cs="Times New Roman"/>
          <w:sz w:val="24"/>
          <w:szCs w:val="24"/>
        </w:rPr>
        <w:t xml:space="preserve">he class Amphibia </w:t>
      </w:r>
      <w:r w:rsidR="00E17E7F" w:rsidRPr="00E17E7F">
        <w:rPr>
          <w:rFonts w:ascii="Times New Roman" w:hAnsi="Times New Roman" w:cs="Times New Roman"/>
          <w:noProof/>
          <w:sz w:val="24"/>
          <w:szCs w:val="24"/>
        </w:rPr>
        <w:t>(Duellman and Trueb 1994, Alford 1999)</w:t>
      </w:r>
      <w:r w:rsidR="00B64926">
        <w:rPr>
          <w:rFonts w:ascii="Times New Roman" w:hAnsi="Times New Roman" w:cs="Times New Roman"/>
          <w:sz w:val="24"/>
          <w:szCs w:val="24"/>
        </w:rPr>
        <w:t xml:space="preserve"> and the communities to which </w:t>
      </w:r>
      <w:r>
        <w:rPr>
          <w:rFonts w:ascii="Times New Roman" w:hAnsi="Times New Roman" w:cs="Times New Roman"/>
          <w:sz w:val="24"/>
          <w:szCs w:val="24"/>
        </w:rPr>
        <w:t xml:space="preserve">amphibians </w:t>
      </w:r>
      <w:r w:rsidR="00B64926">
        <w:rPr>
          <w:rFonts w:ascii="Times New Roman" w:hAnsi="Times New Roman" w:cs="Times New Roman"/>
          <w:sz w:val="24"/>
          <w:szCs w:val="24"/>
        </w:rPr>
        <w:t>belong</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Therefore, p</w:t>
      </w:r>
      <w:r w:rsidR="004A5BD3">
        <w:rPr>
          <w:rFonts w:ascii="Times New Roman" w:hAnsi="Times New Roman" w:cs="Times New Roman"/>
          <w:sz w:val="24"/>
          <w:szCs w:val="24"/>
        </w:rPr>
        <w:t xml:space="preserve">redictions about the </w:t>
      </w:r>
      <w:r w:rsidR="00591FA3">
        <w:rPr>
          <w:rFonts w:ascii="Times New Roman" w:hAnsi="Times New Roman" w:cs="Times New Roman"/>
          <w:sz w:val="24"/>
          <w:szCs w:val="24"/>
        </w:rPr>
        <w:t xml:space="preserve">ecological effects of </w:t>
      </w:r>
      <w:r w:rsidR="00337126">
        <w:rPr>
          <w:rFonts w:ascii="Times New Roman" w:hAnsi="Times New Roman" w:cs="Times New Roman"/>
          <w:sz w:val="24"/>
          <w:szCs w:val="24"/>
        </w:rPr>
        <w:t xml:space="preserve">decline or extinction </w:t>
      </w:r>
      <w:ins w:id="25" w:author="Cherie Briggs" w:date="2014-11-30T23:07:00Z">
        <w:r w:rsidR="00B5408C">
          <w:rPr>
            <w:rFonts w:ascii="Times New Roman" w:hAnsi="Times New Roman" w:cs="Times New Roman"/>
            <w:sz w:val="24"/>
            <w:szCs w:val="24"/>
          </w:rPr>
          <w:t>of an</w:t>
        </w:r>
      </w:ins>
      <w:r w:rsidR="00337126">
        <w:rPr>
          <w:rFonts w:ascii="Times New Roman" w:hAnsi="Times New Roman" w:cs="Times New Roman"/>
          <w:sz w:val="24"/>
          <w:szCs w:val="24"/>
        </w:rPr>
        <w:t xml:space="preserve"> amphibian </w:t>
      </w:r>
      <w:r w:rsidR="00621BEF">
        <w:rPr>
          <w:rFonts w:ascii="Times New Roman" w:hAnsi="Times New Roman" w:cs="Times New Roman"/>
          <w:sz w:val="24"/>
          <w:szCs w:val="24"/>
        </w:rPr>
        <w:t>(</w:t>
      </w:r>
      <w:r w:rsidR="00337126">
        <w:rPr>
          <w:rFonts w:ascii="Times New Roman" w:hAnsi="Times New Roman" w:cs="Times New Roman"/>
          <w:sz w:val="24"/>
          <w:szCs w:val="24"/>
        </w:rPr>
        <w:t xml:space="preserve">or </w:t>
      </w:r>
      <w:r w:rsidR="00621BEF">
        <w:rPr>
          <w:rFonts w:ascii="Times New Roman" w:hAnsi="Times New Roman" w:cs="Times New Roman"/>
          <w:sz w:val="24"/>
          <w:szCs w:val="24"/>
        </w:rPr>
        <w:t xml:space="preserve">any species) </w:t>
      </w:r>
      <w:r w:rsidR="00B22492">
        <w:rPr>
          <w:rFonts w:ascii="Times New Roman" w:hAnsi="Times New Roman" w:cs="Times New Roman"/>
          <w:sz w:val="24"/>
          <w:szCs w:val="24"/>
        </w:rPr>
        <w:t xml:space="preserve">should </w:t>
      </w:r>
      <w:r w:rsidR="00E17E7F">
        <w:rPr>
          <w:rFonts w:ascii="Times New Roman" w:hAnsi="Times New Roman" w:cs="Times New Roman"/>
          <w:sz w:val="24"/>
          <w:szCs w:val="24"/>
        </w:rPr>
        <w:t xml:space="preserve">be based on </w:t>
      </w:r>
      <w:r w:rsidR="004A5BD3">
        <w:rPr>
          <w:rFonts w:ascii="Times New Roman" w:hAnsi="Times New Roman" w:cs="Times New Roman"/>
          <w:sz w:val="24"/>
          <w:szCs w:val="24"/>
        </w:rPr>
        <w:t xml:space="preserve">quantitative </w:t>
      </w:r>
      <w:r>
        <w:rPr>
          <w:rFonts w:ascii="Times New Roman" w:hAnsi="Times New Roman" w:cs="Times New Roman"/>
          <w:sz w:val="24"/>
          <w:szCs w:val="24"/>
        </w:rPr>
        <w:t xml:space="preserve">measurements </w:t>
      </w:r>
      <w:r w:rsidR="004A5BD3">
        <w:rPr>
          <w:rFonts w:ascii="Times New Roman" w:hAnsi="Times New Roman" w:cs="Times New Roman"/>
          <w:sz w:val="24"/>
          <w:szCs w:val="24"/>
        </w:rPr>
        <w:t xml:space="preserve">of its </w:t>
      </w:r>
      <w:r w:rsidR="00E17E7F">
        <w:rPr>
          <w:rFonts w:ascii="Times New Roman" w:hAnsi="Times New Roman" w:cs="Times New Roman"/>
          <w:sz w:val="24"/>
          <w:szCs w:val="24"/>
        </w:rPr>
        <w:t xml:space="preserve">unique </w:t>
      </w:r>
      <w:r w:rsidR="004A5BD3">
        <w:rPr>
          <w:rFonts w:ascii="Times New Roman" w:hAnsi="Times New Roman" w:cs="Times New Roman"/>
          <w:sz w:val="24"/>
          <w:szCs w:val="24"/>
        </w:rPr>
        <w:t>interactions</w:t>
      </w:r>
      <w:r w:rsidR="007D311A">
        <w:rPr>
          <w:rFonts w:ascii="Times New Roman" w:hAnsi="Times New Roman" w:cs="Times New Roman"/>
          <w:sz w:val="24"/>
          <w:szCs w:val="24"/>
        </w:rPr>
        <w:t xml:space="preserve"> and effects on </w:t>
      </w:r>
      <w:r w:rsidR="007F6BD7">
        <w:rPr>
          <w:rFonts w:ascii="Times New Roman" w:hAnsi="Times New Roman" w:cs="Times New Roman"/>
          <w:sz w:val="24"/>
          <w:szCs w:val="24"/>
        </w:rPr>
        <w:t xml:space="preserve">its </w:t>
      </w:r>
      <w:r w:rsidR="007D311A">
        <w:rPr>
          <w:rFonts w:ascii="Times New Roman" w:hAnsi="Times New Roman" w:cs="Times New Roman"/>
          <w:sz w:val="24"/>
          <w:szCs w:val="24"/>
        </w:rPr>
        <w:t>communit</w:t>
      </w:r>
      <w:r w:rsidR="007F6BD7">
        <w:rPr>
          <w:rFonts w:ascii="Times New Roman" w:hAnsi="Times New Roman" w:cs="Times New Roman"/>
          <w:sz w:val="24"/>
          <w:szCs w:val="24"/>
        </w:rPr>
        <w:t>y</w:t>
      </w:r>
      <w:r w:rsidR="00337126">
        <w:rPr>
          <w:rFonts w:ascii="Times New Roman" w:hAnsi="Times New Roman" w:cs="Times New Roman"/>
          <w:sz w:val="24"/>
          <w:szCs w:val="24"/>
        </w:rPr>
        <w:t xml:space="preserve"> </w:t>
      </w:r>
      <w:r w:rsidRPr="00F61DA9">
        <w:rPr>
          <w:rFonts w:ascii="Times New Roman" w:hAnsi="Times New Roman" w:cs="Times New Roman"/>
          <w:noProof/>
          <w:sz w:val="24"/>
          <w:szCs w:val="24"/>
        </w:rPr>
        <w:t>(Simberloff 2003)</w:t>
      </w:r>
      <w:r w:rsidR="007D311A">
        <w:rPr>
          <w:rFonts w:ascii="Times New Roman" w:hAnsi="Times New Roman" w:cs="Times New Roman"/>
          <w:sz w:val="24"/>
          <w:szCs w:val="24"/>
        </w:rPr>
        <w:t>.</w:t>
      </w:r>
    </w:p>
    <w:p w:rsidR="00147EF7" w:rsidRDefault="00793A3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effects of amphibian declines on freshwater and terrestrial communities are likely to depend on the ecological characteristics of the declining taxa.  </w:t>
      </w:r>
      <w:r w:rsidR="00F61DA9">
        <w:rPr>
          <w:rFonts w:ascii="Times New Roman" w:hAnsi="Times New Roman" w:cs="Times New Roman"/>
          <w:sz w:val="24"/>
          <w:szCs w:val="24"/>
        </w:rPr>
        <w:t xml:space="preserve">While over 40% of the 5700 amphibian species are declining in either abundance or distribution or both </w:t>
      </w:r>
      <w:r w:rsidR="00F61DA9" w:rsidRPr="00F61DA9">
        <w:rPr>
          <w:rFonts w:ascii="Times New Roman" w:hAnsi="Times New Roman" w:cs="Times New Roman"/>
          <w:noProof/>
          <w:sz w:val="24"/>
          <w:szCs w:val="24"/>
        </w:rPr>
        <w:t>(Stuart et al. 2004)</w:t>
      </w:r>
      <w:r w:rsidR="00F61DA9">
        <w:rPr>
          <w:rFonts w:ascii="Times New Roman" w:hAnsi="Times New Roman" w:cs="Times New Roman"/>
          <w:sz w:val="24"/>
          <w:szCs w:val="24"/>
        </w:rPr>
        <w:t>,</w:t>
      </w:r>
      <w:ins w:id="26" w:author="Cherie Briggs" w:date="2014-11-30T23:07:00Z">
        <w:r w:rsidR="00B5408C">
          <w:rPr>
            <w:rFonts w:ascii="Times New Roman" w:hAnsi="Times New Roman" w:cs="Times New Roman"/>
            <w:sz w:val="24"/>
            <w:szCs w:val="24"/>
          </w:rPr>
          <w:t xml:space="preserve"> </w:t>
        </w:r>
      </w:ins>
      <w:r>
        <w:rPr>
          <w:rFonts w:ascii="Times New Roman" w:hAnsi="Times New Roman" w:cs="Times New Roman"/>
          <w:sz w:val="24"/>
          <w:szCs w:val="24"/>
        </w:rPr>
        <w:t>d</w:t>
      </w:r>
      <w:r w:rsidR="00F61DA9">
        <w:rPr>
          <w:rFonts w:ascii="Times New Roman" w:hAnsi="Times New Roman" w:cs="Times New Roman"/>
          <w:sz w:val="24"/>
          <w:szCs w:val="24"/>
        </w:rPr>
        <w:t xml:space="preserve">eclines </w:t>
      </w:r>
      <w:r w:rsidR="00E17E7F">
        <w:rPr>
          <w:rFonts w:ascii="Times New Roman" w:hAnsi="Times New Roman" w:cs="Times New Roman"/>
          <w:sz w:val="24"/>
          <w:szCs w:val="24"/>
        </w:rPr>
        <w:t xml:space="preserve">of </w:t>
      </w:r>
      <w:r w:rsidR="00591FA3">
        <w:rPr>
          <w:rFonts w:ascii="Times New Roman" w:hAnsi="Times New Roman" w:cs="Times New Roman"/>
          <w:sz w:val="24"/>
          <w:szCs w:val="24"/>
        </w:rPr>
        <w:t>anuran</w:t>
      </w:r>
      <w:r w:rsidR="00021CF8">
        <w:rPr>
          <w:rFonts w:ascii="Times New Roman" w:hAnsi="Times New Roman" w:cs="Times New Roman"/>
          <w:sz w:val="24"/>
          <w:szCs w:val="24"/>
        </w:rPr>
        <w:t>s</w:t>
      </w:r>
      <w:r w:rsidR="007F6BD7">
        <w:rPr>
          <w:rFonts w:ascii="Times New Roman" w:hAnsi="Times New Roman" w:cs="Times New Roman"/>
          <w:sz w:val="24"/>
          <w:szCs w:val="24"/>
        </w:rPr>
        <w:t xml:space="preserve"> – </w:t>
      </w:r>
      <w:r w:rsidR="00591FA3">
        <w:rPr>
          <w:rFonts w:ascii="Times New Roman" w:hAnsi="Times New Roman" w:cs="Times New Roman"/>
          <w:sz w:val="24"/>
          <w:szCs w:val="24"/>
        </w:rPr>
        <w:t xml:space="preserve">the </w:t>
      </w:r>
      <w:r w:rsidR="00021CF8">
        <w:rPr>
          <w:rFonts w:ascii="Times New Roman" w:hAnsi="Times New Roman" w:cs="Times New Roman"/>
          <w:sz w:val="24"/>
          <w:szCs w:val="24"/>
        </w:rPr>
        <w:t xml:space="preserve">frogs and </w:t>
      </w:r>
      <w:r w:rsidR="00591FA3">
        <w:rPr>
          <w:rFonts w:ascii="Times New Roman" w:hAnsi="Times New Roman" w:cs="Times New Roman"/>
          <w:sz w:val="24"/>
          <w:szCs w:val="24"/>
        </w:rPr>
        <w:t>toads</w:t>
      </w:r>
      <w:r w:rsidR="007F6BD7" w:rsidRPr="007F6BD7">
        <w:rPr>
          <w:rFonts w:ascii="Times New Roman" w:hAnsi="Times New Roman" w:cs="Times New Roman"/>
          <w:sz w:val="24"/>
          <w:szCs w:val="24"/>
        </w:rPr>
        <w:t xml:space="preserve"> </w:t>
      </w:r>
      <w:r w:rsidR="007F6BD7">
        <w:rPr>
          <w:rFonts w:ascii="Times New Roman" w:hAnsi="Times New Roman" w:cs="Times New Roman"/>
          <w:sz w:val="24"/>
          <w:szCs w:val="24"/>
        </w:rPr>
        <w:t>–</w:t>
      </w:r>
      <w:r w:rsidR="00591FA3">
        <w:rPr>
          <w:rFonts w:ascii="Times New Roman" w:hAnsi="Times New Roman" w:cs="Times New Roman"/>
          <w:sz w:val="24"/>
          <w:szCs w:val="24"/>
        </w:rPr>
        <w:t xml:space="preserve"> </w:t>
      </w:r>
      <w:r>
        <w:rPr>
          <w:rFonts w:ascii="Times New Roman" w:hAnsi="Times New Roman" w:cs="Times New Roman"/>
          <w:sz w:val="24"/>
          <w:szCs w:val="24"/>
        </w:rPr>
        <w:t xml:space="preserve">are the best understood and </w:t>
      </w:r>
      <w:r w:rsidR="007F6BD7">
        <w:rPr>
          <w:rFonts w:ascii="Times New Roman" w:hAnsi="Times New Roman" w:cs="Times New Roman"/>
          <w:sz w:val="24"/>
          <w:szCs w:val="24"/>
        </w:rPr>
        <w:t xml:space="preserve">may be </w:t>
      </w:r>
      <w:r w:rsidR="00E17E7F">
        <w:rPr>
          <w:rFonts w:ascii="Times New Roman" w:hAnsi="Times New Roman" w:cs="Times New Roman"/>
          <w:sz w:val="24"/>
          <w:szCs w:val="24"/>
        </w:rPr>
        <w:t xml:space="preserve">the </w:t>
      </w:r>
      <w:r w:rsidR="00F61DA9">
        <w:rPr>
          <w:rFonts w:ascii="Times New Roman" w:hAnsi="Times New Roman" w:cs="Times New Roman"/>
          <w:sz w:val="24"/>
          <w:szCs w:val="24"/>
        </w:rPr>
        <w:t>most extensive</w:t>
      </w:r>
      <w:r>
        <w:rPr>
          <w:rFonts w:ascii="Times New Roman" w:hAnsi="Times New Roman" w:cs="Times New Roman"/>
          <w:sz w:val="24"/>
          <w:szCs w:val="24"/>
        </w:rPr>
        <w:t xml:space="preserve">. </w:t>
      </w:r>
      <w:r w:rsidR="00E17E7F">
        <w:rPr>
          <w:rFonts w:ascii="Times New Roman" w:hAnsi="Times New Roman" w:cs="Times New Roman"/>
          <w:sz w:val="24"/>
          <w:szCs w:val="24"/>
        </w:rPr>
        <w:t xml:space="preserve"> </w:t>
      </w:r>
      <w:r>
        <w:rPr>
          <w:rFonts w:ascii="Times New Roman" w:hAnsi="Times New Roman" w:cs="Times New Roman"/>
          <w:sz w:val="24"/>
          <w:szCs w:val="24"/>
        </w:rPr>
        <w:t>M</w:t>
      </w:r>
      <w:r w:rsidR="00591FA3">
        <w:rPr>
          <w:rFonts w:ascii="Times New Roman" w:hAnsi="Times New Roman" w:cs="Times New Roman"/>
          <w:sz w:val="24"/>
          <w:szCs w:val="24"/>
        </w:rPr>
        <w:t xml:space="preserve">any have </w:t>
      </w:r>
      <w:r w:rsidR="00F61DA9">
        <w:rPr>
          <w:rFonts w:ascii="Times New Roman" w:hAnsi="Times New Roman" w:cs="Times New Roman"/>
          <w:sz w:val="24"/>
          <w:szCs w:val="24"/>
        </w:rPr>
        <w:t xml:space="preserve">declined </w:t>
      </w:r>
      <w:r w:rsidR="00400758">
        <w:rPr>
          <w:rFonts w:ascii="Times New Roman" w:hAnsi="Times New Roman" w:cs="Times New Roman"/>
          <w:sz w:val="24"/>
          <w:szCs w:val="24"/>
        </w:rPr>
        <w:t xml:space="preserve">in abundance or </w:t>
      </w:r>
      <w:ins w:id="27" w:author="Cherie Briggs" w:date="2014-11-30T23:07:00Z">
        <w:r w:rsidR="00B5408C">
          <w:rPr>
            <w:rFonts w:ascii="Times New Roman" w:hAnsi="Times New Roman" w:cs="Times New Roman"/>
            <w:sz w:val="24"/>
            <w:szCs w:val="24"/>
          </w:rPr>
          <w:t xml:space="preserve">have </w:t>
        </w:r>
      </w:ins>
      <w:r w:rsidR="00F61DA9">
        <w:rPr>
          <w:rFonts w:ascii="Times New Roman" w:hAnsi="Times New Roman" w:cs="Times New Roman"/>
          <w:sz w:val="24"/>
          <w:szCs w:val="24"/>
        </w:rPr>
        <w:t xml:space="preserve">been </w:t>
      </w:r>
      <w:r w:rsidR="00400758">
        <w:rPr>
          <w:rFonts w:ascii="Times New Roman" w:hAnsi="Times New Roman" w:cs="Times New Roman"/>
          <w:sz w:val="24"/>
          <w:szCs w:val="24"/>
        </w:rPr>
        <w:t xml:space="preserve">driven extinct by </w:t>
      </w:r>
      <w:r w:rsidR="00591FA3">
        <w:rPr>
          <w:rFonts w:ascii="Times New Roman" w:hAnsi="Times New Roman" w:cs="Times New Roman"/>
          <w:sz w:val="24"/>
          <w:szCs w:val="24"/>
        </w:rPr>
        <w:t>habitat destruction, over-exploitation, disease</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 xml:space="preserve">or a combination of causes </w:t>
      </w:r>
      <w:r w:rsidR="00E17E7F" w:rsidRPr="00591FA3">
        <w:rPr>
          <w:rFonts w:ascii="Times New Roman" w:hAnsi="Times New Roman" w:cs="Times New Roman"/>
          <w:noProof/>
          <w:sz w:val="24"/>
          <w:szCs w:val="24"/>
        </w:rPr>
        <w:t>(Stuart et al. 2004)</w:t>
      </w:r>
      <w:r w:rsidR="00591FA3">
        <w:rPr>
          <w:rFonts w:ascii="Times New Roman" w:hAnsi="Times New Roman" w:cs="Times New Roman"/>
          <w:sz w:val="24"/>
          <w:szCs w:val="24"/>
        </w:rPr>
        <w:t xml:space="preserve">.  </w:t>
      </w:r>
      <w:r w:rsidR="00F61DA9">
        <w:rPr>
          <w:rFonts w:ascii="Times New Roman" w:hAnsi="Times New Roman" w:cs="Times New Roman"/>
          <w:sz w:val="24"/>
          <w:szCs w:val="24"/>
        </w:rPr>
        <w:t>A</w:t>
      </w:r>
      <w:r w:rsidR="00591FA3" w:rsidDel="00337126">
        <w:rPr>
          <w:rFonts w:ascii="Times New Roman" w:hAnsi="Times New Roman" w:cs="Times New Roman"/>
          <w:sz w:val="24"/>
          <w:szCs w:val="24"/>
        </w:rPr>
        <w:t>nurans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and especially their tadpoles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w:t>
      </w:r>
      <w:r w:rsidR="00E17E7F" w:rsidDel="00337126">
        <w:rPr>
          <w:rFonts w:ascii="Times New Roman" w:hAnsi="Times New Roman" w:cs="Times New Roman"/>
          <w:sz w:val="24"/>
          <w:szCs w:val="24"/>
        </w:rPr>
        <w:t xml:space="preserve">can be </w:t>
      </w:r>
      <w:r w:rsidR="006631B1" w:rsidDel="00337126">
        <w:rPr>
          <w:rFonts w:ascii="Times New Roman" w:hAnsi="Times New Roman" w:cs="Times New Roman"/>
          <w:sz w:val="24"/>
          <w:szCs w:val="24"/>
        </w:rPr>
        <w:t>ecologically important</w:t>
      </w:r>
      <w:r w:rsidR="00AE096E" w:rsidDel="00337126">
        <w:rPr>
          <w:rFonts w:ascii="Times New Roman" w:hAnsi="Times New Roman" w:cs="Times New Roman"/>
          <w:sz w:val="24"/>
          <w:szCs w:val="24"/>
        </w:rPr>
        <w:t xml:space="preserve"> in their respective communities</w:t>
      </w:r>
      <w:r w:rsidR="006631B1" w:rsidDel="00337126">
        <w:rPr>
          <w:rFonts w:ascii="Times New Roman" w:hAnsi="Times New Roman" w:cs="Times New Roman"/>
          <w:sz w:val="24"/>
          <w:szCs w:val="24"/>
        </w:rPr>
        <w:t xml:space="preserve"> </w:t>
      </w:r>
      <w:r w:rsidR="00591FA3" w:rsidRPr="00591FA3" w:rsidDel="00337126">
        <w:rPr>
          <w:rFonts w:ascii="Times New Roman" w:hAnsi="Times New Roman" w:cs="Times New Roman"/>
          <w:noProof/>
          <w:sz w:val="24"/>
          <w:szCs w:val="24"/>
        </w:rPr>
        <w:t>(Alford 1999)</w:t>
      </w:r>
      <w:r w:rsidR="006631B1" w:rsidDel="00337126">
        <w:rPr>
          <w:rFonts w:ascii="Times New Roman" w:hAnsi="Times New Roman" w:cs="Times New Roman"/>
          <w:sz w:val="24"/>
          <w:szCs w:val="24"/>
        </w:rPr>
        <w:t xml:space="preserve">.  </w:t>
      </w:r>
      <w:r w:rsidR="00591FA3">
        <w:rPr>
          <w:rFonts w:ascii="Times New Roman" w:hAnsi="Times New Roman" w:cs="Times New Roman"/>
          <w:sz w:val="24"/>
          <w:szCs w:val="24"/>
        </w:rPr>
        <w:t>Many tadpoles are</w:t>
      </w:r>
      <w:r w:rsidR="009F716F">
        <w:rPr>
          <w:rFonts w:ascii="Times New Roman" w:hAnsi="Times New Roman" w:cs="Times New Roman"/>
          <w:sz w:val="24"/>
          <w:szCs w:val="24"/>
        </w:rPr>
        <w:t xml:space="preserve"> benthic grazers, </w:t>
      </w:r>
      <w:r w:rsidR="00591FA3">
        <w:rPr>
          <w:rFonts w:ascii="Times New Roman" w:hAnsi="Times New Roman" w:cs="Times New Roman"/>
          <w:sz w:val="24"/>
          <w:szCs w:val="24"/>
        </w:rPr>
        <w:t xml:space="preserve">and </w:t>
      </w:r>
      <w:r w:rsidR="00445D42">
        <w:rPr>
          <w:rFonts w:ascii="Times New Roman" w:hAnsi="Times New Roman" w:cs="Times New Roman"/>
          <w:sz w:val="24"/>
          <w:szCs w:val="24"/>
        </w:rPr>
        <w:t>reduce the abundance of benthic producers</w:t>
      </w:r>
      <w:r w:rsidR="00591FA3">
        <w:rPr>
          <w:rFonts w:ascii="Times New Roman" w:hAnsi="Times New Roman" w:cs="Times New Roman"/>
          <w:sz w:val="24"/>
          <w:szCs w:val="24"/>
        </w:rPr>
        <w:t xml:space="preserve">  </w:t>
      </w:r>
      <w:r w:rsidR="00AF7B6A" w:rsidRPr="00AF7B6A">
        <w:rPr>
          <w:rFonts w:ascii="Times New Roman" w:hAnsi="Times New Roman" w:cs="Times New Roman"/>
          <w:noProof/>
          <w:sz w:val="24"/>
          <w:szCs w:val="24"/>
        </w:rPr>
        <w:t>(Kupferberg 1997a, 1997b, Alford 1999, Connelly et al. 2008, 2014)</w:t>
      </w:r>
      <w:r w:rsidR="00652144">
        <w:rPr>
          <w:rFonts w:ascii="Times New Roman" w:hAnsi="Times New Roman" w:cs="Times New Roman"/>
          <w:sz w:val="24"/>
          <w:szCs w:val="24"/>
        </w:rPr>
        <w:t xml:space="preserve">.  </w:t>
      </w:r>
      <w:r w:rsidR="00B64926">
        <w:rPr>
          <w:rFonts w:ascii="Times New Roman" w:hAnsi="Times New Roman" w:cs="Times New Roman"/>
          <w:sz w:val="24"/>
          <w:szCs w:val="24"/>
        </w:rPr>
        <w:t xml:space="preserve">Tadpoles </w:t>
      </w:r>
      <w:r>
        <w:rPr>
          <w:rFonts w:ascii="Times New Roman" w:hAnsi="Times New Roman" w:cs="Times New Roman"/>
          <w:sz w:val="24"/>
          <w:szCs w:val="24"/>
        </w:rPr>
        <w:t xml:space="preserve">can </w:t>
      </w:r>
      <w:r w:rsidR="00B64926">
        <w:rPr>
          <w:rFonts w:ascii="Times New Roman" w:hAnsi="Times New Roman" w:cs="Times New Roman"/>
          <w:sz w:val="24"/>
          <w:szCs w:val="24"/>
        </w:rPr>
        <w:t>reduc</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algal abundance </w:t>
      </w:r>
      <w:r>
        <w:rPr>
          <w:rFonts w:ascii="Times New Roman" w:hAnsi="Times New Roman" w:cs="Times New Roman"/>
          <w:sz w:val="24"/>
          <w:szCs w:val="24"/>
        </w:rPr>
        <w:t xml:space="preserve">up to </w:t>
      </w:r>
      <w:r w:rsidR="00B64926">
        <w:rPr>
          <w:rFonts w:ascii="Times New Roman" w:hAnsi="Times New Roman" w:cs="Times New Roman"/>
          <w:sz w:val="24"/>
          <w:szCs w:val="24"/>
        </w:rPr>
        <w:t xml:space="preserve">98% in experiments </w:t>
      </w:r>
      <w:r w:rsidR="00B64926" w:rsidRPr="00B64926">
        <w:rPr>
          <w:rFonts w:ascii="Times New Roman" w:hAnsi="Times New Roman" w:cs="Times New Roman"/>
          <w:noProof/>
          <w:sz w:val="24"/>
          <w:szCs w:val="24"/>
        </w:rPr>
        <w:t>(Brönmark et al. 1991, Lamberti et al. 1992)</w:t>
      </w:r>
      <w:r w:rsidR="00B64926">
        <w:rPr>
          <w:rFonts w:ascii="Times New Roman" w:hAnsi="Times New Roman" w:cs="Times New Roman"/>
          <w:sz w:val="24"/>
          <w:szCs w:val="24"/>
        </w:rPr>
        <w:t xml:space="preserve">, and </w:t>
      </w:r>
      <w:r w:rsidR="00F61DA9">
        <w:rPr>
          <w:rFonts w:ascii="Times New Roman" w:hAnsi="Times New Roman" w:cs="Times New Roman"/>
          <w:sz w:val="24"/>
          <w:szCs w:val="24"/>
        </w:rPr>
        <w:t xml:space="preserve">can </w:t>
      </w:r>
      <w:r w:rsidR="00B64926">
        <w:rPr>
          <w:rFonts w:ascii="Times New Roman" w:hAnsi="Times New Roman" w:cs="Times New Roman"/>
          <w:sz w:val="24"/>
          <w:szCs w:val="24"/>
        </w:rPr>
        <w:t>facilitat</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changes in natural stream community composition by reducing algal abundance </w:t>
      </w:r>
      <w:r w:rsidR="0065613A" w:rsidRPr="00AF7B6A">
        <w:rPr>
          <w:rFonts w:ascii="Times New Roman" w:hAnsi="Times New Roman" w:cs="Times New Roman"/>
          <w:noProof/>
          <w:sz w:val="24"/>
          <w:szCs w:val="24"/>
        </w:rPr>
        <w:t>(Kupferberg 1997a)</w:t>
      </w:r>
      <w:r w:rsidR="0012027A">
        <w:rPr>
          <w:rFonts w:ascii="Times New Roman" w:hAnsi="Times New Roman" w:cs="Times New Roman"/>
          <w:sz w:val="24"/>
          <w:szCs w:val="24"/>
        </w:rPr>
        <w:t>.</w:t>
      </w:r>
      <w:r w:rsidR="00F61DA9">
        <w:rPr>
          <w:rFonts w:ascii="Times New Roman" w:hAnsi="Times New Roman" w:cs="Times New Roman"/>
          <w:sz w:val="24"/>
          <w:szCs w:val="24"/>
        </w:rPr>
        <w:t xml:space="preserve">  </w:t>
      </w:r>
      <w:r w:rsidR="00AE096E">
        <w:rPr>
          <w:rFonts w:ascii="Times New Roman" w:hAnsi="Times New Roman" w:cs="Times New Roman"/>
          <w:sz w:val="24"/>
          <w:szCs w:val="24"/>
        </w:rPr>
        <w:t>T</w:t>
      </w:r>
      <w:r w:rsidR="00652144">
        <w:rPr>
          <w:rFonts w:ascii="Times New Roman" w:hAnsi="Times New Roman" w:cs="Times New Roman"/>
          <w:sz w:val="24"/>
          <w:szCs w:val="24"/>
        </w:rPr>
        <w:t>his ability to control resources</w:t>
      </w:r>
      <w:r w:rsidR="00AE096E">
        <w:rPr>
          <w:rFonts w:ascii="Times New Roman" w:hAnsi="Times New Roman" w:cs="Times New Roman"/>
          <w:sz w:val="24"/>
          <w:szCs w:val="24"/>
        </w:rPr>
        <w:t xml:space="preserve"> </w:t>
      </w:r>
      <w:r w:rsidR="00F61DA9">
        <w:rPr>
          <w:rFonts w:ascii="Times New Roman" w:hAnsi="Times New Roman" w:cs="Times New Roman"/>
          <w:sz w:val="24"/>
          <w:szCs w:val="24"/>
        </w:rPr>
        <w:t xml:space="preserve">also allows </w:t>
      </w:r>
      <w:r w:rsidR="00652144">
        <w:rPr>
          <w:rFonts w:ascii="Times New Roman" w:hAnsi="Times New Roman" w:cs="Times New Roman"/>
          <w:sz w:val="24"/>
          <w:szCs w:val="24"/>
        </w:rPr>
        <w:t xml:space="preserve">tadpoles </w:t>
      </w:r>
      <w:r w:rsidR="00414356">
        <w:rPr>
          <w:rFonts w:ascii="Times New Roman" w:hAnsi="Times New Roman" w:cs="Times New Roman"/>
          <w:sz w:val="24"/>
          <w:szCs w:val="24"/>
        </w:rPr>
        <w:t xml:space="preserve">to </w:t>
      </w:r>
      <w:r w:rsidR="00AE096E">
        <w:rPr>
          <w:rFonts w:ascii="Times New Roman" w:hAnsi="Times New Roman" w:cs="Times New Roman"/>
          <w:sz w:val="24"/>
          <w:szCs w:val="24"/>
        </w:rPr>
        <w:t xml:space="preserve">be strong </w:t>
      </w:r>
      <w:r w:rsidR="00400758">
        <w:rPr>
          <w:rFonts w:ascii="Times New Roman" w:hAnsi="Times New Roman" w:cs="Times New Roman"/>
          <w:sz w:val="24"/>
          <w:szCs w:val="24"/>
        </w:rPr>
        <w:t xml:space="preserve">exploitative </w:t>
      </w:r>
      <w:r w:rsidR="00652144">
        <w:rPr>
          <w:rFonts w:ascii="Times New Roman" w:hAnsi="Times New Roman" w:cs="Times New Roman"/>
          <w:sz w:val="24"/>
          <w:szCs w:val="24"/>
        </w:rPr>
        <w:t>competitors</w:t>
      </w:r>
      <w:r w:rsidR="00F61DA9">
        <w:rPr>
          <w:rFonts w:ascii="Times New Roman" w:hAnsi="Times New Roman" w:cs="Times New Roman"/>
          <w:sz w:val="24"/>
          <w:szCs w:val="24"/>
        </w:rPr>
        <w:t xml:space="preserve">, and they </w:t>
      </w:r>
      <w:r w:rsidR="00B64926">
        <w:rPr>
          <w:rFonts w:ascii="Times New Roman" w:hAnsi="Times New Roman" w:cs="Times New Roman"/>
          <w:sz w:val="24"/>
          <w:szCs w:val="24"/>
        </w:rPr>
        <w:t xml:space="preserve">can induce declines in abundance, growth, and fecundity of other amphibian, </w:t>
      </w:r>
      <w:r w:rsidR="00021CF8">
        <w:rPr>
          <w:rFonts w:ascii="Times New Roman" w:hAnsi="Times New Roman" w:cs="Times New Roman"/>
          <w:sz w:val="24"/>
          <w:szCs w:val="24"/>
        </w:rPr>
        <w:t xml:space="preserve">insect, and </w:t>
      </w:r>
      <w:r w:rsidR="00B64926">
        <w:rPr>
          <w:rFonts w:ascii="Times New Roman" w:hAnsi="Times New Roman" w:cs="Times New Roman"/>
          <w:sz w:val="24"/>
          <w:szCs w:val="24"/>
        </w:rPr>
        <w:t xml:space="preserve">invertebrate grazers </w:t>
      </w:r>
      <w:r w:rsidR="00021CF8" w:rsidRPr="00021CF8">
        <w:rPr>
          <w:rFonts w:ascii="Times New Roman" w:hAnsi="Times New Roman" w:cs="Times New Roman"/>
          <w:noProof/>
          <w:sz w:val="24"/>
          <w:szCs w:val="24"/>
        </w:rPr>
        <w:t>(Brönmark et al. 1991, Kupferberg 1997a, 1997b)</w:t>
      </w:r>
      <w:r w:rsidR="00021CF8">
        <w:rPr>
          <w:rFonts w:ascii="Times New Roman" w:hAnsi="Times New Roman" w:cs="Times New Roman"/>
          <w:sz w:val="24"/>
          <w:szCs w:val="24"/>
        </w:rPr>
        <w:t xml:space="preserve">.  </w:t>
      </w:r>
      <w:r>
        <w:rPr>
          <w:rFonts w:ascii="Times New Roman" w:hAnsi="Times New Roman" w:cs="Times New Roman"/>
          <w:sz w:val="24"/>
          <w:szCs w:val="24"/>
        </w:rPr>
        <w:t>As consumers, t</w:t>
      </w:r>
      <w:r w:rsidR="002B4EB9">
        <w:rPr>
          <w:rFonts w:ascii="Times New Roman" w:hAnsi="Times New Roman" w:cs="Times New Roman"/>
          <w:sz w:val="24"/>
          <w:szCs w:val="24"/>
        </w:rPr>
        <w:t xml:space="preserve">adpoles can </w:t>
      </w:r>
      <w:r w:rsidR="00021CF8">
        <w:rPr>
          <w:rFonts w:ascii="Times New Roman" w:hAnsi="Times New Roman" w:cs="Times New Roman"/>
          <w:sz w:val="24"/>
          <w:szCs w:val="24"/>
        </w:rPr>
        <w:t>also interfere</w:t>
      </w:r>
      <w:r w:rsidR="00F61DA9">
        <w:rPr>
          <w:rFonts w:ascii="Times New Roman" w:hAnsi="Times New Roman" w:cs="Times New Roman"/>
          <w:sz w:val="24"/>
          <w:szCs w:val="24"/>
        </w:rPr>
        <w:t xml:space="preserve"> with</w:t>
      </w:r>
      <w:r w:rsidR="00021CF8">
        <w:rPr>
          <w:rFonts w:ascii="Times New Roman" w:hAnsi="Times New Roman" w:cs="Times New Roman"/>
          <w:sz w:val="24"/>
          <w:szCs w:val="24"/>
        </w:rPr>
        <w:t xml:space="preserve"> feeding by other amphibians </w:t>
      </w:r>
      <w:r w:rsidR="00D01A67" w:rsidRPr="00D01A67">
        <w:rPr>
          <w:rFonts w:ascii="Times New Roman" w:hAnsi="Times New Roman" w:cs="Times New Roman"/>
          <w:noProof/>
          <w:sz w:val="24"/>
          <w:szCs w:val="24"/>
        </w:rPr>
        <w:t>(Steinwascher 1978a)</w:t>
      </w:r>
      <w:r w:rsidR="00021CF8">
        <w:rPr>
          <w:rFonts w:ascii="Times New Roman" w:hAnsi="Times New Roman" w:cs="Times New Roman"/>
          <w:sz w:val="24"/>
          <w:szCs w:val="24"/>
        </w:rPr>
        <w:t xml:space="preserve"> and by aquatic insects </w:t>
      </w:r>
      <w:r w:rsidR="00021CF8" w:rsidRPr="00021CF8">
        <w:rPr>
          <w:rFonts w:ascii="Times New Roman" w:hAnsi="Times New Roman" w:cs="Times New Roman"/>
          <w:noProof/>
          <w:sz w:val="24"/>
          <w:szCs w:val="24"/>
        </w:rPr>
        <w:t xml:space="preserve">(Kiffney and Richardson </w:t>
      </w:r>
      <w:r w:rsidR="00021CF8" w:rsidRPr="00021CF8">
        <w:rPr>
          <w:rFonts w:ascii="Times New Roman" w:hAnsi="Times New Roman" w:cs="Times New Roman"/>
          <w:noProof/>
          <w:sz w:val="24"/>
          <w:szCs w:val="24"/>
        </w:rPr>
        <w:lastRenderedPageBreak/>
        <w:t>2001)</w:t>
      </w:r>
      <w:r w:rsidR="00021CF8">
        <w:rPr>
          <w:rFonts w:ascii="Times New Roman" w:hAnsi="Times New Roman" w:cs="Times New Roman"/>
          <w:sz w:val="24"/>
          <w:szCs w:val="24"/>
        </w:rPr>
        <w:t xml:space="preserve">, can be </w:t>
      </w:r>
      <w:r w:rsidR="00F61DA9">
        <w:rPr>
          <w:rFonts w:ascii="Times New Roman" w:hAnsi="Times New Roman" w:cs="Times New Roman"/>
          <w:sz w:val="24"/>
          <w:szCs w:val="24"/>
        </w:rPr>
        <w:t xml:space="preserve">negatively affected by </w:t>
      </w:r>
      <w:r w:rsidR="002B4EB9">
        <w:rPr>
          <w:rFonts w:ascii="Times New Roman" w:hAnsi="Times New Roman" w:cs="Times New Roman"/>
          <w:sz w:val="24"/>
          <w:szCs w:val="24"/>
        </w:rPr>
        <w:t xml:space="preserve">interspecific competition </w:t>
      </w:r>
      <w:r w:rsidR="002B4EB9" w:rsidRPr="002B4EB9">
        <w:rPr>
          <w:rFonts w:ascii="Times New Roman" w:hAnsi="Times New Roman" w:cs="Times New Roman"/>
          <w:noProof/>
          <w:sz w:val="24"/>
          <w:szCs w:val="24"/>
        </w:rPr>
        <w:t>(Morin et al. 1988)</w:t>
      </w:r>
      <w:r w:rsidR="002B4EB9">
        <w:rPr>
          <w:rFonts w:ascii="Times New Roman" w:hAnsi="Times New Roman" w:cs="Times New Roman"/>
          <w:sz w:val="24"/>
          <w:szCs w:val="24"/>
        </w:rPr>
        <w:t xml:space="preserve"> </w:t>
      </w:r>
      <w:r w:rsidR="00021CF8">
        <w:rPr>
          <w:rFonts w:ascii="Times New Roman" w:hAnsi="Times New Roman" w:cs="Times New Roman"/>
          <w:sz w:val="24"/>
          <w:szCs w:val="24"/>
        </w:rPr>
        <w:t xml:space="preserve">and </w:t>
      </w:r>
      <w:r w:rsidR="002B4EB9">
        <w:rPr>
          <w:rFonts w:ascii="Times New Roman" w:hAnsi="Times New Roman" w:cs="Times New Roman"/>
          <w:sz w:val="24"/>
          <w:szCs w:val="24"/>
        </w:rPr>
        <w:t xml:space="preserve">can also facilitate </w:t>
      </w:r>
      <w:r w:rsidR="00021CF8">
        <w:rPr>
          <w:rFonts w:ascii="Times New Roman" w:hAnsi="Times New Roman" w:cs="Times New Roman"/>
          <w:sz w:val="24"/>
          <w:szCs w:val="24"/>
        </w:rPr>
        <w:t xml:space="preserve">other grazers </w:t>
      </w:r>
      <w:r w:rsidR="002B4EB9">
        <w:rPr>
          <w:rFonts w:ascii="Times New Roman" w:hAnsi="Times New Roman" w:cs="Times New Roman"/>
          <w:sz w:val="24"/>
          <w:szCs w:val="24"/>
        </w:rPr>
        <w:t xml:space="preserve">by uncovering grazable benthic material </w:t>
      </w:r>
      <w:r w:rsidR="00021CF8">
        <w:rPr>
          <w:rFonts w:ascii="Times New Roman" w:hAnsi="Times New Roman" w:cs="Times New Roman"/>
          <w:sz w:val="24"/>
          <w:szCs w:val="24"/>
        </w:rPr>
        <w:t xml:space="preserve">through bioturbation </w:t>
      </w:r>
      <w:r w:rsidR="002B4EB9" w:rsidRPr="002B4EB9">
        <w:rPr>
          <w:rFonts w:ascii="Times New Roman" w:hAnsi="Times New Roman" w:cs="Times New Roman"/>
          <w:noProof/>
          <w:sz w:val="24"/>
          <w:szCs w:val="24"/>
        </w:rPr>
        <w:t>(Ranvestel et al. 2004)</w:t>
      </w:r>
      <w:r w:rsidR="00021CF8">
        <w:rPr>
          <w:rFonts w:ascii="Times New Roman" w:hAnsi="Times New Roman" w:cs="Times New Roman"/>
          <w:sz w:val="24"/>
          <w:szCs w:val="24"/>
        </w:rPr>
        <w:t>.</w:t>
      </w:r>
    </w:p>
    <w:p w:rsidR="00F61DA9" w:rsidRDefault="00BD389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Like many tad</w:t>
      </w:r>
      <w:r w:rsidR="003D2FB0">
        <w:rPr>
          <w:rFonts w:ascii="Times New Roman" w:hAnsi="Times New Roman" w:cs="Times New Roman"/>
          <w:sz w:val="24"/>
          <w:szCs w:val="24"/>
        </w:rPr>
        <w:t>poles, those of the endangered m</w:t>
      </w:r>
      <w:r>
        <w:rPr>
          <w:rFonts w:ascii="Times New Roman" w:hAnsi="Times New Roman" w:cs="Times New Roman"/>
          <w:sz w:val="24"/>
          <w:szCs w:val="24"/>
        </w:rPr>
        <w:t>ountain yellow-legged frogs (</w:t>
      </w:r>
      <w:r>
        <w:rPr>
          <w:rFonts w:ascii="Times New Roman" w:hAnsi="Times New Roman" w:cs="Times New Roman"/>
          <w:i/>
          <w:sz w:val="24"/>
          <w:szCs w:val="24"/>
        </w:rPr>
        <w:t>Rana muscosa</w:t>
      </w:r>
      <w:r>
        <w:rPr>
          <w:rFonts w:ascii="Times New Roman" w:hAnsi="Times New Roman" w:cs="Times New Roman"/>
          <w:sz w:val="24"/>
          <w:szCs w:val="24"/>
        </w:rPr>
        <w:t xml:space="preserve"> and </w:t>
      </w:r>
      <w:r>
        <w:rPr>
          <w:rFonts w:ascii="Times New Roman" w:hAnsi="Times New Roman" w:cs="Times New Roman"/>
          <w:i/>
          <w:sz w:val="24"/>
          <w:szCs w:val="24"/>
        </w:rPr>
        <w:t>R. sierrae</w:t>
      </w:r>
      <w:r>
        <w:rPr>
          <w:rFonts w:ascii="Times New Roman" w:hAnsi="Times New Roman" w:cs="Times New Roman"/>
          <w:sz w:val="24"/>
          <w:szCs w:val="24"/>
        </w:rPr>
        <w:t xml:space="preserve">) of California’s Sierra Nevada mountains are grazers of benthic algae, and are potential competitors with mayfly nymphs, caddisfly larvae, diptera larvae, and other benthic macroinvertebrates </w:t>
      </w:r>
      <w:r w:rsidRPr="00BD3890">
        <w:rPr>
          <w:rFonts w:ascii="Times New Roman" w:hAnsi="Times New Roman" w:cs="Times New Roman"/>
          <w:noProof/>
          <w:sz w:val="24"/>
          <w:szCs w:val="24"/>
        </w:rPr>
        <w:t>(Grinnell and Storer 1924, Zweifel 1955, Finlay and Vredenburg 2007)</w:t>
      </w:r>
      <w:r>
        <w:rPr>
          <w:rFonts w:ascii="Times New Roman" w:hAnsi="Times New Roman" w:cs="Times New Roman"/>
          <w:sz w:val="24"/>
          <w:szCs w:val="24"/>
        </w:rPr>
        <w:t xml:space="preserve">.  </w:t>
      </w:r>
      <w:r w:rsidR="00143808">
        <w:rPr>
          <w:rFonts w:ascii="Times New Roman" w:hAnsi="Times New Roman" w:cs="Times New Roman"/>
          <w:sz w:val="24"/>
          <w:szCs w:val="24"/>
        </w:rPr>
        <w:t xml:space="preserve">These </w:t>
      </w:r>
      <w:r w:rsidR="00617E4C">
        <w:rPr>
          <w:rFonts w:ascii="Times New Roman" w:hAnsi="Times New Roman" w:cs="Times New Roman"/>
          <w:sz w:val="24"/>
          <w:szCs w:val="24"/>
        </w:rPr>
        <w:t xml:space="preserve">tadpoles may also have been ecologically important because of their </w:t>
      </w:r>
      <w:r w:rsidR="00143808">
        <w:rPr>
          <w:rFonts w:ascii="Times New Roman" w:hAnsi="Times New Roman" w:cs="Times New Roman"/>
          <w:sz w:val="24"/>
          <w:szCs w:val="24"/>
        </w:rPr>
        <w:t xml:space="preserve">historical ubiquity and </w:t>
      </w:r>
      <w:r w:rsidR="00617E4C">
        <w:rPr>
          <w:rFonts w:ascii="Times New Roman" w:hAnsi="Times New Roman" w:cs="Times New Roman"/>
          <w:sz w:val="24"/>
          <w:szCs w:val="24"/>
        </w:rPr>
        <w:t xml:space="preserve">abundance </w:t>
      </w:r>
      <w:r w:rsidRPr="00BD3890">
        <w:rPr>
          <w:rFonts w:ascii="Times New Roman" w:hAnsi="Times New Roman" w:cs="Times New Roman"/>
          <w:noProof/>
          <w:sz w:val="24"/>
          <w:szCs w:val="24"/>
        </w:rPr>
        <w:t>(Grinnell and Storer 1924)</w:t>
      </w:r>
      <w:r w:rsidR="005311E1">
        <w:rPr>
          <w:rFonts w:ascii="Times New Roman" w:hAnsi="Times New Roman" w:cs="Times New Roman"/>
          <w:sz w:val="24"/>
          <w:szCs w:val="24"/>
        </w:rPr>
        <w:t xml:space="preserve">, and while abundance alone is not indicative of a species’ importance, </w:t>
      </w:r>
      <w:commentRangeStart w:id="28"/>
      <w:r w:rsidR="005311E1">
        <w:rPr>
          <w:rFonts w:ascii="Times New Roman" w:hAnsi="Times New Roman" w:cs="Times New Roman"/>
          <w:sz w:val="24"/>
          <w:szCs w:val="24"/>
        </w:rPr>
        <w:t xml:space="preserve">it can be just as well correlated with importance as harder to measure species variables </w:t>
      </w:r>
      <w:commentRangeEnd w:id="28"/>
      <w:r w:rsidR="00B5408C">
        <w:rPr>
          <w:rStyle w:val="CommentReference"/>
        </w:rPr>
        <w:commentReference w:id="28"/>
      </w:r>
      <w:r w:rsidR="005311E1">
        <w:rPr>
          <w:rFonts w:ascii="Times New Roman" w:hAnsi="Times New Roman" w:cs="Times New Roman"/>
          <w:sz w:val="24"/>
          <w:szCs w:val="24"/>
        </w:rPr>
        <w:t>(Doak 2003)</w:t>
      </w:r>
      <w:r w:rsidR="00617E4C">
        <w:rPr>
          <w:rFonts w:ascii="Times New Roman" w:hAnsi="Times New Roman" w:cs="Times New Roman"/>
          <w:sz w:val="24"/>
          <w:szCs w:val="24"/>
        </w:rPr>
        <w:t xml:space="preserve">.  </w:t>
      </w:r>
      <w:r w:rsidR="00143808">
        <w:rPr>
          <w:rFonts w:ascii="Times New Roman" w:hAnsi="Times New Roman" w:cs="Times New Roman"/>
          <w:sz w:val="24"/>
          <w:szCs w:val="24"/>
        </w:rPr>
        <w:t xml:space="preserve">In lakes </w:t>
      </w:r>
      <w:ins w:id="29" w:author="Cherie Briggs" w:date="2014-11-30T23:10:00Z">
        <w:r w:rsidR="00B5408C">
          <w:rPr>
            <w:rFonts w:ascii="Times New Roman" w:hAnsi="Times New Roman" w:cs="Times New Roman"/>
            <w:sz w:val="24"/>
            <w:szCs w:val="24"/>
          </w:rPr>
          <w:t xml:space="preserve">in </w:t>
        </w:r>
      </w:ins>
      <w:del w:id="30" w:author="Cherie Briggs" w:date="2014-11-30T23:10:00Z">
        <w:r w:rsidR="00143808" w:rsidDel="00B5408C">
          <w:rPr>
            <w:rFonts w:ascii="Times New Roman" w:hAnsi="Times New Roman" w:cs="Times New Roman"/>
            <w:sz w:val="24"/>
            <w:szCs w:val="24"/>
          </w:rPr>
          <w:delText xml:space="preserve">along both sides of </w:delText>
        </w:r>
      </w:del>
      <w:r w:rsidR="00143808">
        <w:rPr>
          <w:rFonts w:ascii="Times New Roman" w:hAnsi="Times New Roman" w:cs="Times New Roman"/>
          <w:sz w:val="24"/>
          <w:szCs w:val="24"/>
        </w:rPr>
        <w:t xml:space="preserve">the Sierra Nevada mountains and in streams in the Transverse Ranges of southern California </w:t>
      </w:r>
      <w:r w:rsidR="00143808" w:rsidRPr="00651497">
        <w:rPr>
          <w:rFonts w:ascii="Times New Roman" w:hAnsi="Times New Roman" w:cs="Times New Roman"/>
          <w:noProof/>
          <w:sz w:val="24"/>
          <w:szCs w:val="24"/>
        </w:rPr>
        <w:t>(Vredenburg et al. 2007)</w:t>
      </w:r>
      <w:r w:rsidR="00143808">
        <w:rPr>
          <w:rFonts w:ascii="Times New Roman" w:hAnsi="Times New Roman" w:cs="Times New Roman"/>
          <w:sz w:val="24"/>
          <w:szCs w:val="24"/>
        </w:rPr>
        <w:t>, tadpoles</w:t>
      </w:r>
      <w:r>
        <w:rPr>
          <w:rFonts w:ascii="Times New Roman" w:hAnsi="Times New Roman" w:cs="Times New Roman"/>
          <w:sz w:val="24"/>
          <w:szCs w:val="24"/>
        </w:rPr>
        <w:t xml:space="preserve"> </w:t>
      </w:r>
      <w:r w:rsidR="00F61DA9">
        <w:rPr>
          <w:rFonts w:ascii="Times New Roman" w:hAnsi="Times New Roman" w:cs="Times New Roman"/>
          <w:sz w:val="24"/>
          <w:szCs w:val="24"/>
        </w:rPr>
        <w:t xml:space="preserve">once </w:t>
      </w:r>
      <w:r w:rsidR="00617E4C">
        <w:rPr>
          <w:rFonts w:ascii="Times New Roman" w:hAnsi="Times New Roman" w:cs="Times New Roman"/>
          <w:sz w:val="24"/>
          <w:szCs w:val="24"/>
        </w:rPr>
        <w:t xml:space="preserve">reached </w:t>
      </w:r>
      <w:r w:rsidR="00180491">
        <w:rPr>
          <w:rFonts w:ascii="Times New Roman" w:hAnsi="Times New Roman" w:cs="Times New Roman"/>
          <w:sz w:val="24"/>
          <w:szCs w:val="24"/>
        </w:rPr>
        <w:t xml:space="preserve">densities </w:t>
      </w:r>
      <w:commentRangeStart w:id="31"/>
      <w:r w:rsidR="00F61DA9">
        <w:rPr>
          <w:rFonts w:ascii="Times New Roman" w:hAnsi="Times New Roman" w:cs="Times New Roman"/>
          <w:sz w:val="24"/>
          <w:szCs w:val="24"/>
        </w:rPr>
        <w:t>at which they could o</w:t>
      </w:r>
      <w:r>
        <w:rPr>
          <w:rFonts w:ascii="Times New Roman" w:hAnsi="Times New Roman" w:cs="Times New Roman"/>
          <w:sz w:val="24"/>
          <w:szCs w:val="24"/>
        </w:rPr>
        <w:t xml:space="preserve">ccupy </w:t>
      </w:r>
      <w:commentRangeEnd w:id="31"/>
      <w:r w:rsidR="00B5408C">
        <w:rPr>
          <w:rStyle w:val="CommentReference"/>
        </w:rPr>
        <w:commentReference w:id="31"/>
      </w:r>
      <w:r w:rsidR="00F61DA9">
        <w:rPr>
          <w:rFonts w:ascii="Times New Roman" w:hAnsi="Times New Roman" w:cs="Times New Roman"/>
          <w:sz w:val="24"/>
          <w:szCs w:val="24"/>
        </w:rPr>
        <w:t xml:space="preserve">an </w:t>
      </w:r>
      <w:r>
        <w:rPr>
          <w:rFonts w:ascii="Times New Roman" w:hAnsi="Times New Roman" w:cs="Times New Roman"/>
          <w:sz w:val="24"/>
          <w:szCs w:val="24"/>
        </w:rPr>
        <w:t xml:space="preserve">entire </w:t>
      </w:r>
      <w:r w:rsidR="00F61DA9">
        <w:rPr>
          <w:rFonts w:ascii="Times New Roman" w:hAnsi="Times New Roman" w:cs="Times New Roman"/>
          <w:sz w:val="24"/>
          <w:szCs w:val="24"/>
        </w:rPr>
        <w:t xml:space="preserve">lake </w:t>
      </w:r>
      <w:r>
        <w:rPr>
          <w:rFonts w:ascii="Times New Roman" w:hAnsi="Times New Roman" w:cs="Times New Roman"/>
          <w:sz w:val="24"/>
          <w:szCs w:val="24"/>
        </w:rPr>
        <w:t>shoreline</w:t>
      </w:r>
      <w:r w:rsidR="00F61DA9">
        <w:rPr>
          <w:rFonts w:ascii="Times New Roman" w:hAnsi="Times New Roman" w:cs="Times New Roman"/>
          <w:sz w:val="24"/>
          <w:szCs w:val="24"/>
        </w:rPr>
        <w:t xml:space="preserve"> (Roland A. Knapp, personal communication)</w:t>
      </w:r>
      <w:r w:rsidR="005311E1">
        <w:rPr>
          <w:rFonts w:ascii="Times New Roman" w:hAnsi="Times New Roman" w:cs="Times New Roman"/>
          <w:sz w:val="24"/>
          <w:szCs w:val="24"/>
        </w:rPr>
        <w:t>.</w:t>
      </w:r>
      <w:r w:rsidR="003D2FB0">
        <w:rPr>
          <w:rFonts w:ascii="Times New Roman" w:hAnsi="Times New Roman" w:cs="Times New Roman"/>
          <w:sz w:val="24"/>
          <w:szCs w:val="24"/>
        </w:rPr>
        <w:t xml:space="preserve"> </w:t>
      </w:r>
      <w:r w:rsidR="005311E1">
        <w:rPr>
          <w:rFonts w:ascii="Times New Roman" w:hAnsi="Times New Roman" w:cs="Times New Roman"/>
          <w:sz w:val="24"/>
          <w:szCs w:val="24"/>
        </w:rPr>
        <w:t xml:space="preserve"> I</w:t>
      </w:r>
      <w:r w:rsidR="00F61DA9">
        <w:rPr>
          <w:rFonts w:ascii="Times New Roman" w:hAnsi="Times New Roman" w:cs="Times New Roman"/>
          <w:sz w:val="24"/>
          <w:szCs w:val="24"/>
        </w:rPr>
        <w:t>t is now rare to find such robust populations</w:t>
      </w:r>
      <w:r w:rsidR="000D4B7E">
        <w:rPr>
          <w:rFonts w:ascii="Times New Roman" w:hAnsi="Times New Roman" w:cs="Times New Roman"/>
          <w:sz w:val="24"/>
          <w:szCs w:val="24"/>
        </w:rPr>
        <w:t>.</w:t>
      </w:r>
    </w:p>
    <w:p w:rsidR="003804D2" w:rsidRPr="009C1BC1" w:rsidRDefault="00FF40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Mountain yellow-legged frogs and tadpoles initially </w:t>
      </w:r>
      <w:r w:rsidR="000D4B7E">
        <w:rPr>
          <w:rFonts w:ascii="Times New Roman" w:hAnsi="Times New Roman" w:cs="Times New Roman"/>
          <w:sz w:val="24"/>
          <w:szCs w:val="24"/>
        </w:rPr>
        <w:t>d</w:t>
      </w:r>
      <w:r w:rsidR="009C1BC1">
        <w:rPr>
          <w:rFonts w:ascii="Times New Roman" w:hAnsi="Times New Roman" w:cs="Times New Roman"/>
          <w:sz w:val="24"/>
          <w:szCs w:val="24"/>
        </w:rPr>
        <w:t>ecline</w:t>
      </w:r>
      <w:r>
        <w:rPr>
          <w:rFonts w:ascii="Times New Roman" w:hAnsi="Times New Roman" w:cs="Times New Roman"/>
          <w:sz w:val="24"/>
          <w:szCs w:val="24"/>
        </w:rPr>
        <w:t>d</w:t>
      </w:r>
      <w:r w:rsidR="009C1BC1">
        <w:rPr>
          <w:rFonts w:ascii="Times New Roman" w:hAnsi="Times New Roman" w:cs="Times New Roman"/>
          <w:sz w:val="24"/>
          <w:szCs w:val="24"/>
        </w:rPr>
        <w:t xml:space="preserve"> in </w:t>
      </w:r>
      <w:r>
        <w:rPr>
          <w:rFonts w:ascii="Times New Roman" w:hAnsi="Times New Roman" w:cs="Times New Roman"/>
          <w:sz w:val="24"/>
          <w:szCs w:val="24"/>
        </w:rPr>
        <w:t xml:space="preserve">distribution </w:t>
      </w:r>
      <w:r w:rsidR="003D2FB0">
        <w:rPr>
          <w:rFonts w:ascii="Times New Roman" w:hAnsi="Times New Roman" w:cs="Times New Roman"/>
          <w:sz w:val="24"/>
          <w:szCs w:val="24"/>
        </w:rPr>
        <w:t>and abundance</w:t>
      </w:r>
      <w:r>
        <w:rPr>
          <w:rFonts w:ascii="Times New Roman" w:hAnsi="Times New Roman" w:cs="Times New Roman"/>
          <w:sz w:val="24"/>
          <w:szCs w:val="24"/>
        </w:rPr>
        <w:t xml:space="preserve"> due to</w:t>
      </w:r>
      <w:r w:rsidR="00651497">
        <w:rPr>
          <w:rFonts w:ascii="Times New Roman" w:hAnsi="Times New Roman" w:cs="Times New Roman"/>
          <w:sz w:val="24"/>
          <w:szCs w:val="24"/>
        </w:rPr>
        <w:t xml:space="preserve"> predation by stocked </w:t>
      </w:r>
      <w:r w:rsidR="009C1BC1">
        <w:rPr>
          <w:rFonts w:ascii="Times New Roman" w:hAnsi="Times New Roman" w:cs="Times New Roman"/>
          <w:sz w:val="24"/>
          <w:szCs w:val="24"/>
        </w:rPr>
        <w:t>non-native trout</w:t>
      </w:r>
      <w:r w:rsidR="00617E4C">
        <w:rPr>
          <w:rFonts w:ascii="Times New Roman" w:hAnsi="Times New Roman" w:cs="Times New Roman"/>
          <w:sz w:val="24"/>
          <w:szCs w:val="24"/>
        </w:rPr>
        <w:t xml:space="preserve"> </w:t>
      </w:r>
      <w:r w:rsidR="00617E4C" w:rsidRPr="00617E4C">
        <w:rPr>
          <w:rFonts w:ascii="Times New Roman" w:hAnsi="Times New Roman" w:cs="Times New Roman"/>
          <w:noProof/>
          <w:sz w:val="24"/>
          <w:szCs w:val="24"/>
        </w:rPr>
        <w:t>(Knapp and Matthews 2000)</w:t>
      </w:r>
      <w:r w:rsidR="00617E4C">
        <w:rPr>
          <w:rFonts w:ascii="Times New Roman" w:hAnsi="Times New Roman" w:cs="Times New Roman"/>
          <w:sz w:val="24"/>
          <w:szCs w:val="24"/>
        </w:rPr>
        <w:t>.  D</w:t>
      </w:r>
      <w:r w:rsidR="00651497">
        <w:rPr>
          <w:rFonts w:ascii="Times New Roman" w:hAnsi="Times New Roman" w:cs="Times New Roman"/>
          <w:sz w:val="24"/>
          <w:szCs w:val="24"/>
        </w:rPr>
        <w:t xml:space="preserve">espite the cessation of stocking, populations continue to be threatened by </w:t>
      </w:r>
      <w:r w:rsidR="009C1BC1">
        <w:rPr>
          <w:rFonts w:ascii="Times New Roman" w:hAnsi="Times New Roman" w:cs="Times New Roman"/>
          <w:sz w:val="24"/>
          <w:szCs w:val="24"/>
        </w:rPr>
        <w:t xml:space="preserve">the emergence and spread of the amphibian chytrid fungus, </w:t>
      </w:r>
      <w:r w:rsidR="009C1BC1" w:rsidRPr="009C1BC1">
        <w:rPr>
          <w:rFonts w:ascii="Times New Roman" w:hAnsi="Times New Roman" w:cs="Times New Roman"/>
          <w:i/>
          <w:sz w:val="24"/>
          <w:szCs w:val="24"/>
        </w:rPr>
        <w:t xml:space="preserve">Batrachochytrium </w:t>
      </w:r>
      <w:r w:rsidR="009C1BC1">
        <w:rPr>
          <w:rFonts w:ascii="Times New Roman" w:hAnsi="Times New Roman" w:cs="Times New Roman"/>
          <w:i/>
          <w:sz w:val="24"/>
          <w:szCs w:val="24"/>
        </w:rPr>
        <w:t>dendrobatidis</w:t>
      </w:r>
      <w:r w:rsidR="00617E4C">
        <w:rPr>
          <w:rFonts w:ascii="Times New Roman" w:hAnsi="Times New Roman" w:cs="Times New Roman"/>
          <w:i/>
          <w:sz w:val="24"/>
          <w:szCs w:val="24"/>
        </w:rPr>
        <w:t xml:space="preserve"> </w:t>
      </w:r>
      <w:r w:rsidR="00617E4C" w:rsidRPr="00617E4C">
        <w:rPr>
          <w:rFonts w:ascii="Times New Roman" w:hAnsi="Times New Roman" w:cs="Times New Roman"/>
          <w:noProof/>
          <w:sz w:val="24"/>
          <w:szCs w:val="24"/>
        </w:rPr>
        <w:t>(Briggs et al. 2005)</w:t>
      </w:r>
      <w:r w:rsidR="009C1BC1">
        <w:rPr>
          <w:rFonts w:ascii="Times New Roman" w:hAnsi="Times New Roman" w:cs="Times New Roman"/>
          <w:sz w:val="24"/>
          <w:szCs w:val="24"/>
        </w:rPr>
        <w:t>.</w:t>
      </w:r>
      <w:r w:rsidR="000D4B7E" w:rsidRPr="000D4B7E">
        <w:rPr>
          <w:rFonts w:ascii="Times New Roman" w:hAnsi="Times New Roman" w:cs="Times New Roman"/>
          <w:sz w:val="24"/>
          <w:szCs w:val="24"/>
        </w:rPr>
        <w:t xml:space="preserve"> </w:t>
      </w:r>
      <w:r w:rsidR="000D4B7E">
        <w:rPr>
          <w:rFonts w:ascii="Times New Roman" w:hAnsi="Times New Roman" w:cs="Times New Roman"/>
          <w:sz w:val="24"/>
          <w:szCs w:val="24"/>
        </w:rPr>
        <w:t xml:space="preserve"> Now, large populations are limited to a handful of extremely high elevation lakes in Yosemite and Sequoia/Kings Canyon National Parks and the adjacent John Muir Wilderness in the southern Sierra.  In most lakes in the Sierra Nevada, </w:t>
      </w:r>
      <w:r w:rsidR="00651497">
        <w:rPr>
          <w:rFonts w:ascii="Times New Roman" w:hAnsi="Times New Roman" w:cs="Times New Roman"/>
          <w:sz w:val="24"/>
          <w:szCs w:val="24"/>
        </w:rPr>
        <w:t xml:space="preserve">mountain yellow-legged frogs and </w:t>
      </w:r>
      <w:r w:rsidR="005311E1">
        <w:rPr>
          <w:rFonts w:ascii="Times New Roman" w:hAnsi="Times New Roman" w:cs="Times New Roman"/>
          <w:sz w:val="24"/>
          <w:szCs w:val="24"/>
        </w:rPr>
        <w:t xml:space="preserve">their </w:t>
      </w:r>
      <w:r w:rsidR="000D4B7E">
        <w:rPr>
          <w:rFonts w:ascii="Times New Roman" w:hAnsi="Times New Roman" w:cs="Times New Roman"/>
          <w:sz w:val="24"/>
          <w:szCs w:val="24"/>
        </w:rPr>
        <w:t xml:space="preserve">tadpoles </w:t>
      </w:r>
      <w:r w:rsidR="00143808">
        <w:rPr>
          <w:rFonts w:ascii="Times New Roman" w:hAnsi="Times New Roman" w:cs="Times New Roman"/>
          <w:sz w:val="24"/>
          <w:szCs w:val="24"/>
        </w:rPr>
        <w:t>have gone</w:t>
      </w:r>
      <w:r w:rsidR="00651497">
        <w:rPr>
          <w:rFonts w:ascii="Times New Roman" w:hAnsi="Times New Roman" w:cs="Times New Roman"/>
          <w:sz w:val="24"/>
          <w:szCs w:val="24"/>
        </w:rPr>
        <w:t xml:space="preserve"> </w:t>
      </w:r>
      <w:r w:rsidR="000D4B7E">
        <w:rPr>
          <w:rFonts w:ascii="Times New Roman" w:hAnsi="Times New Roman" w:cs="Times New Roman"/>
          <w:sz w:val="24"/>
          <w:szCs w:val="24"/>
        </w:rPr>
        <w:t>locally extinct</w:t>
      </w:r>
      <w:r w:rsidR="00617E4C">
        <w:rPr>
          <w:rFonts w:ascii="Times New Roman" w:hAnsi="Times New Roman" w:cs="Times New Roman"/>
          <w:sz w:val="24"/>
          <w:szCs w:val="24"/>
        </w:rPr>
        <w:t xml:space="preserve"> </w:t>
      </w:r>
      <w:r w:rsidR="00617E4C" w:rsidRPr="00617E4C">
        <w:rPr>
          <w:rFonts w:ascii="Times New Roman" w:hAnsi="Times New Roman" w:cs="Times New Roman"/>
          <w:noProof/>
          <w:sz w:val="24"/>
          <w:szCs w:val="24"/>
        </w:rPr>
        <w:t>(Briggs et al. 2010, Vredenburg et al. 2010)</w:t>
      </w:r>
      <w:r w:rsidR="00617E4C">
        <w:rPr>
          <w:rFonts w:ascii="Times New Roman" w:hAnsi="Times New Roman" w:cs="Times New Roman"/>
          <w:sz w:val="24"/>
          <w:szCs w:val="24"/>
        </w:rPr>
        <w:t>.</w:t>
      </w:r>
    </w:p>
    <w:p w:rsidR="00CB01BD" w:rsidRPr="00CB01BD" w:rsidRDefault="00B815B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 xml:space="preserve">To explore how </w:t>
      </w:r>
      <w:r w:rsidR="00651497">
        <w:rPr>
          <w:rFonts w:ascii="Times New Roman" w:hAnsi="Times New Roman" w:cs="Times New Roman"/>
          <w:sz w:val="24"/>
          <w:szCs w:val="24"/>
        </w:rPr>
        <w:t>declines</w:t>
      </w:r>
      <w:r>
        <w:rPr>
          <w:rFonts w:ascii="Times New Roman" w:hAnsi="Times New Roman" w:cs="Times New Roman"/>
          <w:sz w:val="24"/>
          <w:szCs w:val="24"/>
        </w:rPr>
        <w:t xml:space="preserve"> </w:t>
      </w:r>
      <w:r w:rsidR="00617E4C">
        <w:rPr>
          <w:rFonts w:ascii="Times New Roman" w:hAnsi="Times New Roman" w:cs="Times New Roman"/>
          <w:sz w:val="24"/>
          <w:szCs w:val="24"/>
        </w:rPr>
        <w:t xml:space="preserve">and local extinctions </w:t>
      </w:r>
      <w:r w:rsidR="005311E1">
        <w:rPr>
          <w:rFonts w:ascii="Times New Roman" w:hAnsi="Times New Roman" w:cs="Times New Roman"/>
          <w:sz w:val="24"/>
          <w:szCs w:val="24"/>
        </w:rPr>
        <w:t xml:space="preserve">of mountain yellow-legged frogs </w:t>
      </w:r>
      <w:r>
        <w:rPr>
          <w:rFonts w:ascii="Times New Roman" w:hAnsi="Times New Roman" w:cs="Times New Roman"/>
          <w:sz w:val="24"/>
          <w:szCs w:val="24"/>
        </w:rPr>
        <w:t xml:space="preserve">might affect Sierra Nevada </w:t>
      </w:r>
      <w:r w:rsidR="00992FBE">
        <w:rPr>
          <w:rFonts w:ascii="Times New Roman" w:hAnsi="Times New Roman" w:cs="Times New Roman"/>
          <w:sz w:val="24"/>
          <w:szCs w:val="24"/>
        </w:rPr>
        <w:t>l</w:t>
      </w:r>
      <w:r>
        <w:rPr>
          <w:rFonts w:ascii="Times New Roman" w:hAnsi="Times New Roman" w:cs="Times New Roman"/>
          <w:sz w:val="24"/>
          <w:szCs w:val="24"/>
        </w:rPr>
        <w:t>ake communities</w:t>
      </w:r>
      <w:r w:rsidR="00992FBE">
        <w:rPr>
          <w:rFonts w:ascii="Times New Roman" w:hAnsi="Times New Roman" w:cs="Times New Roman"/>
          <w:sz w:val="24"/>
          <w:szCs w:val="24"/>
        </w:rPr>
        <w:t xml:space="preserve">, </w:t>
      </w:r>
      <w:r w:rsidR="00F61DA9">
        <w:rPr>
          <w:rFonts w:ascii="Times New Roman" w:hAnsi="Times New Roman" w:cs="Times New Roman"/>
          <w:sz w:val="24"/>
          <w:szCs w:val="24"/>
        </w:rPr>
        <w:t xml:space="preserve">we </w:t>
      </w:r>
      <w:r>
        <w:rPr>
          <w:rFonts w:ascii="Times New Roman" w:hAnsi="Times New Roman" w:cs="Times New Roman"/>
          <w:sz w:val="24"/>
          <w:szCs w:val="24"/>
        </w:rPr>
        <w:t>quantif</w:t>
      </w:r>
      <w:r w:rsidR="00F61DA9">
        <w:rPr>
          <w:rFonts w:ascii="Times New Roman" w:hAnsi="Times New Roman" w:cs="Times New Roman"/>
          <w:sz w:val="24"/>
          <w:szCs w:val="24"/>
        </w:rPr>
        <w:t>ied</w:t>
      </w:r>
      <w:r>
        <w:rPr>
          <w:rFonts w:ascii="Times New Roman" w:hAnsi="Times New Roman" w:cs="Times New Roman"/>
          <w:sz w:val="24"/>
          <w:szCs w:val="24"/>
        </w:rPr>
        <w:t xml:space="preserve"> </w:t>
      </w:r>
      <w:r w:rsidR="00CB01BD">
        <w:rPr>
          <w:rFonts w:ascii="Times New Roman" w:hAnsi="Times New Roman" w:cs="Times New Roman"/>
          <w:sz w:val="24"/>
          <w:szCs w:val="24"/>
        </w:rPr>
        <w:t>tadpoles</w:t>
      </w:r>
      <w:r w:rsidR="000D4B7E">
        <w:rPr>
          <w:rFonts w:ascii="Times New Roman" w:hAnsi="Times New Roman" w:cs="Times New Roman"/>
          <w:sz w:val="24"/>
          <w:szCs w:val="24"/>
        </w:rPr>
        <w:t>’</w:t>
      </w:r>
      <w:r w:rsidR="00CB01BD">
        <w:rPr>
          <w:rFonts w:ascii="Times New Roman" w:hAnsi="Times New Roman" w:cs="Times New Roman"/>
          <w:sz w:val="24"/>
          <w:szCs w:val="24"/>
        </w:rPr>
        <w:t xml:space="preserve"> impacts on their resources and on potential competitors.  </w:t>
      </w:r>
      <w:r w:rsidR="00E9207E">
        <w:rPr>
          <w:rFonts w:ascii="Times New Roman" w:hAnsi="Times New Roman" w:cs="Times New Roman"/>
          <w:sz w:val="24"/>
          <w:szCs w:val="24"/>
        </w:rPr>
        <w:t xml:space="preserve">Mountain yellow-legged frog tadpoles ingest algae.  </w:t>
      </w:r>
      <w:r w:rsidR="00F61DA9">
        <w:rPr>
          <w:rFonts w:ascii="Times New Roman" w:hAnsi="Times New Roman" w:cs="Times New Roman"/>
          <w:sz w:val="24"/>
          <w:szCs w:val="24"/>
        </w:rPr>
        <w:t>Tadpoles may compete with insect grazers, and w</w:t>
      </w:r>
      <w:r w:rsidR="00493FCF">
        <w:rPr>
          <w:rFonts w:ascii="Times New Roman" w:hAnsi="Times New Roman" w:cs="Times New Roman"/>
          <w:sz w:val="24"/>
          <w:szCs w:val="24"/>
        </w:rPr>
        <w:t xml:space="preserve">e chose to </w:t>
      </w:r>
      <w:r w:rsidR="001B06A1">
        <w:rPr>
          <w:rFonts w:ascii="Times New Roman" w:hAnsi="Times New Roman" w:cs="Times New Roman"/>
          <w:sz w:val="24"/>
          <w:szCs w:val="24"/>
        </w:rPr>
        <w:t>study</w:t>
      </w:r>
      <w:r w:rsidR="00493FCF">
        <w:rPr>
          <w:rFonts w:ascii="Times New Roman" w:hAnsi="Times New Roman" w:cs="Times New Roman"/>
          <w:sz w:val="24"/>
          <w:szCs w:val="24"/>
        </w:rPr>
        <w:t xml:space="preserve"> mayfly nymphs </w:t>
      </w:r>
      <w:r w:rsidR="00FF4083">
        <w:rPr>
          <w:rFonts w:ascii="Times New Roman" w:hAnsi="Times New Roman" w:cs="Times New Roman"/>
          <w:sz w:val="24"/>
          <w:szCs w:val="24"/>
        </w:rPr>
        <w:t xml:space="preserve">as potential competitors with tadpoles </w:t>
      </w:r>
      <w:r w:rsidR="00493FCF">
        <w:rPr>
          <w:rFonts w:ascii="Times New Roman" w:hAnsi="Times New Roman" w:cs="Times New Roman"/>
          <w:sz w:val="24"/>
          <w:szCs w:val="24"/>
        </w:rPr>
        <w:t xml:space="preserve">because they </w:t>
      </w:r>
      <w:r w:rsidR="00FF4083">
        <w:rPr>
          <w:rFonts w:ascii="Times New Roman" w:hAnsi="Times New Roman" w:cs="Times New Roman"/>
          <w:sz w:val="24"/>
          <w:szCs w:val="24"/>
        </w:rPr>
        <w:t xml:space="preserve">are abundant in Sierra Nevada lakes </w:t>
      </w:r>
      <w:r w:rsidR="00FF4083" w:rsidRPr="00992FBE">
        <w:rPr>
          <w:rFonts w:ascii="Times New Roman" w:hAnsi="Times New Roman" w:cs="Times New Roman"/>
          <w:noProof/>
          <w:sz w:val="24"/>
          <w:szCs w:val="24"/>
        </w:rPr>
        <w:t>(Bradford et al. 1998, Epanchin et al. 2009)</w:t>
      </w:r>
      <w:r w:rsidR="00FF4083">
        <w:rPr>
          <w:rFonts w:ascii="Times New Roman" w:hAnsi="Times New Roman" w:cs="Times New Roman"/>
          <w:sz w:val="24"/>
          <w:szCs w:val="24"/>
        </w:rPr>
        <w:t xml:space="preserve"> and </w:t>
      </w:r>
      <w:r w:rsidR="00493FCF">
        <w:rPr>
          <w:rFonts w:ascii="Times New Roman" w:hAnsi="Times New Roman" w:cs="Times New Roman"/>
          <w:sz w:val="24"/>
          <w:szCs w:val="24"/>
        </w:rPr>
        <w:t xml:space="preserve">can also suppress algal abundance </w:t>
      </w:r>
      <w:r w:rsidR="00992FBE" w:rsidRPr="00992FBE">
        <w:rPr>
          <w:rFonts w:ascii="Times New Roman" w:hAnsi="Times New Roman" w:cs="Times New Roman"/>
          <w:noProof/>
          <w:sz w:val="24"/>
          <w:szCs w:val="24"/>
        </w:rPr>
        <w:t>(Hill and Knight 1987, Morin et al. 1988, Dudley 1992, Hertonsson et al. 2007)</w:t>
      </w:r>
      <w:r w:rsidR="00493FCF">
        <w:rPr>
          <w:rFonts w:ascii="Times New Roman" w:hAnsi="Times New Roman" w:cs="Times New Roman"/>
          <w:sz w:val="24"/>
          <w:szCs w:val="24"/>
        </w:rPr>
        <w:t xml:space="preserve">.  </w:t>
      </w:r>
      <w:r w:rsidR="00E9207E">
        <w:rPr>
          <w:rFonts w:ascii="Times New Roman" w:hAnsi="Times New Roman" w:cs="Times New Roman"/>
          <w:sz w:val="24"/>
          <w:szCs w:val="24"/>
        </w:rPr>
        <w:t>We predicted that in the presence of tadpoles – as in the pristine, fish</w:t>
      </w:r>
      <w:ins w:id="32" w:author="Cherie Briggs" w:date="2014-11-30T23:12:00Z">
        <w:r w:rsidR="00B5408C">
          <w:rPr>
            <w:rFonts w:ascii="Times New Roman" w:hAnsi="Times New Roman" w:cs="Times New Roman"/>
            <w:sz w:val="24"/>
            <w:szCs w:val="24"/>
          </w:rPr>
          <w:t>-free</w:t>
        </w:r>
      </w:ins>
      <w:r w:rsidR="00E9207E">
        <w:rPr>
          <w:rFonts w:ascii="Times New Roman" w:hAnsi="Times New Roman" w:cs="Times New Roman"/>
          <w:sz w:val="24"/>
          <w:szCs w:val="24"/>
        </w:rPr>
        <w:t xml:space="preserve"> and disease-free state – algal abundance would be lowest; reducing tadpole abundance or presence – mimicking disease driven declines and extinctions – would increase algal abundance.  </w:t>
      </w:r>
      <w:r w:rsidR="00CB01BD">
        <w:rPr>
          <w:rFonts w:ascii="Times New Roman" w:hAnsi="Times New Roman" w:cs="Times New Roman"/>
          <w:sz w:val="24"/>
          <w:szCs w:val="24"/>
        </w:rPr>
        <w:t>In addition,</w:t>
      </w:r>
      <w:r w:rsidR="00FF4083">
        <w:rPr>
          <w:rFonts w:ascii="Times New Roman" w:hAnsi="Times New Roman" w:cs="Times New Roman"/>
          <w:sz w:val="24"/>
          <w:szCs w:val="24"/>
        </w:rPr>
        <w:t xml:space="preserve"> we predicted that</w:t>
      </w:r>
      <w:r w:rsidR="00CB01BD">
        <w:rPr>
          <w:rFonts w:ascii="Times New Roman" w:hAnsi="Times New Roman" w:cs="Times New Roman"/>
          <w:sz w:val="24"/>
          <w:szCs w:val="24"/>
        </w:rPr>
        <w:t xml:space="preserve"> mayflies would reduce algal abundance</w:t>
      </w:r>
      <w:r w:rsidR="003804D2">
        <w:rPr>
          <w:rFonts w:ascii="Times New Roman" w:hAnsi="Times New Roman" w:cs="Times New Roman"/>
          <w:sz w:val="24"/>
          <w:szCs w:val="24"/>
        </w:rPr>
        <w:t>, and tadpoles and mayflies together would</w:t>
      </w:r>
      <w:r w:rsidR="00F61DA9">
        <w:rPr>
          <w:rFonts w:ascii="Times New Roman" w:hAnsi="Times New Roman" w:cs="Times New Roman"/>
          <w:sz w:val="24"/>
          <w:szCs w:val="24"/>
        </w:rPr>
        <w:t xml:space="preserve"> additively</w:t>
      </w:r>
      <w:r w:rsidR="003804D2">
        <w:rPr>
          <w:rFonts w:ascii="Times New Roman" w:hAnsi="Times New Roman" w:cs="Times New Roman"/>
          <w:sz w:val="24"/>
          <w:szCs w:val="24"/>
        </w:rPr>
        <w:t xml:space="preserve"> reduce algal abundance.  We also predicted that </w:t>
      </w:r>
      <w:r w:rsidR="00617EAC">
        <w:rPr>
          <w:rFonts w:ascii="Times New Roman" w:hAnsi="Times New Roman" w:cs="Times New Roman"/>
          <w:sz w:val="24"/>
          <w:szCs w:val="24"/>
        </w:rPr>
        <w:t xml:space="preserve">average </w:t>
      </w:r>
      <w:r w:rsidR="003804D2">
        <w:rPr>
          <w:rFonts w:ascii="Times New Roman" w:hAnsi="Times New Roman" w:cs="Times New Roman"/>
          <w:sz w:val="24"/>
          <w:szCs w:val="24"/>
        </w:rPr>
        <w:t xml:space="preserve">body sizes of each consumer would </w:t>
      </w:r>
      <w:r w:rsidR="00617EAC">
        <w:rPr>
          <w:rFonts w:ascii="Times New Roman" w:hAnsi="Times New Roman" w:cs="Times New Roman"/>
          <w:sz w:val="24"/>
          <w:szCs w:val="24"/>
        </w:rPr>
        <w:t>decline</w:t>
      </w:r>
      <w:ins w:id="33" w:author="Cherie Briggs" w:date="2014-11-30T23:12:00Z">
        <w:r w:rsidR="00B5408C">
          <w:rPr>
            <w:rFonts w:ascii="Times New Roman" w:hAnsi="Times New Roman" w:cs="Times New Roman"/>
            <w:sz w:val="24"/>
            <w:szCs w:val="24"/>
          </w:rPr>
          <w:t xml:space="preserve"> </w:t>
        </w:r>
      </w:ins>
      <w:del w:id="34" w:author="Cherie Briggs" w:date="2014-11-30T23:12:00Z">
        <w:r w:rsidR="00617EAC" w:rsidDel="00B5408C">
          <w:rPr>
            <w:rFonts w:ascii="Times New Roman" w:hAnsi="Times New Roman" w:cs="Times New Roman"/>
            <w:sz w:val="24"/>
            <w:szCs w:val="24"/>
          </w:rPr>
          <w:delText xml:space="preserve"> along </w:delText>
        </w:r>
      </w:del>
      <w:r w:rsidR="00617EAC">
        <w:rPr>
          <w:rFonts w:ascii="Times New Roman" w:hAnsi="Times New Roman" w:cs="Times New Roman"/>
          <w:sz w:val="24"/>
          <w:szCs w:val="24"/>
        </w:rPr>
        <w:t xml:space="preserve">with </w:t>
      </w:r>
      <w:r w:rsidR="003804D2">
        <w:rPr>
          <w:rFonts w:ascii="Times New Roman" w:hAnsi="Times New Roman" w:cs="Times New Roman"/>
          <w:sz w:val="24"/>
          <w:szCs w:val="24"/>
        </w:rPr>
        <w:t xml:space="preserve">increasing </w:t>
      </w:r>
      <w:r w:rsidR="00617EAC">
        <w:rPr>
          <w:rFonts w:ascii="Times New Roman" w:hAnsi="Times New Roman" w:cs="Times New Roman"/>
          <w:sz w:val="24"/>
          <w:szCs w:val="24"/>
        </w:rPr>
        <w:t xml:space="preserve">consumer </w:t>
      </w:r>
      <w:r w:rsidR="003804D2">
        <w:rPr>
          <w:rFonts w:ascii="Times New Roman" w:hAnsi="Times New Roman" w:cs="Times New Roman"/>
          <w:sz w:val="24"/>
          <w:szCs w:val="24"/>
        </w:rPr>
        <w:t xml:space="preserve">densities.  To investigate these predictions, we performed </w:t>
      </w:r>
      <w:r w:rsidR="00F61DA9">
        <w:rPr>
          <w:rFonts w:ascii="Times New Roman" w:hAnsi="Times New Roman" w:cs="Times New Roman"/>
          <w:sz w:val="24"/>
          <w:szCs w:val="24"/>
        </w:rPr>
        <w:t xml:space="preserve">two experiments which manipulated the presence or </w:t>
      </w:r>
      <w:r w:rsidR="009A0D57">
        <w:rPr>
          <w:rFonts w:ascii="Times New Roman" w:hAnsi="Times New Roman" w:cs="Times New Roman"/>
          <w:sz w:val="24"/>
          <w:szCs w:val="24"/>
        </w:rPr>
        <w:t>abundance</w:t>
      </w:r>
      <w:r w:rsidR="00F61DA9">
        <w:rPr>
          <w:rFonts w:ascii="Times New Roman" w:hAnsi="Times New Roman" w:cs="Times New Roman"/>
          <w:sz w:val="24"/>
          <w:szCs w:val="24"/>
        </w:rPr>
        <w:t xml:space="preserve"> of tadpoles in simplified communities</w:t>
      </w:r>
      <w:r w:rsidR="003804D2">
        <w:rPr>
          <w:rFonts w:ascii="Times New Roman" w:hAnsi="Times New Roman" w:cs="Times New Roman"/>
          <w:sz w:val="24"/>
          <w:szCs w:val="24"/>
        </w:rPr>
        <w:t xml:space="preserve">.  The results of these experiments </w:t>
      </w:r>
      <w:r w:rsidR="00617EAC">
        <w:rPr>
          <w:rFonts w:ascii="Times New Roman" w:hAnsi="Times New Roman" w:cs="Times New Roman"/>
          <w:sz w:val="24"/>
          <w:szCs w:val="24"/>
        </w:rPr>
        <w:t xml:space="preserve">clarify the role </w:t>
      </w:r>
      <w:r w:rsidR="0032234D">
        <w:rPr>
          <w:rFonts w:ascii="Times New Roman" w:hAnsi="Times New Roman" w:cs="Times New Roman"/>
          <w:sz w:val="24"/>
          <w:szCs w:val="24"/>
        </w:rPr>
        <w:t xml:space="preserve">of mountain yellow-legged frog tadpoles in Sierra Nevada lakes, and </w:t>
      </w:r>
      <w:r w:rsidR="00617EAC">
        <w:rPr>
          <w:rFonts w:ascii="Times New Roman" w:hAnsi="Times New Roman" w:cs="Times New Roman"/>
          <w:sz w:val="24"/>
          <w:szCs w:val="24"/>
        </w:rPr>
        <w:t xml:space="preserve">shed light on how </w:t>
      </w:r>
      <w:r w:rsidR="0032234D">
        <w:rPr>
          <w:rFonts w:ascii="Times New Roman" w:hAnsi="Times New Roman" w:cs="Times New Roman"/>
          <w:sz w:val="24"/>
          <w:szCs w:val="24"/>
        </w:rPr>
        <w:t xml:space="preserve">their </w:t>
      </w:r>
      <w:r w:rsidR="003804D2">
        <w:rPr>
          <w:rFonts w:ascii="Times New Roman" w:hAnsi="Times New Roman" w:cs="Times New Roman"/>
          <w:sz w:val="24"/>
          <w:szCs w:val="24"/>
        </w:rPr>
        <w:t>extinction</w:t>
      </w:r>
      <w:r w:rsidR="00147EF7">
        <w:rPr>
          <w:rFonts w:ascii="Times New Roman" w:hAnsi="Times New Roman" w:cs="Times New Roman"/>
          <w:sz w:val="24"/>
          <w:szCs w:val="24"/>
        </w:rPr>
        <w:t>s</w:t>
      </w:r>
      <w:r w:rsidR="003804D2">
        <w:rPr>
          <w:rFonts w:ascii="Times New Roman" w:hAnsi="Times New Roman" w:cs="Times New Roman"/>
          <w:sz w:val="24"/>
          <w:szCs w:val="24"/>
        </w:rPr>
        <w:t xml:space="preserve"> </w:t>
      </w:r>
      <w:r w:rsidR="00147EF7">
        <w:rPr>
          <w:rFonts w:ascii="Times New Roman" w:hAnsi="Times New Roman" w:cs="Times New Roman"/>
          <w:sz w:val="24"/>
          <w:szCs w:val="24"/>
        </w:rPr>
        <w:t>might</w:t>
      </w:r>
      <w:r w:rsidR="003804D2">
        <w:rPr>
          <w:rFonts w:ascii="Times New Roman" w:hAnsi="Times New Roman" w:cs="Times New Roman"/>
          <w:sz w:val="24"/>
          <w:szCs w:val="24"/>
        </w:rPr>
        <w:t xml:space="preserve"> affect </w:t>
      </w:r>
      <w:r w:rsidR="00B22759">
        <w:rPr>
          <w:rFonts w:ascii="Times New Roman" w:hAnsi="Times New Roman" w:cs="Times New Roman"/>
          <w:sz w:val="24"/>
          <w:szCs w:val="24"/>
        </w:rPr>
        <w:t xml:space="preserve">lake </w:t>
      </w:r>
      <w:r w:rsidR="00147EF7">
        <w:rPr>
          <w:rFonts w:ascii="Times New Roman" w:hAnsi="Times New Roman" w:cs="Times New Roman"/>
          <w:sz w:val="24"/>
          <w:szCs w:val="24"/>
        </w:rPr>
        <w:t>communities</w:t>
      </w:r>
      <w:r w:rsidR="003804D2">
        <w:rPr>
          <w:rFonts w:ascii="Times New Roman" w:hAnsi="Times New Roman" w:cs="Times New Roman"/>
          <w:sz w:val="24"/>
          <w:szCs w:val="24"/>
        </w:rPr>
        <w:t>.</w:t>
      </w:r>
    </w:p>
    <w:p w:rsidR="008F41C1" w:rsidRPr="00A26358" w:rsidRDefault="008F41C1" w:rsidP="003D2FB0">
      <w:pPr>
        <w:spacing w:line="480" w:lineRule="auto"/>
        <w:ind w:right="360"/>
        <w:rPr>
          <w:rFonts w:ascii="Times New Roman" w:hAnsi="Times New Roman" w:cs="Times New Roman"/>
          <w:sz w:val="24"/>
          <w:szCs w:val="24"/>
        </w:rPr>
      </w:pPr>
    </w:p>
    <w:p w:rsidR="00E82E81" w:rsidRDefault="00E82E81" w:rsidP="003D2FB0">
      <w:pPr>
        <w:spacing w:line="480" w:lineRule="auto"/>
        <w:ind w:right="360"/>
        <w:jc w:val="center"/>
        <w:rPr>
          <w:rFonts w:ascii="Times New Roman" w:hAnsi="Times New Roman" w:cs="Times New Roman"/>
          <w:smallCaps/>
          <w:sz w:val="24"/>
          <w:szCs w:val="24"/>
        </w:rPr>
      </w:pPr>
      <w:r w:rsidRPr="00886188">
        <w:rPr>
          <w:rFonts w:ascii="Times New Roman" w:hAnsi="Times New Roman" w:cs="Times New Roman"/>
          <w:smallCaps/>
          <w:sz w:val="24"/>
          <w:szCs w:val="24"/>
        </w:rPr>
        <w:t>Methods</w:t>
      </w:r>
    </w:p>
    <w:p w:rsidR="00A6404C" w:rsidRPr="00A6404C" w:rsidRDefault="00A6404C" w:rsidP="003D2FB0">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Experimental methods</w:t>
      </w:r>
    </w:p>
    <w:p w:rsidR="0048024A" w:rsidRDefault="008F41C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 xml:space="preserve">We performed two experiments, </w:t>
      </w:r>
      <w:r w:rsidR="0048024A">
        <w:rPr>
          <w:rFonts w:ascii="Times New Roman" w:hAnsi="Times New Roman" w:cs="Times New Roman"/>
          <w:sz w:val="24"/>
          <w:szCs w:val="24"/>
        </w:rPr>
        <w:t>a</w:t>
      </w:r>
      <w:r w:rsidR="00F61DA9">
        <w:rPr>
          <w:rFonts w:ascii="Times New Roman" w:hAnsi="Times New Roman" w:cs="Times New Roman"/>
          <w:sz w:val="24"/>
          <w:szCs w:val="24"/>
        </w:rPr>
        <w:t xml:space="preserve">n </w:t>
      </w:r>
      <w:r w:rsidR="00F61DA9" w:rsidRPr="00F11FB2">
        <w:rPr>
          <w:rFonts w:ascii="Times New Roman" w:hAnsi="Times New Roman" w:cs="Times New Roman"/>
          <w:i/>
          <w:sz w:val="24"/>
          <w:szCs w:val="24"/>
        </w:rPr>
        <w:t>in situ</w:t>
      </w:r>
      <w:r w:rsidR="0048024A">
        <w:rPr>
          <w:rFonts w:ascii="Times New Roman" w:hAnsi="Times New Roman" w:cs="Times New Roman"/>
          <w:sz w:val="24"/>
          <w:szCs w:val="24"/>
        </w:rPr>
        <w:t xml:space="preserve"> f</w:t>
      </w:r>
      <w:r w:rsidRPr="00A26358">
        <w:rPr>
          <w:rFonts w:ascii="Times New Roman" w:hAnsi="Times New Roman" w:cs="Times New Roman"/>
          <w:sz w:val="24"/>
          <w:szCs w:val="24"/>
        </w:rPr>
        <w:t>ield experiment</w:t>
      </w:r>
      <w:r w:rsidR="0048024A">
        <w:rPr>
          <w:rFonts w:ascii="Times New Roman" w:hAnsi="Times New Roman" w:cs="Times New Roman"/>
          <w:sz w:val="24"/>
          <w:szCs w:val="24"/>
        </w:rPr>
        <w:t xml:space="preserve"> and a mesocosm experiment.  </w:t>
      </w:r>
      <w:r w:rsidRPr="00A26358">
        <w:rPr>
          <w:rFonts w:ascii="Times New Roman" w:hAnsi="Times New Roman" w:cs="Times New Roman"/>
          <w:sz w:val="24"/>
          <w:szCs w:val="24"/>
        </w:rPr>
        <w:t xml:space="preserve">Our field experiment allowed us to </w:t>
      </w:r>
      <w:r w:rsidR="00BD0A58" w:rsidRPr="00A26358">
        <w:rPr>
          <w:rFonts w:ascii="Times New Roman" w:hAnsi="Times New Roman" w:cs="Times New Roman"/>
          <w:sz w:val="24"/>
          <w:szCs w:val="24"/>
        </w:rPr>
        <w:t xml:space="preserve">describe, within the natural setting of two </w:t>
      </w:r>
      <w:r w:rsidR="00BD0A58" w:rsidRPr="00A26358">
        <w:rPr>
          <w:rFonts w:ascii="Times New Roman" w:hAnsi="Times New Roman" w:cs="Times New Roman"/>
          <w:sz w:val="24"/>
          <w:szCs w:val="24"/>
        </w:rPr>
        <w:lastRenderedPageBreak/>
        <w:t xml:space="preserve">remote high elevation lakes, the interactions between two consumers: </w:t>
      </w:r>
      <w:r w:rsidR="0008798F">
        <w:rPr>
          <w:rFonts w:ascii="Times New Roman" w:hAnsi="Times New Roman" w:cs="Times New Roman"/>
          <w:sz w:val="24"/>
          <w:szCs w:val="24"/>
        </w:rPr>
        <w:t xml:space="preserve">mountain yellow-legged frog </w:t>
      </w:r>
      <w:r w:rsidR="00BD0A58" w:rsidRPr="00A26358">
        <w:rPr>
          <w:rFonts w:ascii="Times New Roman" w:hAnsi="Times New Roman" w:cs="Times New Roman"/>
          <w:sz w:val="24"/>
          <w:szCs w:val="24"/>
        </w:rPr>
        <w:t>tadpoles (</w:t>
      </w:r>
      <w:r w:rsidR="00BD0A58" w:rsidRPr="00A26358">
        <w:rPr>
          <w:rFonts w:ascii="Times New Roman" w:hAnsi="Times New Roman" w:cs="Times New Roman"/>
          <w:i/>
          <w:sz w:val="24"/>
          <w:szCs w:val="24"/>
        </w:rPr>
        <w:t>Rana muscosa</w:t>
      </w:r>
      <w:r w:rsidR="00BD0A58" w:rsidRPr="00A26358">
        <w:rPr>
          <w:rFonts w:ascii="Times New Roman" w:hAnsi="Times New Roman" w:cs="Times New Roman"/>
          <w:sz w:val="24"/>
          <w:szCs w:val="24"/>
        </w:rPr>
        <w:t xml:space="preserve"> and </w:t>
      </w:r>
      <w:r w:rsidR="00BD0A58" w:rsidRPr="00A26358">
        <w:rPr>
          <w:rFonts w:ascii="Times New Roman" w:hAnsi="Times New Roman" w:cs="Times New Roman"/>
          <w:i/>
          <w:sz w:val="24"/>
          <w:szCs w:val="24"/>
        </w:rPr>
        <w:t>Rana sierrae</w:t>
      </w:r>
      <w:r w:rsidR="0048024A">
        <w:rPr>
          <w:rFonts w:ascii="Times New Roman" w:hAnsi="Times New Roman" w:cs="Times New Roman"/>
          <w:sz w:val="24"/>
          <w:szCs w:val="24"/>
        </w:rPr>
        <w:t xml:space="preserve">) and mayfly nymphs </w:t>
      </w:r>
      <w:r w:rsidR="00BD0A58" w:rsidRPr="00A26358">
        <w:rPr>
          <w:rFonts w:ascii="Times New Roman" w:hAnsi="Times New Roman" w:cs="Times New Roman"/>
          <w:sz w:val="24"/>
          <w:szCs w:val="24"/>
        </w:rPr>
        <w:t>(Eph</w:t>
      </w:r>
      <w:r w:rsidR="0048024A">
        <w:rPr>
          <w:rFonts w:ascii="Times New Roman" w:hAnsi="Times New Roman" w:cs="Times New Roman"/>
          <w:sz w:val="24"/>
          <w:szCs w:val="24"/>
        </w:rPr>
        <w:t>e</w:t>
      </w:r>
      <w:r w:rsidR="00BD0A58" w:rsidRPr="00A26358">
        <w:rPr>
          <w:rFonts w:ascii="Times New Roman" w:hAnsi="Times New Roman" w:cs="Times New Roman"/>
          <w:sz w:val="24"/>
          <w:szCs w:val="24"/>
        </w:rPr>
        <w:t xml:space="preserve">meroptera, </w:t>
      </w:r>
      <w:r w:rsidR="00BD0A58" w:rsidRPr="00A26358">
        <w:rPr>
          <w:rFonts w:ascii="Times New Roman" w:hAnsi="Times New Roman" w:cs="Times New Roman"/>
          <w:i/>
          <w:sz w:val="24"/>
          <w:szCs w:val="24"/>
        </w:rPr>
        <w:t>Callibaetis ferrugineus</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and </w:t>
      </w:r>
      <w:r w:rsidR="0008798F">
        <w:rPr>
          <w:rFonts w:ascii="Times New Roman" w:hAnsi="Times New Roman" w:cs="Times New Roman"/>
          <w:i/>
          <w:sz w:val="24"/>
          <w:szCs w:val="24"/>
        </w:rPr>
        <w:t>Ameletus edmundsi</w:t>
      </w:r>
      <w:r w:rsidR="00BD0A58" w:rsidRPr="00A26358">
        <w:rPr>
          <w:rFonts w:ascii="Times New Roman" w:hAnsi="Times New Roman" w:cs="Times New Roman"/>
          <w:sz w:val="24"/>
          <w:szCs w:val="24"/>
        </w:rPr>
        <w:t>), and their shared resource, benthic organic matter</w:t>
      </w:r>
      <w:r w:rsidR="00F167AC">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 </w:t>
      </w:r>
      <w:r w:rsidR="00F167AC">
        <w:rPr>
          <w:rFonts w:ascii="Times New Roman" w:hAnsi="Times New Roman" w:cs="Times New Roman"/>
          <w:sz w:val="24"/>
          <w:szCs w:val="24"/>
        </w:rPr>
        <w:t xml:space="preserve">This </w:t>
      </w:r>
      <w:r w:rsidR="00BD0A58" w:rsidRPr="00A26358">
        <w:rPr>
          <w:rFonts w:ascii="Times New Roman" w:hAnsi="Times New Roman" w:cs="Times New Roman"/>
          <w:sz w:val="24"/>
          <w:szCs w:val="24"/>
        </w:rPr>
        <w:t>consists largely of diatoms</w:t>
      </w:r>
      <w:r w:rsidR="006A5CDE">
        <w:rPr>
          <w:rFonts w:ascii="Times New Roman" w:hAnsi="Times New Roman" w:cs="Times New Roman"/>
          <w:sz w:val="24"/>
          <w:szCs w:val="24"/>
        </w:rPr>
        <w:t xml:space="preserve"> </w:t>
      </w:r>
      <w:r w:rsidR="00F167AC">
        <w:rPr>
          <w:rFonts w:ascii="Times New Roman" w:hAnsi="Times New Roman" w:cs="Times New Roman"/>
          <w:sz w:val="24"/>
          <w:szCs w:val="24"/>
        </w:rPr>
        <w:t xml:space="preserve">but can also include green algae, cyanobacteria, chrysophytes, detritus, bacteria and other microbes; because of the dominance of diatoms and producers, we refer to it </w:t>
      </w:r>
      <w:r w:rsidR="006A5CDE">
        <w:rPr>
          <w:rFonts w:ascii="Times New Roman" w:hAnsi="Times New Roman" w:cs="Times New Roman"/>
          <w:sz w:val="24"/>
          <w:szCs w:val="24"/>
        </w:rPr>
        <w:t>hereafter</w:t>
      </w:r>
      <w:r w:rsidR="00F167AC">
        <w:rPr>
          <w:rFonts w:ascii="Times New Roman" w:hAnsi="Times New Roman" w:cs="Times New Roman"/>
          <w:sz w:val="24"/>
          <w:szCs w:val="24"/>
        </w:rPr>
        <w:t xml:space="preserve"> as </w:t>
      </w:r>
      <w:r w:rsidR="006A5CDE">
        <w:rPr>
          <w:rFonts w:ascii="Times New Roman" w:hAnsi="Times New Roman" w:cs="Times New Roman"/>
          <w:sz w:val="24"/>
          <w:szCs w:val="24"/>
        </w:rPr>
        <w:t>algae</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In the </w:t>
      </w:r>
      <w:r w:rsidR="0008798F">
        <w:rPr>
          <w:rFonts w:ascii="Times New Roman" w:hAnsi="Times New Roman" w:cs="Times New Roman"/>
          <w:sz w:val="24"/>
          <w:szCs w:val="24"/>
        </w:rPr>
        <w:t xml:space="preserve">follow-up </w:t>
      </w:r>
      <w:r w:rsidR="0048024A">
        <w:rPr>
          <w:rFonts w:ascii="Times New Roman" w:hAnsi="Times New Roman" w:cs="Times New Roman"/>
          <w:sz w:val="24"/>
          <w:szCs w:val="24"/>
        </w:rPr>
        <w:t xml:space="preserve">mesocosm experiment, we tested the effects of </w:t>
      </w:r>
      <w:r w:rsidR="0008798F">
        <w:rPr>
          <w:rFonts w:ascii="Times New Roman" w:hAnsi="Times New Roman" w:cs="Times New Roman"/>
          <w:sz w:val="24"/>
          <w:szCs w:val="24"/>
        </w:rPr>
        <w:t xml:space="preserve">two of </w:t>
      </w:r>
      <w:r w:rsidR="0048024A">
        <w:rPr>
          <w:rFonts w:ascii="Times New Roman" w:hAnsi="Times New Roman" w:cs="Times New Roman"/>
          <w:sz w:val="24"/>
          <w:szCs w:val="24"/>
        </w:rPr>
        <w:t>the same grazer</w:t>
      </w:r>
      <w:r w:rsidR="00D63F83">
        <w:rPr>
          <w:rFonts w:ascii="Times New Roman" w:hAnsi="Times New Roman" w:cs="Times New Roman"/>
          <w:sz w:val="24"/>
          <w:szCs w:val="24"/>
        </w:rPr>
        <w:t>s</w:t>
      </w:r>
      <w:r w:rsidR="0048024A">
        <w:rPr>
          <w:rFonts w:ascii="Times New Roman" w:hAnsi="Times New Roman" w:cs="Times New Roman"/>
          <w:sz w:val="24"/>
          <w:szCs w:val="24"/>
        </w:rPr>
        <w:t xml:space="preserve"> </w:t>
      </w:r>
      <w:r w:rsidR="00F167AC">
        <w:rPr>
          <w:rFonts w:ascii="Times New Roman" w:hAnsi="Times New Roman" w:cs="Times New Roman"/>
          <w:sz w:val="24"/>
          <w:szCs w:val="24"/>
        </w:rPr>
        <w:t>(</w:t>
      </w:r>
      <w:r w:rsidR="00F167AC" w:rsidRPr="00A26358">
        <w:rPr>
          <w:rFonts w:ascii="Times New Roman" w:hAnsi="Times New Roman" w:cs="Times New Roman"/>
          <w:i/>
          <w:sz w:val="24"/>
          <w:szCs w:val="24"/>
        </w:rPr>
        <w:t>Rana sierrae</w:t>
      </w:r>
      <w:r w:rsidR="00F167AC">
        <w:rPr>
          <w:rFonts w:ascii="Times New Roman" w:hAnsi="Times New Roman" w:cs="Times New Roman"/>
          <w:sz w:val="24"/>
          <w:szCs w:val="24"/>
        </w:rPr>
        <w:t xml:space="preserve"> and </w:t>
      </w:r>
      <w:r w:rsidR="00F167AC" w:rsidRPr="00A26358">
        <w:rPr>
          <w:rFonts w:ascii="Times New Roman" w:hAnsi="Times New Roman" w:cs="Times New Roman"/>
          <w:i/>
          <w:sz w:val="24"/>
          <w:szCs w:val="24"/>
        </w:rPr>
        <w:t>Callibaetis ferrugineus</w:t>
      </w:r>
      <w:r w:rsidR="00F167AC">
        <w:rPr>
          <w:rFonts w:ascii="Times New Roman" w:hAnsi="Times New Roman" w:cs="Times New Roman"/>
          <w:sz w:val="24"/>
          <w:szCs w:val="24"/>
        </w:rPr>
        <w:t xml:space="preserve">) on algal resources, </w:t>
      </w:r>
      <w:r w:rsidR="0048024A">
        <w:rPr>
          <w:rFonts w:ascii="Times New Roman" w:hAnsi="Times New Roman" w:cs="Times New Roman"/>
          <w:sz w:val="24"/>
          <w:szCs w:val="24"/>
        </w:rPr>
        <w:t>in artificia</w:t>
      </w:r>
      <w:r w:rsidR="00F167AC">
        <w:rPr>
          <w:rFonts w:ascii="Times New Roman" w:hAnsi="Times New Roman" w:cs="Times New Roman"/>
          <w:sz w:val="24"/>
          <w:szCs w:val="24"/>
        </w:rPr>
        <w:t xml:space="preserve">l habitats which eliminated the </w:t>
      </w:r>
      <w:r w:rsidR="0048024A">
        <w:rPr>
          <w:rFonts w:ascii="Times New Roman" w:hAnsi="Times New Roman" w:cs="Times New Roman"/>
          <w:sz w:val="24"/>
          <w:szCs w:val="24"/>
        </w:rPr>
        <w:t xml:space="preserve">natural nutrient, temperature, </w:t>
      </w:r>
      <w:r w:rsidR="00D63F83">
        <w:rPr>
          <w:rFonts w:ascii="Times New Roman" w:hAnsi="Times New Roman" w:cs="Times New Roman"/>
          <w:sz w:val="24"/>
          <w:szCs w:val="24"/>
        </w:rPr>
        <w:t xml:space="preserve">and </w:t>
      </w:r>
      <w:r w:rsidR="0048024A">
        <w:rPr>
          <w:rFonts w:ascii="Times New Roman" w:hAnsi="Times New Roman" w:cs="Times New Roman"/>
          <w:sz w:val="24"/>
          <w:szCs w:val="24"/>
        </w:rPr>
        <w:t xml:space="preserve">substrate </w:t>
      </w:r>
      <w:r w:rsidR="0088064A">
        <w:rPr>
          <w:rFonts w:ascii="Times New Roman" w:hAnsi="Times New Roman" w:cs="Times New Roman"/>
          <w:sz w:val="24"/>
          <w:szCs w:val="24"/>
        </w:rPr>
        <w:t>heterogeneity found within most lakes</w:t>
      </w:r>
      <w:r w:rsidR="0048024A">
        <w:rPr>
          <w:rFonts w:ascii="Times New Roman" w:hAnsi="Times New Roman" w:cs="Times New Roman"/>
          <w:sz w:val="24"/>
          <w:szCs w:val="24"/>
        </w:rPr>
        <w:t>.</w:t>
      </w:r>
    </w:p>
    <w:p w:rsidR="00871B22" w:rsidRPr="00A26358" w:rsidRDefault="00F167AC" w:rsidP="008D3EF6">
      <w:pPr>
        <w:spacing w:line="480" w:lineRule="auto"/>
        <w:ind w:right="360" w:firstLine="720"/>
        <w:rPr>
          <w:rFonts w:ascii="Times New Roman" w:hAnsi="Times New Roman" w:cs="Times New Roman"/>
          <w:sz w:val="24"/>
          <w:szCs w:val="24"/>
        </w:rPr>
      </w:pPr>
      <w:r w:rsidRPr="00F167AC">
        <w:rPr>
          <w:rFonts w:ascii="Times New Roman" w:hAnsi="Times New Roman" w:cs="Times New Roman"/>
          <w:i/>
          <w:sz w:val="24"/>
          <w:szCs w:val="24"/>
        </w:rPr>
        <w:t xml:space="preserve">Field enclosure experiment. – </w:t>
      </w:r>
      <w:r w:rsidR="0048024A">
        <w:rPr>
          <w:rFonts w:ascii="Times New Roman" w:hAnsi="Times New Roman" w:cs="Times New Roman"/>
          <w:sz w:val="24"/>
          <w:szCs w:val="24"/>
        </w:rPr>
        <w:t>In the field enclosure experiment, we use</w:t>
      </w:r>
      <w:r w:rsidR="00D63F83">
        <w:rPr>
          <w:rFonts w:ascii="Times New Roman" w:hAnsi="Times New Roman" w:cs="Times New Roman"/>
          <w:sz w:val="24"/>
          <w:szCs w:val="24"/>
        </w:rPr>
        <w:t>d</w:t>
      </w:r>
      <w:r w:rsidR="003D2FB0">
        <w:rPr>
          <w:rFonts w:ascii="Times New Roman" w:hAnsi="Times New Roman" w:cs="Times New Roman"/>
          <w:sz w:val="24"/>
          <w:szCs w:val="24"/>
        </w:rPr>
        <w:t xml:space="preserve"> a response surface design</w:t>
      </w:r>
      <w:r w:rsidR="0048024A">
        <w:rPr>
          <w:rFonts w:ascii="Times New Roman" w:hAnsi="Times New Roman" w:cs="Times New Roman"/>
          <w:sz w:val="24"/>
          <w:szCs w:val="24"/>
        </w:rPr>
        <w:t xml:space="preserve"> to </w:t>
      </w:r>
      <w:r w:rsidR="00BD0A58" w:rsidRPr="00A26358">
        <w:rPr>
          <w:rFonts w:ascii="Times New Roman" w:hAnsi="Times New Roman" w:cs="Times New Roman"/>
          <w:sz w:val="24"/>
          <w:szCs w:val="24"/>
        </w:rPr>
        <w:t xml:space="preserve">characterize the independent and interactive effects of grazers.  Response surface designs facilitate description of intra- and interspecific interactions, as they allow two </w:t>
      </w:r>
      <w:r w:rsidR="00871B22" w:rsidRPr="00A26358">
        <w:rPr>
          <w:rFonts w:ascii="Times New Roman" w:hAnsi="Times New Roman" w:cs="Times New Roman"/>
          <w:sz w:val="24"/>
          <w:szCs w:val="24"/>
        </w:rPr>
        <w:t xml:space="preserve">factors to vary </w:t>
      </w:r>
      <w:r w:rsidR="00BD0A58" w:rsidRPr="00A26358">
        <w:rPr>
          <w:rFonts w:ascii="Times New Roman" w:hAnsi="Times New Roman" w:cs="Times New Roman"/>
          <w:sz w:val="24"/>
          <w:szCs w:val="24"/>
        </w:rPr>
        <w:t xml:space="preserve">alone and </w:t>
      </w:r>
      <w:r w:rsidR="00871B22" w:rsidRPr="00A26358">
        <w:rPr>
          <w:rFonts w:ascii="Times New Roman" w:hAnsi="Times New Roman" w:cs="Times New Roman"/>
          <w:sz w:val="24"/>
          <w:szCs w:val="24"/>
        </w:rPr>
        <w:t>together</w:t>
      </w:r>
      <w:r w:rsidR="0008798F">
        <w:rPr>
          <w:rFonts w:ascii="Times New Roman" w:hAnsi="Times New Roman" w:cs="Times New Roman"/>
          <w:sz w:val="24"/>
          <w:szCs w:val="24"/>
        </w:rPr>
        <w:t xml:space="preserve"> </w:t>
      </w:r>
      <w:r w:rsidR="0008798F" w:rsidRPr="00992FBE">
        <w:rPr>
          <w:rFonts w:ascii="Times New Roman" w:hAnsi="Times New Roman" w:cs="Times New Roman"/>
          <w:noProof/>
          <w:sz w:val="24"/>
          <w:szCs w:val="24"/>
        </w:rPr>
        <w:t>(Inouye 2001)</w:t>
      </w:r>
      <w:r w:rsidR="00BD0A58" w:rsidRPr="00A26358">
        <w:rPr>
          <w:rFonts w:ascii="Times New Roman" w:hAnsi="Times New Roman" w:cs="Times New Roman"/>
          <w:sz w:val="24"/>
          <w:szCs w:val="24"/>
        </w:rPr>
        <w:t xml:space="preserve">.  </w:t>
      </w:r>
      <w:r w:rsidR="00871B22" w:rsidRPr="00A26358">
        <w:rPr>
          <w:rFonts w:ascii="Times New Roman" w:hAnsi="Times New Roman" w:cs="Times New Roman"/>
          <w:sz w:val="24"/>
          <w:szCs w:val="24"/>
        </w:rPr>
        <w:t>For each of our two consumers</w:t>
      </w:r>
      <w:ins w:id="35" w:author="Cherie Briggs" w:date="2014-11-30T23:14:00Z">
        <w:r w:rsidR="00B5408C">
          <w:rPr>
            <w:rFonts w:ascii="Times New Roman" w:hAnsi="Times New Roman" w:cs="Times New Roman"/>
            <w:sz w:val="24"/>
            <w:szCs w:val="24"/>
          </w:rPr>
          <w:t xml:space="preserve"> (tadpoles and mayflies)</w:t>
        </w:r>
      </w:ins>
      <w:r w:rsidR="00871B22" w:rsidRPr="00A26358">
        <w:rPr>
          <w:rFonts w:ascii="Times New Roman" w:hAnsi="Times New Roman" w:cs="Times New Roman"/>
          <w:sz w:val="24"/>
          <w:szCs w:val="24"/>
        </w:rPr>
        <w:t>, w</w:t>
      </w:r>
      <w:r w:rsidR="00BD0A58" w:rsidRPr="00A26358">
        <w:rPr>
          <w:rFonts w:ascii="Times New Roman" w:hAnsi="Times New Roman" w:cs="Times New Roman"/>
          <w:sz w:val="24"/>
          <w:szCs w:val="24"/>
        </w:rPr>
        <w:t xml:space="preserve">e established four </w:t>
      </w:r>
      <w:r w:rsidR="0008798F">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sidR="00871B22" w:rsidRPr="00A26358">
        <w:rPr>
          <w:rFonts w:ascii="Times New Roman" w:hAnsi="Times New Roman" w:cs="Times New Roman"/>
          <w:sz w:val="24"/>
          <w:szCs w:val="24"/>
        </w:rPr>
        <w:t xml:space="preserve"> levels</w:t>
      </w:r>
      <w:r w:rsidR="00A37A83">
        <w:rPr>
          <w:rFonts w:ascii="Times New Roman" w:hAnsi="Times New Roman" w:cs="Times New Roman"/>
          <w:sz w:val="24"/>
          <w:szCs w:val="24"/>
        </w:rPr>
        <w:t>.  T</w:t>
      </w:r>
      <w:r w:rsidR="00BD0A58" w:rsidRPr="00A26358">
        <w:rPr>
          <w:rFonts w:ascii="Times New Roman" w:hAnsi="Times New Roman" w:cs="Times New Roman"/>
          <w:sz w:val="24"/>
          <w:szCs w:val="24"/>
        </w:rPr>
        <w:t xml:space="preserve">he highest </w:t>
      </w:r>
      <w:r w:rsidR="009A0D57">
        <w:rPr>
          <w:rFonts w:ascii="Times New Roman" w:hAnsi="Times New Roman" w:cs="Times New Roman"/>
          <w:sz w:val="24"/>
          <w:szCs w:val="24"/>
        </w:rPr>
        <w:t>abundance</w:t>
      </w:r>
      <w:r w:rsidR="00A37A83">
        <w:rPr>
          <w:rFonts w:ascii="Times New Roman" w:hAnsi="Times New Roman" w:cs="Times New Roman"/>
          <w:sz w:val="24"/>
          <w:szCs w:val="24"/>
        </w:rPr>
        <w:t xml:space="preserve"> treatments were </w:t>
      </w:r>
      <w:r w:rsidR="00BD0A58" w:rsidRPr="00A26358">
        <w:rPr>
          <w:rFonts w:ascii="Times New Roman" w:hAnsi="Times New Roman" w:cs="Times New Roman"/>
          <w:sz w:val="24"/>
          <w:szCs w:val="24"/>
        </w:rPr>
        <w:t>set by the highest densit</w:t>
      </w:r>
      <w:r w:rsidR="00A37A83">
        <w:rPr>
          <w:rFonts w:ascii="Times New Roman" w:hAnsi="Times New Roman" w:cs="Times New Roman"/>
          <w:sz w:val="24"/>
          <w:szCs w:val="24"/>
        </w:rPr>
        <w:t>y</w:t>
      </w:r>
      <w:r w:rsidR="00BD0A58" w:rsidRPr="00A26358">
        <w:rPr>
          <w:rFonts w:ascii="Times New Roman" w:hAnsi="Times New Roman" w:cs="Times New Roman"/>
          <w:sz w:val="24"/>
          <w:szCs w:val="24"/>
        </w:rPr>
        <w:t xml:space="preserve"> of </w:t>
      </w:r>
      <w:r w:rsidR="00A37A83">
        <w:rPr>
          <w:rFonts w:ascii="Times New Roman" w:hAnsi="Times New Roman" w:cs="Times New Roman"/>
          <w:sz w:val="24"/>
          <w:szCs w:val="24"/>
        </w:rPr>
        <w:t>each</w:t>
      </w:r>
      <w:r w:rsidR="00A37A83"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two consumers we have observed in </w:t>
      </w:r>
      <w:r w:rsidR="00A37A83">
        <w:rPr>
          <w:rFonts w:ascii="Times New Roman" w:hAnsi="Times New Roman" w:cs="Times New Roman"/>
          <w:sz w:val="24"/>
          <w:szCs w:val="24"/>
        </w:rPr>
        <w:t xml:space="preserve">previous </w:t>
      </w:r>
      <w:r w:rsidR="00D63F83">
        <w:rPr>
          <w:rFonts w:ascii="Times New Roman" w:hAnsi="Times New Roman" w:cs="Times New Roman"/>
          <w:sz w:val="24"/>
          <w:szCs w:val="24"/>
        </w:rPr>
        <w:t xml:space="preserve">amphibian </w:t>
      </w:r>
      <w:r w:rsidR="00BD0A58" w:rsidRPr="00A26358">
        <w:rPr>
          <w:rFonts w:ascii="Times New Roman" w:hAnsi="Times New Roman" w:cs="Times New Roman"/>
          <w:sz w:val="24"/>
          <w:szCs w:val="24"/>
        </w:rPr>
        <w:t xml:space="preserve">surveys </w:t>
      </w:r>
      <w:r w:rsidR="00D63F83">
        <w:rPr>
          <w:rFonts w:ascii="Times New Roman" w:hAnsi="Times New Roman" w:cs="Times New Roman"/>
          <w:sz w:val="24"/>
          <w:szCs w:val="24"/>
        </w:rPr>
        <w:t xml:space="preserve">and invertebrate community surveys </w:t>
      </w:r>
      <w:r w:rsidR="00BD0A58" w:rsidRPr="00A26358">
        <w:rPr>
          <w:rFonts w:ascii="Times New Roman" w:hAnsi="Times New Roman" w:cs="Times New Roman"/>
          <w:sz w:val="24"/>
          <w:szCs w:val="24"/>
        </w:rPr>
        <w:t xml:space="preserve">(Roland A. Knapp, </w:t>
      </w:r>
      <w:r w:rsidR="00992FBE">
        <w:rPr>
          <w:rFonts w:ascii="Times New Roman" w:hAnsi="Times New Roman" w:cs="Times New Roman"/>
          <w:sz w:val="24"/>
          <w:szCs w:val="24"/>
        </w:rPr>
        <w:t>personal communication</w:t>
      </w:r>
      <w:r w:rsidR="00BD0A58" w:rsidRPr="00A26358">
        <w:rPr>
          <w:rFonts w:ascii="Times New Roman" w:hAnsi="Times New Roman" w:cs="Times New Roman"/>
          <w:sz w:val="24"/>
          <w:szCs w:val="24"/>
        </w:rPr>
        <w:t xml:space="preserve">, and Smith </w:t>
      </w:r>
      <w:r w:rsidR="003D2FB0">
        <w:rPr>
          <w:rFonts w:ascii="Times New Roman" w:hAnsi="Times New Roman" w:cs="Times New Roman"/>
          <w:sz w:val="24"/>
          <w:szCs w:val="24"/>
        </w:rPr>
        <w:t>diss. 2015</w:t>
      </w:r>
      <w:r w:rsidR="00BD0A58" w:rsidRPr="00A26358">
        <w:rPr>
          <w:rFonts w:ascii="Times New Roman" w:hAnsi="Times New Roman" w:cs="Times New Roman"/>
          <w:sz w:val="24"/>
          <w:szCs w:val="24"/>
        </w:rPr>
        <w:t>)</w:t>
      </w:r>
      <w:r w:rsidR="003F15CA">
        <w:rPr>
          <w:rFonts w:ascii="Times New Roman" w:hAnsi="Times New Roman" w:cs="Times New Roman"/>
          <w:sz w:val="24"/>
          <w:szCs w:val="24"/>
        </w:rPr>
        <w:t xml:space="preserve">; lower densities were established at half and 1/10 of this high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w:t>
      </w:r>
      <w:r w:rsidR="00821E1B">
        <w:rPr>
          <w:rFonts w:ascii="Times New Roman" w:hAnsi="Times New Roman" w:cs="Times New Roman"/>
          <w:sz w:val="24"/>
          <w:szCs w:val="24"/>
        </w:rPr>
        <w:t xml:space="preserve">We also established treatments with </w:t>
      </w:r>
      <w:ins w:id="36" w:author="Cherie Briggs" w:date="2014-11-30T23:14:00Z">
        <w:r w:rsidR="00723B6B">
          <w:rPr>
            <w:rFonts w:ascii="Times New Roman" w:hAnsi="Times New Roman" w:cs="Times New Roman"/>
            <w:sz w:val="24"/>
            <w:szCs w:val="24"/>
          </w:rPr>
          <w:t xml:space="preserve">the </w:t>
        </w:r>
      </w:ins>
      <w:r w:rsidR="00821E1B">
        <w:rPr>
          <w:rFonts w:ascii="Times New Roman" w:hAnsi="Times New Roman" w:cs="Times New Roman"/>
          <w:sz w:val="24"/>
          <w:szCs w:val="24"/>
        </w:rPr>
        <w:t>absence of each consumer</w:t>
      </w:r>
      <w:r w:rsidR="00BD0A58" w:rsidRPr="00A26358">
        <w:rPr>
          <w:rFonts w:ascii="Times New Roman" w:hAnsi="Times New Roman" w:cs="Times New Roman"/>
          <w:sz w:val="24"/>
          <w:szCs w:val="24"/>
        </w:rPr>
        <w:t xml:space="preserve">.  </w:t>
      </w:r>
      <w:r w:rsidR="003F15CA">
        <w:rPr>
          <w:rFonts w:ascii="Times New Roman" w:hAnsi="Times New Roman" w:cs="Times New Roman"/>
          <w:sz w:val="24"/>
          <w:szCs w:val="24"/>
        </w:rPr>
        <w:t>Thus, t</w:t>
      </w:r>
      <w:r w:rsidR="00BD0A58" w:rsidRPr="00A26358">
        <w:rPr>
          <w:rFonts w:ascii="Times New Roman" w:hAnsi="Times New Roman" w:cs="Times New Roman"/>
          <w:sz w:val="24"/>
          <w:szCs w:val="24"/>
        </w:rPr>
        <w:t xml:space="preserve">adpole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levels were 0, 2, 10, and 20 individuals</w:t>
      </w:r>
      <w:r w:rsidR="00F8438D" w:rsidRPr="00A26358">
        <w:rPr>
          <w:rFonts w:ascii="Times New Roman" w:hAnsi="Times New Roman" w:cs="Times New Roman"/>
          <w:sz w:val="24"/>
          <w:szCs w:val="24"/>
        </w:rPr>
        <w:t xml:space="preserve">, while mayfly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F8438D" w:rsidRPr="00A26358">
        <w:rPr>
          <w:rFonts w:ascii="Times New Roman" w:hAnsi="Times New Roman" w:cs="Times New Roman"/>
          <w:sz w:val="24"/>
          <w:szCs w:val="24"/>
        </w:rPr>
        <w:t xml:space="preserve">levels were 0, 25, 125, and 250 individual mayflies.  </w:t>
      </w:r>
      <w:r w:rsidR="0008798F">
        <w:rPr>
          <w:rFonts w:ascii="Times New Roman" w:hAnsi="Times New Roman" w:cs="Times New Roman"/>
          <w:sz w:val="24"/>
          <w:szCs w:val="24"/>
        </w:rPr>
        <w:t xml:space="preserve">We fully crossed these four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levels</w:t>
      </w:r>
      <w:r w:rsidR="0008798F" w:rsidRPr="0008798F">
        <w:rPr>
          <w:rFonts w:ascii="Times New Roman" w:hAnsi="Times New Roman" w:cs="Times New Roman"/>
          <w:sz w:val="24"/>
          <w:szCs w:val="24"/>
        </w:rPr>
        <w:t xml:space="preserve"> </w:t>
      </w:r>
      <w:r w:rsidR="0008798F">
        <w:rPr>
          <w:rFonts w:ascii="Times New Roman" w:hAnsi="Times New Roman" w:cs="Times New Roman"/>
          <w:sz w:val="24"/>
          <w:szCs w:val="24"/>
        </w:rPr>
        <w:t>of the two consumers,</w:t>
      </w:r>
      <w:r w:rsidR="00F8438D" w:rsidRPr="00A26358">
        <w:rPr>
          <w:rFonts w:ascii="Times New Roman" w:hAnsi="Times New Roman" w:cs="Times New Roman"/>
          <w:sz w:val="24"/>
          <w:szCs w:val="24"/>
        </w:rPr>
        <w:t xml:space="preserve"> </w:t>
      </w:r>
      <w:del w:id="37" w:author="Cherie Briggs" w:date="2014-11-30T23:15:00Z">
        <w:r w:rsidR="0008798F" w:rsidDel="00723B6B">
          <w:rPr>
            <w:rFonts w:ascii="Times New Roman" w:hAnsi="Times New Roman" w:cs="Times New Roman"/>
            <w:sz w:val="24"/>
            <w:szCs w:val="24"/>
          </w:rPr>
          <w:delText xml:space="preserve">was </w:delText>
        </w:r>
      </w:del>
      <w:r w:rsidR="0008798F">
        <w:rPr>
          <w:rFonts w:ascii="Times New Roman" w:hAnsi="Times New Roman" w:cs="Times New Roman"/>
          <w:sz w:val="24"/>
          <w:szCs w:val="24"/>
        </w:rPr>
        <w:t xml:space="preserve">and </w:t>
      </w:r>
      <w:r w:rsidR="00F8438D" w:rsidRPr="00A26358">
        <w:rPr>
          <w:rFonts w:ascii="Times New Roman" w:hAnsi="Times New Roman" w:cs="Times New Roman"/>
          <w:sz w:val="24"/>
          <w:szCs w:val="24"/>
        </w:rPr>
        <w:t xml:space="preserve">replicated </w:t>
      </w:r>
      <w:r w:rsidR="0008798F">
        <w:rPr>
          <w:rFonts w:ascii="Times New Roman" w:hAnsi="Times New Roman" w:cs="Times New Roman"/>
          <w:sz w:val="24"/>
          <w:szCs w:val="24"/>
        </w:rPr>
        <w:t xml:space="preserve">each of the 16 treatments </w:t>
      </w:r>
      <w:r w:rsidR="00F8438D" w:rsidRPr="00A26358">
        <w:rPr>
          <w:rFonts w:ascii="Times New Roman" w:hAnsi="Times New Roman" w:cs="Times New Roman"/>
          <w:sz w:val="24"/>
          <w:szCs w:val="24"/>
        </w:rPr>
        <w:t>once in each of two la</w:t>
      </w:r>
      <w:r w:rsidR="00871B22" w:rsidRPr="00A26358">
        <w:rPr>
          <w:rFonts w:ascii="Times New Roman" w:hAnsi="Times New Roman" w:cs="Times New Roman"/>
          <w:sz w:val="24"/>
          <w:szCs w:val="24"/>
        </w:rPr>
        <w:t>kes, except the zero-tadpole/</w:t>
      </w:r>
      <w:r w:rsidR="00F8438D" w:rsidRPr="00A26358">
        <w:rPr>
          <w:rFonts w:ascii="Times New Roman" w:hAnsi="Times New Roman" w:cs="Times New Roman"/>
          <w:sz w:val="24"/>
          <w:szCs w:val="24"/>
        </w:rPr>
        <w:t>zero-mayfly treatment</w:t>
      </w:r>
      <w:ins w:id="38" w:author="Cherie Briggs" w:date="2014-11-30T23:15:00Z">
        <w:r w:rsidR="00723B6B">
          <w:rPr>
            <w:rFonts w:ascii="Times New Roman" w:hAnsi="Times New Roman" w:cs="Times New Roman"/>
            <w:sz w:val="24"/>
            <w:szCs w:val="24"/>
          </w:rPr>
          <w:t>,</w:t>
        </w:r>
      </w:ins>
      <w:r w:rsidR="00F8438D" w:rsidRPr="00A26358">
        <w:rPr>
          <w:rFonts w:ascii="Times New Roman" w:hAnsi="Times New Roman" w:cs="Times New Roman"/>
          <w:sz w:val="24"/>
          <w:szCs w:val="24"/>
        </w:rPr>
        <w:t xml:space="preserve"> which was </w:t>
      </w:r>
      <w:r w:rsidR="00F614E9" w:rsidRPr="00A26358">
        <w:rPr>
          <w:rFonts w:ascii="Times New Roman" w:hAnsi="Times New Roman" w:cs="Times New Roman"/>
          <w:sz w:val="24"/>
          <w:szCs w:val="24"/>
        </w:rPr>
        <w:t xml:space="preserve">replicated twice in each lake (total </w:t>
      </w:r>
      <w:commentRangeStart w:id="39"/>
      <w:del w:id="40" w:author="Cherie Briggs" w:date="2014-11-30T23:16:00Z">
        <w:r w:rsidR="00F614E9" w:rsidRPr="00A26358" w:rsidDel="00723B6B">
          <w:rPr>
            <w:rFonts w:ascii="Times New Roman" w:hAnsi="Times New Roman" w:cs="Times New Roman"/>
            <w:sz w:val="24"/>
            <w:szCs w:val="24"/>
          </w:rPr>
          <w:delText xml:space="preserve">n </w:delText>
        </w:r>
      </w:del>
      <w:ins w:id="41" w:author="Cherie Briggs" w:date="2014-11-30T23:16:00Z">
        <w:r w:rsidR="00723B6B">
          <w:rPr>
            <w:rFonts w:ascii="Times New Roman" w:hAnsi="Times New Roman" w:cs="Times New Roman"/>
            <w:sz w:val="24"/>
            <w:szCs w:val="24"/>
          </w:rPr>
          <w:t xml:space="preserve">number of </w:t>
        </w:r>
      </w:ins>
      <w:ins w:id="42" w:author="Cherie Briggs" w:date="2014-11-30T23:17:00Z">
        <w:r w:rsidR="00723B6B">
          <w:rPr>
            <w:rFonts w:ascii="Times New Roman" w:hAnsi="Times New Roman" w:cs="Times New Roman"/>
            <w:sz w:val="24"/>
            <w:szCs w:val="24"/>
          </w:rPr>
          <w:t>enclosures</w:t>
        </w:r>
      </w:ins>
      <w:ins w:id="43" w:author="Cherie Briggs" w:date="2014-11-30T23:16:00Z">
        <w:r w:rsidR="00723B6B" w:rsidRPr="00A26358">
          <w:rPr>
            <w:rFonts w:ascii="Times New Roman" w:hAnsi="Times New Roman" w:cs="Times New Roman"/>
            <w:sz w:val="24"/>
            <w:szCs w:val="24"/>
          </w:rPr>
          <w:t xml:space="preserve"> </w:t>
        </w:r>
        <w:commentRangeEnd w:id="39"/>
        <w:r w:rsidR="00723B6B">
          <w:rPr>
            <w:rStyle w:val="CommentReference"/>
          </w:rPr>
          <w:commentReference w:id="39"/>
        </w:r>
      </w:ins>
      <w:r w:rsidR="00F614E9" w:rsidRPr="00A26358">
        <w:rPr>
          <w:rFonts w:ascii="Times New Roman" w:hAnsi="Times New Roman" w:cs="Times New Roman"/>
          <w:sz w:val="24"/>
          <w:szCs w:val="24"/>
        </w:rPr>
        <w:t>= 34).</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 xml:space="preserve">Treatments were randomly assigned to </w:t>
      </w:r>
      <w:r w:rsidR="00821E1B">
        <w:rPr>
          <w:rFonts w:ascii="Times New Roman" w:hAnsi="Times New Roman" w:cs="Times New Roman"/>
          <w:sz w:val="24"/>
          <w:szCs w:val="24"/>
        </w:rPr>
        <w:lastRenderedPageBreak/>
        <w:t>locations within lakes.  W</w:t>
      </w:r>
      <w:r>
        <w:rPr>
          <w:rFonts w:ascii="Times New Roman" w:hAnsi="Times New Roman" w:cs="Times New Roman"/>
          <w:sz w:val="24"/>
          <w:szCs w:val="24"/>
        </w:rPr>
        <w:t xml:space="preserve">e could not replicate treatments </w:t>
      </w:r>
      <w:r w:rsidR="00821E1B">
        <w:rPr>
          <w:rFonts w:ascii="Times New Roman" w:hAnsi="Times New Roman" w:cs="Times New Roman"/>
          <w:sz w:val="24"/>
          <w:szCs w:val="24"/>
        </w:rPr>
        <w:t xml:space="preserve">in space because of the remote </w:t>
      </w:r>
      <w:r w:rsidR="008203AA">
        <w:rPr>
          <w:rFonts w:ascii="Times New Roman" w:hAnsi="Times New Roman" w:cs="Times New Roman"/>
          <w:sz w:val="24"/>
          <w:szCs w:val="24"/>
        </w:rPr>
        <w:t>W</w:t>
      </w:r>
      <w:r w:rsidR="00821E1B">
        <w:rPr>
          <w:rFonts w:ascii="Times New Roman" w:hAnsi="Times New Roman" w:cs="Times New Roman"/>
          <w:sz w:val="24"/>
          <w:szCs w:val="24"/>
        </w:rPr>
        <w:t>ilderness nature of our study lakes, so</w:t>
      </w:r>
      <w:r>
        <w:rPr>
          <w:rFonts w:ascii="Times New Roman" w:hAnsi="Times New Roman" w:cs="Times New Roman"/>
          <w:sz w:val="24"/>
          <w:szCs w:val="24"/>
        </w:rPr>
        <w:t xml:space="preserve"> we </w:t>
      </w:r>
      <w:r w:rsidR="008E5FEE">
        <w:rPr>
          <w:rFonts w:ascii="Times New Roman" w:hAnsi="Times New Roman" w:cs="Times New Roman"/>
          <w:sz w:val="24"/>
          <w:szCs w:val="24"/>
        </w:rPr>
        <w:t xml:space="preserve">replicated the experiment in time in three </w:t>
      </w:r>
      <w:r w:rsidR="00D63F83">
        <w:rPr>
          <w:rFonts w:ascii="Times New Roman" w:hAnsi="Times New Roman" w:cs="Times New Roman"/>
          <w:sz w:val="24"/>
          <w:szCs w:val="24"/>
        </w:rPr>
        <w:t>blocks.</w:t>
      </w:r>
    </w:p>
    <w:p w:rsidR="00F614E9" w:rsidRPr="00A26358" w:rsidRDefault="00F614E9"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The two</w:t>
      </w:r>
      <w:r w:rsidR="00A26358">
        <w:rPr>
          <w:rFonts w:ascii="Times New Roman" w:hAnsi="Times New Roman" w:cs="Times New Roman"/>
          <w:sz w:val="24"/>
          <w:szCs w:val="24"/>
        </w:rPr>
        <w:t xml:space="preserve"> study</w:t>
      </w:r>
      <w:r w:rsidRPr="00A26358">
        <w:rPr>
          <w:rFonts w:ascii="Times New Roman" w:hAnsi="Times New Roman" w:cs="Times New Roman"/>
          <w:sz w:val="24"/>
          <w:szCs w:val="24"/>
        </w:rPr>
        <w:t xml:space="preserve"> lakes were remote h</w:t>
      </w:r>
      <w:r w:rsidR="008E5FEE">
        <w:rPr>
          <w:rFonts w:ascii="Times New Roman" w:hAnsi="Times New Roman" w:cs="Times New Roman"/>
          <w:sz w:val="24"/>
          <w:szCs w:val="24"/>
        </w:rPr>
        <w:t>igh elevation lakes in the King</w:t>
      </w:r>
      <w:r w:rsidRPr="00A26358">
        <w:rPr>
          <w:rFonts w:ascii="Times New Roman" w:hAnsi="Times New Roman" w:cs="Times New Roman"/>
          <w:sz w:val="24"/>
          <w:szCs w:val="24"/>
        </w:rPr>
        <w:t>s Canyon National Park backcountry</w:t>
      </w:r>
      <w:r w:rsidR="009B2A10">
        <w:rPr>
          <w:rFonts w:ascii="Times New Roman" w:hAnsi="Times New Roman" w:cs="Times New Roman"/>
          <w:sz w:val="24"/>
          <w:szCs w:val="24"/>
        </w:rPr>
        <w:t xml:space="preserve">, </w:t>
      </w:r>
      <w:r w:rsidR="00821E1B">
        <w:rPr>
          <w:rFonts w:ascii="Times New Roman" w:hAnsi="Times New Roman" w:cs="Times New Roman"/>
          <w:sz w:val="24"/>
          <w:szCs w:val="24"/>
        </w:rPr>
        <w:t>which we refer to</w:t>
      </w:r>
      <w:r w:rsidR="009B2A10">
        <w:rPr>
          <w:rFonts w:ascii="Times New Roman" w:hAnsi="Times New Roman" w:cs="Times New Roman"/>
          <w:sz w:val="24"/>
          <w:szCs w:val="24"/>
        </w:rPr>
        <w:t xml:space="preserve"> as </w:t>
      </w:r>
      <w:r w:rsidR="00A26358">
        <w:rPr>
          <w:rFonts w:ascii="Times New Roman" w:hAnsi="Times New Roman" w:cs="Times New Roman"/>
          <w:sz w:val="24"/>
          <w:szCs w:val="24"/>
        </w:rPr>
        <w:t xml:space="preserve">LeConte </w:t>
      </w:r>
      <w:r w:rsidR="00F443AF">
        <w:rPr>
          <w:rFonts w:ascii="Times New Roman" w:hAnsi="Times New Roman" w:cs="Times New Roman"/>
          <w:sz w:val="24"/>
          <w:szCs w:val="24"/>
        </w:rPr>
        <w:t xml:space="preserve">(3221 m elevation, </w:t>
      </w:r>
      <w:r w:rsidR="00F443AF" w:rsidRPr="00F443AF">
        <w:rPr>
          <w:rFonts w:ascii="Times New Roman" w:hAnsi="Times New Roman" w:cs="Times New Roman"/>
          <w:sz w:val="24"/>
          <w:szCs w:val="24"/>
        </w:rPr>
        <w:t>37°06'58.78" N 118°38'40.16" W</w:t>
      </w:r>
      <w:r w:rsidR="00F443AF">
        <w:rPr>
          <w:rFonts w:ascii="Times New Roman" w:hAnsi="Times New Roman" w:cs="Times New Roman"/>
          <w:sz w:val="24"/>
          <w:szCs w:val="24"/>
        </w:rPr>
        <w:t xml:space="preserve">) </w:t>
      </w:r>
      <w:r w:rsidR="00A26358">
        <w:rPr>
          <w:rFonts w:ascii="Times New Roman" w:hAnsi="Times New Roman" w:cs="Times New Roman"/>
          <w:sz w:val="24"/>
          <w:szCs w:val="24"/>
        </w:rPr>
        <w:t xml:space="preserve">and </w:t>
      </w:r>
      <w:r w:rsidRPr="00A26358">
        <w:rPr>
          <w:rFonts w:ascii="Times New Roman" w:hAnsi="Times New Roman" w:cs="Times New Roman"/>
          <w:sz w:val="24"/>
          <w:szCs w:val="24"/>
        </w:rPr>
        <w:t xml:space="preserve">Spur </w:t>
      </w:r>
      <w:r w:rsidR="00041F0F" w:rsidRPr="00041F0F">
        <w:rPr>
          <w:rFonts w:ascii="Times New Roman" w:hAnsi="Times New Roman" w:cs="Times New Roman"/>
          <w:noProof/>
          <w:sz w:val="24"/>
          <w:szCs w:val="24"/>
        </w:rPr>
        <w:t>(</w:t>
      </w:r>
      <w:r w:rsidR="008E5FEE">
        <w:rPr>
          <w:rFonts w:ascii="Times New Roman" w:hAnsi="Times New Roman" w:cs="Times New Roman"/>
          <w:noProof/>
          <w:sz w:val="24"/>
          <w:szCs w:val="24"/>
        </w:rPr>
        <w:t xml:space="preserve">48 km to the southeast of LeConte, 3518 m elevation, </w:t>
      </w:r>
      <w:r w:rsidR="008E5FEE" w:rsidRPr="00F443AF">
        <w:rPr>
          <w:rFonts w:ascii="Times New Roman" w:hAnsi="Times New Roman" w:cs="Times New Roman"/>
          <w:noProof/>
          <w:sz w:val="24"/>
          <w:szCs w:val="24"/>
        </w:rPr>
        <w:t>36°43'47.49" N 118°23'38.33" W</w:t>
      </w:r>
      <w:r w:rsidR="008E5FEE">
        <w:rPr>
          <w:rFonts w:ascii="Times New Roman" w:hAnsi="Times New Roman" w:cs="Times New Roman"/>
          <w:noProof/>
          <w:sz w:val="24"/>
          <w:szCs w:val="24"/>
        </w:rPr>
        <w:t xml:space="preserve">, </w:t>
      </w:r>
      <w:r w:rsidR="00041F0F" w:rsidRPr="00041F0F">
        <w:rPr>
          <w:rFonts w:ascii="Times New Roman" w:hAnsi="Times New Roman" w:cs="Times New Roman"/>
          <w:noProof/>
          <w:sz w:val="24"/>
          <w:szCs w:val="24"/>
        </w:rPr>
        <w:t>Google Earth 2014)</w:t>
      </w:r>
      <w:r w:rsidR="00BF5A63">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 xml:space="preserve">Both lakes lie close to and </w:t>
      </w:r>
      <w:r w:rsidR="00F443AF">
        <w:rPr>
          <w:rFonts w:ascii="Times New Roman" w:hAnsi="Times New Roman" w:cs="Times New Roman"/>
          <w:sz w:val="24"/>
          <w:szCs w:val="24"/>
        </w:rPr>
        <w:t>west of the Sierra Nevada crest</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They are</w:t>
      </w:r>
      <w:r w:rsidRPr="00A26358">
        <w:rPr>
          <w:rFonts w:ascii="Times New Roman" w:hAnsi="Times New Roman" w:cs="Times New Roman"/>
          <w:sz w:val="24"/>
          <w:szCs w:val="24"/>
        </w:rPr>
        <w:t xml:space="preserve"> small </w:t>
      </w:r>
      <w:r w:rsidR="00A26358">
        <w:rPr>
          <w:rFonts w:ascii="Times New Roman" w:hAnsi="Times New Roman" w:cs="Times New Roman"/>
          <w:sz w:val="24"/>
          <w:szCs w:val="24"/>
        </w:rPr>
        <w:t xml:space="preserve">alpine </w:t>
      </w:r>
      <w:r w:rsidRPr="00A26358">
        <w:rPr>
          <w:rFonts w:ascii="Times New Roman" w:hAnsi="Times New Roman" w:cs="Times New Roman"/>
          <w:sz w:val="24"/>
          <w:szCs w:val="24"/>
        </w:rPr>
        <w:t>lakes</w:t>
      </w:r>
      <w:r w:rsidR="00821E1B">
        <w:rPr>
          <w:rFonts w:ascii="Times New Roman" w:hAnsi="Times New Roman" w:cs="Times New Roman"/>
          <w:sz w:val="24"/>
          <w:szCs w:val="24"/>
        </w:rPr>
        <w:t>;</w:t>
      </w:r>
      <w:r w:rsidR="009B2A10">
        <w:rPr>
          <w:rFonts w:ascii="Times New Roman" w:hAnsi="Times New Roman" w:cs="Times New Roman"/>
          <w:sz w:val="24"/>
          <w:szCs w:val="24"/>
        </w:rPr>
        <w:t xml:space="preserve"> while </w:t>
      </w:r>
      <w:r w:rsidR="00A26358">
        <w:rPr>
          <w:rFonts w:ascii="Times New Roman" w:hAnsi="Times New Roman" w:cs="Times New Roman"/>
          <w:sz w:val="24"/>
          <w:szCs w:val="24"/>
        </w:rPr>
        <w:t>LeConte is</w:t>
      </w:r>
      <w:r w:rsidRPr="00A26358">
        <w:rPr>
          <w:rFonts w:ascii="Times New Roman" w:hAnsi="Times New Roman" w:cs="Times New Roman"/>
          <w:sz w:val="24"/>
          <w:szCs w:val="24"/>
        </w:rPr>
        <w:t xml:space="preserve"> surrounded by small meadows, </w:t>
      </w:r>
      <w:r w:rsidR="00BF5A63">
        <w:rPr>
          <w:rFonts w:ascii="Times New Roman" w:hAnsi="Times New Roman" w:cs="Times New Roman"/>
          <w:sz w:val="24"/>
          <w:szCs w:val="24"/>
        </w:rPr>
        <w:t>white bark pine and willow</w:t>
      </w:r>
      <w:r w:rsidRPr="00A26358">
        <w:rPr>
          <w:rFonts w:ascii="Times New Roman" w:hAnsi="Times New Roman" w:cs="Times New Roman"/>
          <w:sz w:val="24"/>
          <w:szCs w:val="24"/>
        </w:rPr>
        <w:t>,</w:t>
      </w:r>
      <w:r w:rsidR="00D63F83">
        <w:rPr>
          <w:rFonts w:ascii="Times New Roman" w:hAnsi="Times New Roman" w:cs="Times New Roman"/>
          <w:sz w:val="24"/>
          <w:szCs w:val="24"/>
        </w:rPr>
        <w:t xml:space="preserve"> talus,</w:t>
      </w:r>
      <w:r w:rsidRPr="00A26358">
        <w:rPr>
          <w:rFonts w:ascii="Times New Roman" w:hAnsi="Times New Roman" w:cs="Times New Roman"/>
          <w:sz w:val="24"/>
          <w:szCs w:val="24"/>
        </w:rPr>
        <w:t xml:space="preserve"> and bare </w:t>
      </w:r>
      <w:r w:rsidR="00D63F83">
        <w:rPr>
          <w:rFonts w:ascii="Times New Roman" w:hAnsi="Times New Roman" w:cs="Times New Roman"/>
          <w:sz w:val="24"/>
          <w:szCs w:val="24"/>
        </w:rPr>
        <w:t>bed</w:t>
      </w:r>
      <w:r w:rsidRPr="00A26358">
        <w:rPr>
          <w:rFonts w:ascii="Times New Roman" w:hAnsi="Times New Roman" w:cs="Times New Roman"/>
          <w:sz w:val="24"/>
          <w:szCs w:val="24"/>
        </w:rPr>
        <w:t>rock</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 xml:space="preserve">Spur is in a basin </w:t>
      </w:r>
      <w:r w:rsidR="00BF5A63">
        <w:rPr>
          <w:rFonts w:ascii="Times New Roman" w:hAnsi="Times New Roman" w:cs="Times New Roman"/>
          <w:sz w:val="24"/>
          <w:szCs w:val="24"/>
        </w:rPr>
        <w:t>devoid of</w:t>
      </w:r>
      <w:r w:rsidR="00A26358">
        <w:rPr>
          <w:rFonts w:ascii="Times New Roman" w:hAnsi="Times New Roman" w:cs="Times New Roman"/>
          <w:sz w:val="24"/>
          <w:szCs w:val="24"/>
        </w:rPr>
        <w:t xml:space="preserve"> vegetation</w:t>
      </w:r>
      <w:r w:rsidR="00D63F83">
        <w:rPr>
          <w:rFonts w:ascii="Times New Roman" w:hAnsi="Times New Roman" w:cs="Times New Roman"/>
          <w:sz w:val="24"/>
          <w:szCs w:val="24"/>
        </w:rPr>
        <w:t xml:space="preserve"> and is surrounded by </w:t>
      </w:r>
      <w:r w:rsidR="008E5FEE">
        <w:rPr>
          <w:rFonts w:ascii="Times New Roman" w:hAnsi="Times New Roman" w:cs="Times New Roman"/>
          <w:sz w:val="24"/>
          <w:szCs w:val="24"/>
        </w:rPr>
        <w:t xml:space="preserve">mostly </w:t>
      </w:r>
      <w:r w:rsidR="00D63F83">
        <w:rPr>
          <w:rFonts w:ascii="Times New Roman" w:hAnsi="Times New Roman" w:cs="Times New Roman"/>
          <w:sz w:val="24"/>
          <w:szCs w:val="24"/>
        </w:rPr>
        <w:t xml:space="preserve">talus and </w:t>
      </w:r>
      <w:r w:rsidR="008E5FEE">
        <w:rPr>
          <w:rFonts w:ascii="Times New Roman" w:hAnsi="Times New Roman" w:cs="Times New Roman"/>
          <w:sz w:val="24"/>
          <w:szCs w:val="24"/>
        </w:rPr>
        <w:t xml:space="preserve">minimal </w:t>
      </w:r>
      <w:r w:rsidR="00D63F83">
        <w:rPr>
          <w:rFonts w:ascii="Times New Roman" w:hAnsi="Times New Roman" w:cs="Times New Roman"/>
          <w:sz w:val="24"/>
          <w:szCs w:val="24"/>
        </w:rPr>
        <w:t>bare bedrock</w:t>
      </w:r>
      <w:r w:rsidRPr="00A26358">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The water in these lakes has low nutrient concentrations and circumneutral pH:  nitrate 0 – 10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total phosphorus 0 – 1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xml:space="preserve"> </w:t>
      </w:r>
      <w:r w:rsidRPr="00A26358">
        <w:rPr>
          <w:rFonts w:ascii="Times New Roman" w:hAnsi="Times New Roman" w:cs="Times New Roman"/>
          <w:noProof/>
          <w:sz w:val="24"/>
          <w:szCs w:val="24"/>
        </w:rPr>
        <w:t>(Sickman et al. 2003)</w:t>
      </w:r>
      <w:r w:rsidRPr="00A26358">
        <w:rPr>
          <w:rFonts w:ascii="Times New Roman" w:hAnsi="Times New Roman" w:cs="Times New Roman"/>
          <w:sz w:val="24"/>
          <w:szCs w:val="24"/>
        </w:rPr>
        <w:t xml:space="preserve">; median pH </w:t>
      </w:r>
      <w:r w:rsidRPr="00A26358">
        <w:rPr>
          <w:rFonts w:ascii="Times New Roman" w:hAnsi="Times New Roman" w:cs="Times New Roman"/>
          <w:sz w:val="24"/>
          <w:szCs w:val="24"/>
        </w:rPr>
        <w:sym w:font="Symbol" w:char="F040"/>
      </w:r>
      <w:r w:rsidRPr="00A26358">
        <w:rPr>
          <w:rFonts w:ascii="Times New Roman" w:hAnsi="Times New Roman" w:cs="Times New Roman"/>
          <w:sz w:val="24"/>
          <w:szCs w:val="24"/>
        </w:rPr>
        <w:t xml:space="preserve"> 7 </w:t>
      </w:r>
      <w:r w:rsidRPr="00A26358">
        <w:rPr>
          <w:rFonts w:ascii="Times New Roman" w:hAnsi="Times New Roman" w:cs="Times New Roman"/>
          <w:noProof/>
          <w:sz w:val="24"/>
          <w:szCs w:val="24"/>
        </w:rPr>
        <w:t>(Bradford et al. 1998)</w:t>
      </w:r>
      <w:r w:rsidRPr="00A26358">
        <w:rPr>
          <w:rFonts w:ascii="Times New Roman" w:hAnsi="Times New Roman" w:cs="Times New Roman"/>
          <w:sz w:val="24"/>
          <w:szCs w:val="24"/>
        </w:rPr>
        <w:t xml:space="preserve">.  We selected </w:t>
      </w:r>
      <w:r w:rsidR="00A26358" w:rsidRPr="00A26358">
        <w:rPr>
          <w:rFonts w:ascii="Times New Roman" w:hAnsi="Times New Roman" w:cs="Times New Roman"/>
          <w:sz w:val="24"/>
          <w:szCs w:val="24"/>
        </w:rPr>
        <w:t xml:space="preserve">these two </w:t>
      </w:r>
      <w:r w:rsidRPr="00A26358">
        <w:rPr>
          <w:rFonts w:ascii="Times New Roman" w:hAnsi="Times New Roman" w:cs="Times New Roman"/>
          <w:sz w:val="24"/>
          <w:szCs w:val="24"/>
        </w:rPr>
        <w:t xml:space="preserve">lakes </w:t>
      </w:r>
      <w:r w:rsidR="009B2A10">
        <w:rPr>
          <w:rFonts w:ascii="Times New Roman" w:hAnsi="Times New Roman" w:cs="Times New Roman"/>
          <w:sz w:val="24"/>
          <w:szCs w:val="24"/>
        </w:rPr>
        <w:t xml:space="preserve">because both had </w:t>
      </w:r>
      <w:r w:rsidR="00A26358" w:rsidRPr="00A26358">
        <w:rPr>
          <w:rFonts w:ascii="Times New Roman" w:hAnsi="Times New Roman" w:cs="Times New Roman"/>
          <w:sz w:val="24"/>
          <w:szCs w:val="24"/>
        </w:rPr>
        <w:t>large</w:t>
      </w:r>
      <w:r w:rsidR="00872EC5">
        <w:rPr>
          <w:rFonts w:ascii="Times New Roman" w:hAnsi="Times New Roman" w:cs="Times New Roman"/>
          <w:sz w:val="24"/>
          <w:szCs w:val="24"/>
        </w:rPr>
        <w:t>, disease</w:t>
      </w:r>
      <w:r w:rsidR="00821E1B">
        <w:rPr>
          <w:rFonts w:ascii="Times New Roman" w:hAnsi="Times New Roman" w:cs="Times New Roman"/>
          <w:sz w:val="24"/>
          <w:szCs w:val="24"/>
        </w:rPr>
        <w:t>-</w:t>
      </w:r>
      <w:r w:rsidR="00872EC5">
        <w:rPr>
          <w:rFonts w:ascii="Times New Roman" w:hAnsi="Times New Roman" w:cs="Times New Roman"/>
          <w:sz w:val="24"/>
          <w:szCs w:val="24"/>
        </w:rPr>
        <w:t>free</w:t>
      </w:r>
      <w:r w:rsidR="00A26358" w:rsidRPr="00A26358">
        <w:rPr>
          <w:rFonts w:ascii="Times New Roman" w:hAnsi="Times New Roman" w:cs="Times New Roman"/>
          <w:sz w:val="24"/>
          <w:szCs w:val="24"/>
        </w:rPr>
        <w:t xml:space="preserve"> cohorts of mountain yellow-legged frog tadpoles</w:t>
      </w:r>
      <w:r w:rsidR="00D94528">
        <w:rPr>
          <w:rFonts w:ascii="Times New Roman" w:hAnsi="Times New Roman" w:cs="Times New Roman"/>
          <w:sz w:val="24"/>
          <w:szCs w:val="24"/>
        </w:rPr>
        <w:t xml:space="preserve"> </w:t>
      </w:r>
      <w:r w:rsidR="00D63F83">
        <w:rPr>
          <w:rFonts w:ascii="Times New Roman" w:hAnsi="Times New Roman" w:cs="Times New Roman"/>
          <w:sz w:val="24"/>
          <w:szCs w:val="24"/>
        </w:rPr>
        <w:t>and large mayfly nymph populations</w:t>
      </w:r>
      <w:r w:rsidR="00872EC5">
        <w:rPr>
          <w:rFonts w:ascii="Times New Roman" w:hAnsi="Times New Roman" w:cs="Times New Roman"/>
          <w:sz w:val="24"/>
          <w:szCs w:val="24"/>
        </w:rPr>
        <w:t>, were relatively accessible, and not in areas frequently used by backpackers</w:t>
      </w:r>
      <w:r w:rsidR="00D94528">
        <w:rPr>
          <w:rFonts w:ascii="Times New Roman" w:hAnsi="Times New Roman" w:cs="Times New Roman"/>
          <w:sz w:val="24"/>
          <w:szCs w:val="24"/>
        </w:rPr>
        <w:t>.</w:t>
      </w:r>
    </w:p>
    <w:p w:rsidR="00F8438D" w:rsidRPr="00A26358" w:rsidRDefault="008E5FEE"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Seventeen</w:t>
      </w:r>
      <w:r w:rsidR="00F91046">
        <w:rPr>
          <w:rFonts w:ascii="Times New Roman" w:hAnsi="Times New Roman" w:cs="Times New Roman"/>
          <w:sz w:val="24"/>
          <w:szCs w:val="24"/>
        </w:rPr>
        <w:t xml:space="preserve"> enclosures were placed </w:t>
      </w:r>
      <w:r>
        <w:rPr>
          <w:rFonts w:ascii="Times New Roman" w:hAnsi="Times New Roman" w:cs="Times New Roman"/>
          <w:sz w:val="24"/>
          <w:szCs w:val="24"/>
        </w:rPr>
        <w:t xml:space="preserve">in each lake, </w:t>
      </w:r>
      <w:r w:rsidR="00F91046">
        <w:rPr>
          <w:rFonts w:ascii="Times New Roman" w:hAnsi="Times New Roman" w:cs="Times New Roman"/>
          <w:sz w:val="24"/>
          <w:szCs w:val="24"/>
        </w:rPr>
        <w:t xml:space="preserve">along the shoreline in the littoral zone where tadpoles </w:t>
      </w:r>
      <w:r w:rsidR="00872EC5">
        <w:rPr>
          <w:rFonts w:ascii="Times New Roman" w:hAnsi="Times New Roman" w:cs="Times New Roman"/>
          <w:sz w:val="24"/>
          <w:szCs w:val="24"/>
        </w:rPr>
        <w:t>feed</w:t>
      </w:r>
      <w:r w:rsidR="00F91046">
        <w:rPr>
          <w:rFonts w:ascii="Times New Roman" w:hAnsi="Times New Roman" w:cs="Times New Roman"/>
          <w:sz w:val="24"/>
          <w:szCs w:val="24"/>
        </w:rPr>
        <w:t xml:space="preserve"> during the day.  </w:t>
      </w:r>
      <w:r w:rsidR="00F8438D" w:rsidRPr="00A26358">
        <w:rPr>
          <w:rFonts w:ascii="Times New Roman" w:hAnsi="Times New Roman" w:cs="Times New Roman"/>
          <w:sz w:val="24"/>
          <w:szCs w:val="24"/>
        </w:rPr>
        <w:t xml:space="preserve">Enclosures were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wide x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tall at one end and 0.5 m wide </w:t>
      </w:r>
      <w:r w:rsidR="00D63F83">
        <w:rPr>
          <w:rFonts w:ascii="Times New Roman" w:hAnsi="Times New Roman" w:cs="Times New Roman"/>
          <w:sz w:val="24"/>
          <w:szCs w:val="24"/>
        </w:rPr>
        <w:t xml:space="preserve">x </w:t>
      </w:r>
      <w:r w:rsidR="00F8438D" w:rsidRPr="00A26358">
        <w:rPr>
          <w:rFonts w:ascii="Times New Roman" w:hAnsi="Times New Roman" w:cs="Times New Roman"/>
          <w:sz w:val="24"/>
          <w:szCs w:val="24"/>
        </w:rPr>
        <w:t>1.5 m tall at the opposite end, and were 2 m long</w:t>
      </w:r>
      <w:r w:rsidR="00F91046">
        <w:rPr>
          <w:rFonts w:ascii="Times New Roman" w:hAnsi="Times New Roman" w:cs="Times New Roman"/>
          <w:sz w:val="24"/>
          <w:szCs w:val="24"/>
        </w:rPr>
        <w:t xml:space="preserve"> (</w:t>
      </w:r>
      <w:r w:rsidR="00F91046" w:rsidRPr="00A26358">
        <w:rPr>
          <w:rFonts w:ascii="Times New Roman" w:hAnsi="Times New Roman" w:cs="Times New Roman"/>
          <w:sz w:val="24"/>
          <w:szCs w:val="24"/>
        </w:rPr>
        <w:t>1 m</w:t>
      </w:r>
      <w:r w:rsidR="00F91046" w:rsidRPr="00A26358">
        <w:rPr>
          <w:rFonts w:ascii="Times New Roman" w:hAnsi="Times New Roman" w:cs="Times New Roman"/>
          <w:sz w:val="24"/>
          <w:szCs w:val="24"/>
          <w:vertAlign w:val="superscript"/>
        </w:rPr>
        <w:t>2</w:t>
      </w:r>
      <w:r w:rsidR="00F91046">
        <w:rPr>
          <w:rFonts w:ascii="Times New Roman" w:hAnsi="Times New Roman" w:cs="Times New Roman"/>
          <w:sz w:val="24"/>
          <w:szCs w:val="24"/>
        </w:rPr>
        <w:t xml:space="preserve"> on the bottom)</w:t>
      </w:r>
      <w:r w:rsidR="00F8438D" w:rsidRPr="00A26358">
        <w:rPr>
          <w:rFonts w:ascii="Times New Roman" w:hAnsi="Times New Roman" w:cs="Times New Roman"/>
          <w:sz w:val="24"/>
          <w:szCs w:val="24"/>
        </w:rPr>
        <w:t>.  Each was oriented perpendicular</w:t>
      </w:r>
      <w:r w:rsidR="00821E1B">
        <w:rPr>
          <w:rFonts w:ascii="Times New Roman" w:hAnsi="Times New Roman" w:cs="Times New Roman"/>
          <w:sz w:val="24"/>
          <w:szCs w:val="24"/>
        </w:rPr>
        <w:t>ly</w:t>
      </w:r>
      <w:r w:rsidR="00F8438D" w:rsidRPr="00A26358">
        <w:rPr>
          <w:rFonts w:ascii="Times New Roman" w:hAnsi="Times New Roman" w:cs="Times New Roman"/>
          <w:sz w:val="24"/>
          <w:szCs w:val="24"/>
        </w:rPr>
        <w:t xml:space="preserve"> to the shoreline, so that the tall end sat in deep water, and the short end sat </w:t>
      </w:r>
      <w:r w:rsidR="00871B22" w:rsidRPr="00A26358">
        <w:rPr>
          <w:rFonts w:ascii="Times New Roman" w:hAnsi="Times New Roman" w:cs="Times New Roman"/>
          <w:sz w:val="24"/>
          <w:szCs w:val="24"/>
        </w:rPr>
        <w:t>along the shoreline</w:t>
      </w:r>
      <w:r w:rsidR="00F614E9" w:rsidRPr="00A26358">
        <w:rPr>
          <w:rFonts w:ascii="Times New Roman" w:hAnsi="Times New Roman" w:cs="Times New Roman"/>
          <w:sz w:val="24"/>
          <w:szCs w:val="24"/>
        </w:rPr>
        <w:t xml:space="preserve"> (Fig. 1)</w:t>
      </w:r>
      <w:r w:rsidR="00871B22" w:rsidRPr="00A26358">
        <w:rPr>
          <w:rFonts w:ascii="Times New Roman" w:hAnsi="Times New Roman" w:cs="Times New Roman"/>
          <w:sz w:val="24"/>
          <w:szCs w:val="24"/>
        </w:rPr>
        <w:t xml:space="preserve">.  </w:t>
      </w:r>
      <w:r>
        <w:rPr>
          <w:rFonts w:ascii="Times New Roman" w:hAnsi="Times New Roman" w:cs="Times New Roman"/>
          <w:sz w:val="24"/>
          <w:szCs w:val="24"/>
        </w:rPr>
        <w:t>This wedge shape allowed tadpoles to use deep and shallow water.  Enclosures</w:t>
      </w:r>
      <w:r w:rsidR="00D63F83">
        <w:rPr>
          <w:rFonts w:ascii="Times New Roman" w:hAnsi="Times New Roman" w:cs="Times New Roman"/>
          <w:sz w:val="24"/>
          <w:szCs w:val="24"/>
        </w:rPr>
        <w:t xml:space="preserve"> were partially submerged so an air </w:t>
      </w:r>
      <w:r w:rsidR="00F8438D" w:rsidRPr="00A26358">
        <w:rPr>
          <w:rFonts w:ascii="Times New Roman" w:hAnsi="Times New Roman" w:cs="Times New Roman"/>
          <w:sz w:val="24"/>
          <w:szCs w:val="24"/>
        </w:rPr>
        <w:t xml:space="preserve">space </w:t>
      </w:r>
      <w:r w:rsidR="00D63F83">
        <w:rPr>
          <w:rFonts w:ascii="Times New Roman" w:hAnsi="Times New Roman" w:cs="Times New Roman"/>
          <w:sz w:val="24"/>
          <w:szCs w:val="24"/>
        </w:rPr>
        <w:t xml:space="preserve">remained </w:t>
      </w:r>
      <w:r w:rsidR="00F8438D" w:rsidRPr="00A26358">
        <w:rPr>
          <w:rFonts w:ascii="Times New Roman" w:hAnsi="Times New Roman" w:cs="Times New Roman"/>
          <w:sz w:val="24"/>
          <w:szCs w:val="24"/>
        </w:rPr>
        <w:t xml:space="preserve">in the top of each enclosure to accommodate emerging mayflies, and one rock </w:t>
      </w:r>
      <w:r w:rsidR="00D63F83">
        <w:rPr>
          <w:rFonts w:ascii="Times New Roman" w:hAnsi="Times New Roman" w:cs="Times New Roman"/>
          <w:sz w:val="24"/>
          <w:szCs w:val="24"/>
        </w:rPr>
        <w:t xml:space="preserve">from outside the lake </w:t>
      </w:r>
      <w:r w:rsidR="00F8438D" w:rsidRPr="00A26358">
        <w:rPr>
          <w:rFonts w:ascii="Times New Roman" w:hAnsi="Times New Roman" w:cs="Times New Roman"/>
          <w:sz w:val="24"/>
          <w:szCs w:val="24"/>
        </w:rPr>
        <w:t xml:space="preserve">was placed inside </w:t>
      </w:r>
      <w:r w:rsidR="00871B22" w:rsidRPr="00A26358">
        <w:rPr>
          <w:rFonts w:ascii="Times New Roman" w:hAnsi="Times New Roman" w:cs="Times New Roman"/>
          <w:sz w:val="24"/>
          <w:szCs w:val="24"/>
        </w:rPr>
        <w:t xml:space="preserve">each </w:t>
      </w:r>
      <w:r w:rsidR="00F8438D" w:rsidRPr="00A26358">
        <w:rPr>
          <w:rFonts w:ascii="Times New Roman" w:hAnsi="Times New Roman" w:cs="Times New Roman"/>
          <w:sz w:val="24"/>
          <w:szCs w:val="24"/>
        </w:rPr>
        <w:t>enclosure to accommodate metamorphosing tadpoles.  Enclosures were supported by a light weight steel frame</w:t>
      </w:r>
      <w:r>
        <w:rPr>
          <w:rFonts w:ascii="Times New Roman" w:hAnsi="Times New Roman" w:cs="Times New Roman"/>
          <w:sz w:val="24"/>
          <w:szCs w:val="24"/>
        </w:rPr>
        <w:t xml:space="preserve"> (Sturdy Stake #ST6 www.homedepot.com)</w:t>
      </w:r>
      <w:r w:rsidR="00F8438D" w:rsidRPr="00A26358">
        <w:rPr>
          <w:rFonts w:ascii="Times New Roman" w:hAnsi="Times New Roman" w:cs="Times New Roman"/>
          <w:sz w:val="24"/>
          <w:szCs w:val="24"/>
        </w:rPr>
        <w:t xml:space="preserve"> and </w:t>
      </w:r>
      <w:r w:rsidR="00F8438D" w:rsidRPr="00A26358">
        <w:rPr>
          <w:rFonts w:ascii="Times New Roman" w:hAnsi="Times New Roman" w:cs="Times New Roman"/>
          <w:sz w:val="24"/>
          <w:szCs w:val="24"/>
        </w:rPr>
        <w:lastRenderedPageBreak/>
        <w:t>guy-lines, and were constructed from</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 xml:space="preserve">synthetic </w:t>
      </w:r>
      <w:r w:rsidR="00817FF4" w:rsidRPr="00A26358">
        <w:rPr>
          <w:rFonts w:ascii="Times New Roman" w:hAnsi="Times New Roman" w:cs="Times New Roman"/>
          <w:sz w:val="24"/>
          <w:szCs w:val="24"/>
        </w:rPr>
        <w:t>mesh</w:t>
      </w:r>
      <w:r w:rsidR="00817FF4">
        <w:rPr>
          <w:rFonts w:ascii="Times New Roman" w:hAnsi="Times New Roman" w:cs="Times New Roman"/>
          <w:sz w:val="24"/>
          <w:szCs w:val="24"/>
        </w:rPr>
        <w:t xml:space="preserve"> fabric, with pore </w:t>
      </w:r>
      <w:r w:rsidR="00817FF4" w:rsidRPr="00A26358">
        <w:rPr>
          <w:rFonts w:ascii="Times New Roman" w:hAnsi="Times New Roman" w:cs="Times New Roman"/>
          <w:sz w:val="24"/>
          <w:szCs w:val="24"/>
        </w:rPr>
        <w:t>size approximately 250 μm</w:t>
      </w:r>
      <w:r w:rsidR="00817FF4">
        <w:rPr>
          <w:rFonts w:ascii="Times New Roman" w:hAnsi="Times New Roman" w:cs="Times New Roman"/>
          <w:sz w:val="24"/>
          <w:szCs w:val="24"/>
        </w:rPr>
        <w:t xml:space="preserve"> (</w:t>
      </w:r>
      <w:r w:rsidR="00D63F83">
        <w:rPr>
          <w:rFonts w:ascii="Times New Roman" w:hAnsi="Times New Roman" w:cs="Times New Roman"/>
          <w:sz w:val="24"/>
          <w:szCs w:val="24"/>
        </w:rPr>
        <w:t>Nitex</w:t>
      </w:r>
      <w:r w:rsidR="00817FF4">
        <w:rPr>
          <w:rFonts w:ascii="Times New Roman" w:hAnsi="Times New Roman" w:cs="Times New Roman"/>
          <w:sz w:val="24"/>
          <w:szCs w:val="24"/>
        </w:rPr>
        <w:t>:</w:t>
      </w:r>
      <w:r w:rsidR="00F8438D" w:rsidRPr="00A26358">
        <w:rPr>
          <w:rFonts w:ascii="Times New Roman" w:hAnsi="Times New Roman" w:cs="Times New Roman"/>
          <w:sz w:val="24"/>
          <w:szCs w:val="24"/>
        </w:rPr>
        <w:t xml:space="preserve"> </w:t>
      </w:r>
      <w:r>
        <w:rPr>
          <w:rFonts w:ascii="Times New Roman" w:hAnsi="Times New Roman" w:cs="Times New Roman"/>
          <w:sz w:val="24"/>
          <w:szCs w:val="24"/>
        </w:rPr>
        <w:t xml:space="preserve">e.g. SKU 24-C44 </w:t>
      </w:r>
      <w:r w:rsidR="00817FF4" w:rsidRPr="00817FF4">
        <w:rPr>
          <w:rFonts w:ascii="Times New Roman" w:hAnsi="Times New Roman" w:cs="Times New Roman"/>
          <w:sz w:val="24"/>
          <w:szCs w:val="24"/>
        </w:rPr>
        <w:t>www.wildco.com</w:t>
      </w:r>
      <w:r w:rsidR="00817FF4">
        <w:rPr>
          <w:rFonts w:ascii="Times New Roman" w:hAnsi="Times New Roman" w:cs="Times New Roman"/>
          <w:sz w:val="24"/>
          <w:szCs w:val="24"/>
        </w:rPr>
        <w:t xml:space="preserve">; </w:t>
      </w:r>
      <w:r w:rsidR="00B10A49">
        <w:rPr>
          <w:rFonts w:ascii="Times New Roman" w:hAnsi="Times New Roman" w:cs="Times New Roman"/>
          <w:sz w:val="24"/>
          <w:szCs w:val="24"/>
        </w:rPr>
        <w:t xml:space="preserve">polyester </w:t>
      </w:r>
      <w:r w:rsidR="00F8438D" w:rsidRPr="00A26358">
        <w:rPr>
          <w:rFonts w:ascii="Times New Roman" w:hAnsi="Times New Roman" w:cs="Times New Roman"/>
          <w:sz w:val="24"/>
          <w:szCs w:val="24"/>
        </w:rPr>
        <w:t>organza</w:t>
      </w:r>
      <w:r w:rsidR="00817FF4">
        <w:rPr>
          <w:rFonts w:ascii="Times New Roman" w:hAnsi="Times New Roman" w:cs="Times New Roman"/>
          <w:sz w:val="24"/>
          <w:szCs w:val="24"/>
        </w:rPr>
        <w:t xml:space="preserve">, </w:t>
      </w:r>
      <w:r>
        <w:rPr>
          <w:rFonts w:ascii="Times New Roman" w:hAnsi="Times New Roman" w:cs="Times New Roman"/>
          <w:sz w:val="24"/>
          <w:szCs w:val="24"/>
        </w:rPr>
        <w:t>various sources)</w:t>
      </w:r>
      <w:r w:rsidR="005320B1" w:rsidRPr="00A26358">
        <w:rPr>
          <w:rFonts w:ascii="Times New Roman" w:hAnsi="Times New Roman" w:cs="Times New Roman"/>
          <w:sz w:val="24"/>
          <w:szCs w:val="24"/>
        </w:rPr>
        <w:t>.  This</w:t>
      </w:r>
      <w:r w:rsidR="00F91046">
        <w:rPr>
          <w:rFonts w:ascii="Times New Roman" w:hAnsi="Times New Roman" w:cs="Times New Roman"/>
          <w:sz w:val="24"/>
          <w:szCs w:val="24"/>
        </w:rPr>
        <w:t xml:space="preserve"> mesh size prevented escape of mayflies and tadpoles, and prevented invasion</w:t>
      </w:r>
      <w:r w:rsidR="005320B1" w:rsidRPr="00A26358">
        <w:rPr>
          <w:rFonts w:ascii="Times New Roman" w:hAnsi="Times New Roman" w:cs="Times New Roman"/>
          <w:sz w:val="24"/>
          <w:szCs w:val="24"/>
        </w:rPr>
        <w:t xml:space="preserve"> </w:t>
      </w:r>
      <w:r w:rsidR="00F91046">
        <w:rPr>
          <w:rFonts w:ascii="Times New Roman" w:hAnsi="Times New Roman" w:cs="Times New Roman"/>
          <w:sz w:val="24"/>
          <w:szCs w:val="24"/>
        </w:rPr>
        <w:t>by other benthic macroinvertebrates, but allowed movement of</w:t>
      </w:r>
      <w:r w:rsidR="00B10A49">
        <w:rPr>
          <w:rFonts w:ascii="Times New Roman" w:hAnsi="Times New Roman" w:cs="Times New Roman"/>
          <w:sz w:val="24"/>
          <w:szCs w:val="24"/>
        </w:rPr>
        <w:t xml:space="preserve"> water,</w:t>
      </w:r>
      <w:r w:rsidR="00F91046">
        <w:rPr>
          <w:rFonts w:ascii="Times New Roman" w:hAnsi="Times New Roman" w:cs="Times New Roman"/>
          <w:sz w:val="24"/>
          <w:szCs w:val="24"/>
        </w:rPr>
        <w:t xml:space="preserve"> sediment, phytoplankton, and small zooplankton</w:t>
      </w:r>
      <w:r w:rsidR="00872EC5">
        <w:rPr>
          <w:rFonts w:ascii="Times New Roman" w:hAnsi="Times New Roman" w:cs="Times New Roman"/>
          <w:sz w:val="24"/>
          <w:szCs w:val="24"/>
        </w:rPr>
        <w:t xml:space="preserve"> (mostly Copepoda)</w:t>
      </w:r>
      <w:r w:rsidR="005320B1" w:rsidRPr="00A26358">
        <w:rPr>
          <w:rFonts w:ascii="Times New Roman" w:hAnsi="Times New Roman" w:cs="Times New Roman"/>
          <w:sz w:val="24"/>
          <w:szCs w:val="24"/>
        </w:rPr>
        <w:t>.</w:t>
      </w:r>
      <w:r w:rsidR="00821E1B">
        <w:rPr>
          <w:rFonts w:ascii="Times New Roman" w:hAnsi="Times New Roman" w:cs="Times New Roman"/>
          <w:sz w:val="24"/>
          <w:szCs w:val="24"/>
        </w:rPr>
        <w:t xml:space="preserve">  The movement through the mesh of small particles like sediment and phytoplankton was the source from which algae were introduced into enclosures.</w:t>
      </w:r>
    </w:p>
    <w:p w:rsidR="00CE3207" w:rsidRDefault="0048024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captured</w:t>
      </w:r>
      <w:r w:rsidR="00872EC5">
        <w:rPr>
          <w:rFonts w:ascii="Times New Roman" w:hAnsi="Times New Roman" w:cs="Times New Roman"/>
          <w:sz w:val="24"/>
          <w:szCs w:val="24"/>
        </w:rPr>
        <w:t xml:space="preserve"> t</w:t>
      </w:r>
      <w:r w:rsidR="00871B22" w:rsidRPr="00A26358">
        <w:rPr>
          <w:rFonts w:ascii="Times New Roman" w:hAnsi="Times New Roman" w:cs="Times New Roman"/>
          <w:sz w:val="24"/>
          <w:szCs w:val="24"/>
        </w:rPr>
        <w:t xml:space="preserve">adpoles and mayflies in each </w:t>
      </w:r>
      <w:r w:rsidR="00B10A49">
        <w:rPr>
          <w:rFonts w:ascii="Times New Roman" w:hAnsi="Times New Roman" w:cs="Times New Roman"/>
          <w:sz w:val="24"/>
          <w:szCs w:val="24"/>
        </w:rPr>
        <w:t xml:space="preserve">study </w:t>
      </w:r>
      <w:r w:rsidR="00871B22" w:rsidRPr="00A26358">
        <w:rPr>
          <w:rFonts w:ascii="Times New Roman" w:hAnsi="Times New Roman" w:cs="Times New Roman"/>
          <w:sz w:val="24"/>
          <w:szCs w:val="24"/>
        </w:rPr>
        <w:t xml:space="preserve">lake.  </w:t>
      </w:r>
      <w:r w:rsidR="00367050">
        <w:rPr>
          <w:rFonts w:ascii="Times New Roman" w:hAnsi="Times New Roman" w:cs="Times New Roman"/>
          <w:sz w:val="24"/>
          <w:szCs w:val="24"/>
        </w:rPr>
        <w:t xml:space="preserve">In LeConte, tadpoles were </w:t>
      </w:r>
      <w:r w:rsidR="00367050" w:rsidRPr="00BD1420">
        <w:rPr>
          <w:rFonts w:ascii="Times New Roman" w:hAnsi="Times New Roman" w:cs="Times New Roman"/>
          <w:i/>
          <w:sz w:val="24"/>
          <w:szCs w:val="24"/>
        </w:rPr>
        <w:t>Rana sierrae</w:t>
      </w:r>
      <w:r w:rsidR="00367050">
        <w:rPr>
          <w:rFonts w:ascii="Times New Roman" w:hAnsi="Times New Roman" w:cs="Times New Roman"/>
          <w:sz w:val="24"/>
          <w:szCs w:val="24"/>
        </w:rPr>
        <w:t xml:space="preserve">; in Spur tadpoles were </w:t>
      </w:r>
      <w:r w:rsidR="00367050" w:rsidRPr="00BD1420">
        <w:rPr>
          <w:rFonts w:ascii="Times New Roman" w:hAnsi="Times New Roman" w:cs="Times New Roman"/>
          <w:i/>
          <w:sz w:val="24"/>
          <w:szCs w:val="24"/>
        </w:rPr>
        <w:t>Rana muscosa</w:t>
      </w:r>
      <w:r w:rsidR="00367050">
        <w:rPr>
          <w:rFonts w:ascii="Times New Roman" w:hAnsi="Times New Roman" w:cs="Times New Roman"/>
          <w:sz w:val="24"/>
          <w:szCs w:val="24"/>
        </w:rPr>
        <w:t xml:space="preserve">; we assume these allopatric sister species </w:t>
      </w:r>
      <w:r w:rsidR="00367050" w:rsidRPr="00041F0F">
        <w:rPr>
          <w:rFonts w:ascii="Times New Roman" w:hAnsi="Times New Roman" w:cs="Times New Roman"/>
          <w:noProof/>
          <w:sz w:val="24"/>
          <w:szCs w:val="24"/>
        </w:rPr>
        <w:t>(Vredenburg et al. 2007)</w:t>
      </w:r>
      <w:r w:rsidR="00367050">
        <w:rPr>
          <w:rFonts w:ascii="Times New Roman" w:hAnsi="Times New Roman" w:cs="Times New Roman"/>
          <w:sz w:val="24"/>
          <w:szCs w:val="24"/>
        </w:rPr>
        <w:t xml:space="preserve"> are ecologically equivalent.  </w:t>
      </w:r>
      <w:r w:rsidR="001A22FD">
        <w:rPr>
          <w:rFonts w:ascii="Times New Roman" w:hAnsi="Times New Roman" w:cs="Times New Roman"/>
          <w:sz w:val="24"/>
          <w:szCs w:val="24"/>
        </w:rPr>
        <w:t xml:space="preserve">After </w:t>
      </w:r>
      <w:r w:rsidR="00BD1420">
        <w:rPr>
          <w:rFonts w:ascii="Times New Roman" w:hAnsi="Times New Roman" w:cs="Times New Roman"/>
          <w:sz w:val="24"/>
          <w:szCs w:val="24"/>
        </w:rPr>
        <w:t xml:space="preserve">weighing and staging </w:t>
      </w:r>
      <w:r w:rsidR="001A22FD">
        <w:rPr>
          <w:rFonts w:ascii="Times New Roman" w:hAnsi="Times New Roman" w:cs="Times New Roman"/>
          <w:sz w:val="24"/>
          <w:szCs w:val="24"/>
        </w:rPr>
        <w:t xml:space="preserve">tadpoles </w:t>
      </w:r>
      <w:r w:rsidR="00041F0F" w:rsidRPr="00041F0F">
        <w:rPr>
          <w:rFonts w:ascii="Times New Roman" w:hAnsi="Times New Roman" w:cs="Times New Roman"/>
          <w:noProof/>
          <w:sz w:val="24"/>
          <w:szCs w:val="24"/>
        </w:rPr>
        <w:t>(Gosner 1960)</w:t>
      </w:r>
      <w:r w:rsidR="00BD1420">
        <w:rPr>
          <w:rFonts w:ascii="Times New Roman" w:hAnsi="Times New Roman" w:cs="Times New Roman"/>
          <w:sz w:val="24"/>
          <w:szCs w:val="24"/>
        </w:rPr>
        <w:t xml:space="preserve">, </w:t>
      </w:r>
      <w:r w:rsidR="001A22FD">
        <w:rPr>
          <w:rFonts w:ascii="Times New Roman" w:hAnsi="Times New Roman" w:cs="Times New Roman"/>
          <w:sz w:val="24"/>
          <w:szCs w:val="24"/>
        </w:rPr>
        <w:t xml:space="preserve">we placed </w:t>
      </w:r>
      <w:r w:rsidR="00BD1420">
        <w:rPr>
          <w:rFonts w:ascii="Times New Roman" w:hAnsi="Times New Roman" w:cs="Times New Roman"/>
          <w:sz w:val="24"/>
          <w:szCs w:val="24"/>
        </w:rPr>
        <w:t xml:space="preserve">those </w:t>
      </w:r>
      <w:r w:rsidR="00F91046">
        <w:rPr>
          <w:rFonts w:ascii="Times New Roman" w:hAnsi="Times New Roman" w:cs="Times New Roman"/>
          <w:sz w:val="24"/>
          <w:szCs w:val="24"/>
        </w:rPr>
        <w:t>between</w:t>
      </w:r>
      <w:r w:rsidR="00871B22" w:rsidRPr="00A26358">
        <w:rPr>
          <w:rFonts w:ascii="Times New Roman" w:hAnsi="Times New Roman" w:cs="Times New Roman"/>
          <w:sz w:val="24"/>
          <w:szCs w:val="24"/>
        </w:rPr>
        <w:t xml:space="preserve"> Gosner stage</w:t>
      </w:r>
      <w:r w:rsidR="00F614E9" w:rsidRPr="00A26358">
        <w:rPr>
          <w:rFonts w:ascii="Times New Roman" w:hAnsi="Times New Roman" w:cs="Times New Roman"/>
          <w:sz w:val="24"/>
          <w:szCs w:val="24"/>
        </w:rPr>
        <w:t xml:space="preserve"> </w:t>
      </w:r>
      <w:r w:rsidR="00F91046">
        <w:rPr>
          <w:rFonts w:ascii="Times New Roman" w:hAnsi="Times New Roman" w:cs="Times New Roman"/>
          <w:sz w:val="24"/>
          <w:szCs w:val="24"/>
        </w:rPr>
        <w:t>26 and 41</w:t>
      </w:r>
      <w:r w:rsidR="001A22FD">
        <w:rPr>
          <w:rFonts w:ascii="Times New Roman" w:hAnsi="Times New Roman" w:cs="Times New Roman"/>
          <w:sz w:val="24"/>
          <w:szCs w:val="24"/>
        </w:rPr>
        <w:t xml:space="preserve"> into enclosures</w:t>
      </w:r>
      <w:r w:rsidR="00367050">
        <w:rPr>
          <w:rFonts w:ascii="Times New Roman" w:hAnsi="Times New Roman" w:cs="Times New Roman"/>
          <w:sz w:val="24"/>
          <w:szCs w:val="24"/>
        </w:rPr>
        <w:t xml:space="preserve"> (UCSB IACUC protocol </w:t>
      </w:r>
      <w:commentRangeStart w:id="44"/>
      <w:r w:rsidR="00367050">
        <w:rPr>
          <w:rFonts w:ascii="Times New Roman" w:hAnsi="Times New Roman" w:cs="Times New Roman"/>
          <w:sz w:val="24"/>
          <w:szCs w:val="24"/>
        </w:rPr>
        <w:t>#</w:t>
      </w:r>
      <w:commentRangeEnd w:id="44"/>
      <w:r w:rsidR="00723B6B">
        <w:rPr>
          <w:rStyle w:val="CommentReference"/>
        </w:rPr>
        <w:commentReference w:id="44"/>
      </w:r>
      <w:r w:rsidR="00367050">
        <w:rPr>
          <w:rFonts w:ascii="Times New Roman" w:hAnsi="Times New Roman" w:cs="Times New Roman"/>
          <w:sz w:val="24"/>
          <w:szCs w:val="24"/>
        </w:rPr>
        <w:t>)</w:t>
      </w:r>
      <w:r w:rsidR="00F91046">
        <w:rPr>
          <w:rFonts w:ascii="Times New Roman" w:hAnsi="Times New Roman" w:cs="Times New Roman"/>
          <w:sz w:val="24"/>
          <w:szCs w:val="24"/>
        </w:rPr>
        <w:t xml:space="preserve">.  </w:t>
      </w:r>
      <w:r w:rsidR="001A22FD">
        <w:rPr>
          <w:rFonts w:ascii="Times New Roman" w:hAnsi="Times New Roman" w:cs="Times New Roman"/>
          <w:sz w:val="24"/>
          <w:szCs w:val="24"/>
        </w:rPr>
        <w:t>When tadpoles reache</w:t>
      </w:r>
      <w:r w:rsidR="008203AA">
        <w:rPr>
          <w:rFonts w:ascii="Times New Roman" w:hAnsi="Times New Roman" w:cs="Times New Roman"/>
          <w:sz w:val="24"/>
          <w:szCs w:val="24"/>
        </w:rPr>
        <w:t xml:space="preserve">d stage </w:t>
      </w:r>
      <w:commentRangeStart w:id="45"/>
      <w:r w:rsidR="008203AA">
        <w:rPr>
          <w:rFonts w:ascii="Times New Roman" w:hAnsi="Times New Roman" w:cs="Times New Roman"/>
          <w:sz w:val="24"/>
          <w:szCs w:val="24"/>
        </w:rPr>
        <w:t>39</w:t>
      </w:r>
      <w:commentRangeEnd w:id="45"/>
      <w:r w:rsidR="00723B6B">
        <w:rPr>
          <w:rStyle w:val="CommentReference"/>
        </w:rPr>
        <w:commentReference w:id="45"/>
      </w:r>
      <w:r w:rsidR="008203AA">
        <w:rPr>
          <w:rFonts w:ascii="Times New Roman" w:hAnsi="Times New Roman" w:cs="Times New Roman"/>
          <w:sz w:val="24"/>
          <w:szCs w:val="24"/>
        </w:rPr>
        <w:t>, they were released so they did not</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metamorphose within enclosures</w:t>
      </w:r>
      <w:r w:rsidR="001A22FD">
        <w:rPr>
          <w:rFonts w:ascii="Times New Roman" w:hAnsi="Times New Roman" w:cs="Times New Roman"/>
          <w:sz w:val="24"/>
          <w:szCs w:val="24"/>
        </w:rPr>
        <w:t xml:space="preserve">; each </w:t>
      </w:r>
      <w:r w:rsidR="008203AA">
        <w:rPr>
          <w:rFonts w:ascii="Times New Roman" w:hAnsi="Times New Roman" w:cs="Times New Roman"/>
          <w:sz w:val="24"/>
          <w:szCs w:val="24"/>
        </w:rPr>
        <w:t>released</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tadpole</w:t>
      </w:r>
      <w:r w:rsidR="001A22FD">
        <w:rPr>
          <w:rFonts w:ascii="Times New Roman" w:hAnsi="Times New Roman" w:cs="Times New Roman"/>
          <w:sz w:val="24"/>
          <w:szCs w:val="24"/>
        </w:rPr>
        <w:t xml:space="preserve"> was </w:t>
      </w:r>
      <w:commentRangeStart w:id="46"/>
      <w:r w:rsidR="001A22FD">
        <w:rPr>
          <w:rFonts w:ascii="Times New Roman" w:hAnsi="Times New Roman" w:cs="Times New Roman"/>
          <w:sz w:val="24"/>
          <w:szCs w:val="24"/>
        </w:rPr>
        <w:t xml:space="preserve">replaced </w:t>
      </w:r>
      <w:commentRangeEnd w:id="46"/>
      <w:r w:rsidR="00723B6B">
        <w:rPr>
          <w:rStyle w:val="CommentReference"/>
        </w:rPr>
        <w:commentReference w:id="46"/>
      </w:r>
      <w:r w:rsidR="001A22FD">
        <w:rPr>
          <w:rFonts w:ascii="Times New Roman" w:hAnsi="Times New Roman" w:cs="Times New Roman"/>
          <w:sz w:val="24"/>
          <w:szCs w:val="24"/>
        </w:rPr>
        <w:t xml:space="preserve">with a younger tadpole.  </w:t>
      </w:r>
      <w:r w:rsidR="00BD1420">
        <w:rPr>
          <w:rFonts w:ascii="Times New Roman" w:hAnsi="Times New Roman" w:cs="Times New Roman"/>
          <w:sz w:val="24"/>
          <w:szCs w:val="24"/>
        </w:rPr>
        <w:t>We captured m</w:t>
      </w:r>
      <w:r w:rsidR="00F91046">
        <w:rPr>
          <w:rFonts w:ascii="Times New Roman" w:hAnsi="Times New Roman" w:cs="Times New Roman"/>
          <w:sz w:val="24"/>
          <w:szCs w:val="24"/>
        </w:rPr>
        <w:t xml:space="preserve">ayflies </w:t>
      </w:r>
      <w:r w:rsidR="00BD1420">
        <w:rPr>
          <w:rFonts w:ascii="Times New Roman" w:hAnsi="Times New Roman" w:cs="Times New Roman"/>
          <w:sz w:val="24"/>
          <w:szCs w:val="24"/>
        </w:rPr>
        <w:t xml:space="preserve">in the littoral zone of the lakes using benthic sweeps of a standard D-net (mesh size 250 </w:t>
      </w:r>
      <w:r w:rsidR="00BD1420">
        <w:rPr>
          <w:rFonts w:ascii="Calibri" w:hAnsi="Calibri" w:cs="Times New Roman"/>
          <w:sz w:val="24"/>
          <w:szCs w:val="24"/>
        </w:rPr>
        <w:t>μ</w:t>
      </w:r>
      <w:r w:rsidR="00BD1420">
        <w:rPr>
          <w:rFonts w:ascii="Times New Roman" w:hAnsi="Times New Roman" w:cs="Times New Roman"/>
          <w:sz w:val="24"/>
          <w:szCs w:val="24"/>
        </w:rPr>
        <w:t xml:space="preserve">m), and separated mayflies from other invertebrates in a sorting pan using </w:t>
      </w:r>
      <w:r w:rsidR="00872EC5">
        <w:rPr>
          <w:rFonts w:ascii="Times New Roman" w:hAnsi="Times New Roman" w:cs="Times New Roman"/>
          <w:sz w:val="24"/>
          <w:szCs w:val="24"/>
        </w:rPr>
        <w:t xml:space="preserve">flexible forceps and </w:t>
      </w:r>
      <w:r w:rsidR="00BD1420">
        <w:rPr>
          <w:rFonts w:ascii="Times New Roman" w:hAnsi="Times New Roman" w:cs="Times New Roman"/>
          <w:sz w:val="24"/>
          <w:szCs w:val="24"/>
        </w:rPr>
        <w:t xml:space="preserve">a turkey baster.  While mayflies were </w:t>
      </w:r>
      <w:r w:rsidR="00F91046">
        <w:rPr>
          <w:rFonts w:ascii="Times New Roman" w:hAnsi="Times New Roman" w:cs="Times New Roman"/>
          <w:sz w:val="24"/>
          <w:szCs w:val="24"/>
        </w:rPr>
        <w:t xml:space="preserve">not chosen based </w:t>
      </w:r>
      <w:r w:rsidR="00BD1420">
        <w:rPr>
          <w:rFonts w:ascii="Times New Roman" w:hAnsi="Times New Roman" w:cs="Times New Roman"/>
          <w:sz w:val="24"/>
          <w:szCs w:val="24"/>
        </w:rPr>
        <w:t xml:space="preserve">on </w:t>
      </w:r>
      <w:r w:rsidR="00F91046">
        <w:rPr>
          <w:rFonts w:ascii="Times New Roman" w:hAnsi="Times New Roman" w:cs="Times New Roman"/>
          <w:sz w:val="24"/>
          <w:szCs w:val="24"/>
        </w:rPr>
        <w:t xml:space="preserve">instar, </w:t>
      </w:r>
      <w:r w:rsidR="00817FF4">
        <w:rPr>
          <w:rFonts w:ascii="Times New Roman" w:hAnsi="Times New Roman" w:cs="Times New Roman"/>
          <w:sz w:val="24"/>
          <w:szCs w:val="24"/>
        </w:rPr>
        <w:t xml:space="preserve">we included only those without wing-pads </w:t>
      </w:r>
      <w:r w:rsidR="00F91046">
        <w:rPr>
          <w:rFonts w:ascii="Times New Roman" w:hAnsi="Times New Roman" w:cs="Times New Roman"/>
          <w:sz w:val="24"/>
          <w:szCs w:val="24"/>
        </w:rPr>
        <w:t>when possible</w:t>
      </w:r>
      <w:r w:rsidR="00BD1420">
        <w:rPr>
          <w:rFonts w:ascii="Times New Roman" w:hAnsi="Times New Roman" w:cs="Times New Roman"/>
          <w:sz w:val="24"/>
          <w:szCs w:val="24"/>
        </w:rPr>
        <w:t>.  In LeConte, mayflies wer</w:t>
      </w:r>
      <w:r w:rsidR="002D4AE8">
        <w:rPr>
          <w:rFonts w:ascii="Times New Roman" w:hAnsi="Times New Roman" w:cs="Times New Roman"/>
          <w:sz w:val="24"/>
          <w:szCs w:val="24"/>
        </w:rPr>
        <w:t xml:space="preserve">e virtually all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but i</w:t>
      </w:r>
      <w:r w:rsidR="00BD1420">
        <w:rPr>
          <w:rFonts w:ascii="Times New Roman" w:hAnsi="Times New Roman" w:cs="Times New Roman"/>
          <w:sz w:val="24"/>
          <w:szCs w:val="24"/>
        </w:rPr>
        <w:t xml:space="preserve">n Spur,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xml:space="preserve"> and </w:t>
      </w:r>
      <w:r w:rsidR="002D4AE8" w:rsidRPr="002D4AE8">
        <w:rPr>
          <w:rFonts w:ascii="Times New Roman" w:hAnsi="Times New Roman" w:cs="Times New Roman"/>
          <w:i/>
          <w:sz w:val="24"/>
          <w:szCs w:val="24"/>
        </w:rPr>
        <w:t>Callibaetis ferrugineus</w:t>
      </w:r>
      <w:r w:rsidR="002D4AE8">
        <w:rPr>
          <w:rFonts w:ascii="Times New Roman" w:hAnsi="Times New Roman" w:cs="Times New Roman"/>
          <w:sz w:val="24"/>
          <w:szCs w:val="24"/>
        </w:rPr>
        <w:t xml:space="preserve"> were present in </w:t>
      </w:r>
      <w:commentRangeStart w:id="47"/>
      <w:ins w:id="48" w:author="Cherie Briggs" w:date="2014-11-30T23:21:00Z">
        <w:r w:rsidR="00723B6B">
          <w:rPr>
            <w:rFonts w:ascii="Times New Roman" w:hAnsi="Times New Roman" w:cs="Times New Roman"/>
            <w:sz w:val="24"/>
            <w:szCs w:val="24"/>
          </w:rPr>
          <w:t xml:space="preserve">approximately </w:t>
        </w:r>
        <w:commentRangeEnd w:id="47"/>
        <w:r w:rsidR="00723B6B">
          <w:rPr>
            <w:rStyle w:val="CommentReference"/>
          </w:rPr>
          <w:commentReference w:id="47"/>
        </w:r>
      </w:ins>
      <w:r w:rsidR="002D4AE8">
        <w:rPr>
          <w:rFonts w:ascii="Times New Roman" w:hAnsi="Times New Roman" w:cs="Times New Roman"/>
          <w:sz w:val="24"/>
          <w:szCs w:val="24"/>
        </w:rPr>
        <w:t>equal proportions.</w:t>
      </w:r>
      <w:r w:rsidR="00363983">
        <w:rPr>
          <w:rFonts w:ascii="Times New Roman" w:hAnsi="Times New Roman" w:cs="Times New Roman"/>
          <w:sz w:val="24"/>
          <w:szCs w:val="24"/>
        </w:rPr>
        <w:t xml:space="preserve">  </w:t>
      </w:r>
      <w:r w:rsidR="001A22FD">
        <w:rPr>
          <w:rFonts w:ascii="Times New Roman" w:hAnsi="Times New Roman" w:cs="Times New Roman"/>
          <w:sz w:val="24"/>
          <w:szCs w:val="24"/>
        </w:rPr>
        <w:t>A</w:t>
      </w:r>
      <w:r w:rsidR="00363983">
        <w:rPr>
          <w:rFonts w:ascii="Times New Roman" w:hAnsi="Times New Roman" w:cs="Times New Roman"/>
          <w:sz w:val="24"/>
          <w:szCs w:val="24"/>
        </w:rPr>
        <w:t xml:space="preserve">dult mayflies which emerged from the nymph stage were </w:t>
      </w:r>
      <w:r w:rsidR="001A22FD">
        <w:rPr>
          <w:rFonts w:ascii="Times New Roman" w:hAnsi="Times New Roman" w:cs="Times New Roman"/>
          <w:sz w:val="24"/>
          <w:szCs w:val="24"/>
        </w:rPr>
        <w:t xml:space="preserve">collected and </w:t>
      </w:r>
      <w:commentRangeStart w:id="49"/>
      <w:r w:rsidR="00363983">
        <w:rPr>
          <w:rFonts w:ascii="Times New Roman" w:hAnsi="Times New Roman" w:cs="Times New Roman"/>
          <w:sz w:val="24"/>
          <w:szCs w:val="24"/>
        </w:rPr>
        <w:t xml:space="preserve">replaced </w:t>
      </w:r>
      <w:commentRangeEnd w:id="49"/>
      <w:r w:rsidR="00723B6B">
        <w:rPr>
          <w:rStyle w:val="CommentReference"/>
        </w:rPr>
        <w:commentReference w:id="49"/>
      </w:r>
      <w:r w:rsidR="001A22FD">
        <w:rPr>
          <w:rFonts w:ascii="Times New Roman" w:hAnsi="Times New Roman" w:cs="Times New Roman"/>
          <w:sz w:val="24"/>
          <w:szCs w:val="24"/>
        </w:rPr>
        <w:t xml:space="preserve">with </w:t>
      </w:r>
      <w:r w:rsidR="00363983">
        <w:rPr>
          <w:rFonts w:ascii="Times New Roman" w:hAnsi="Times New Roman" w:cs="Times New Roman"/>
          <w:sz w:val="24"/>
          <w:szCs w:val="24"/>
        </w:rPr>
        <w:t>younger individuals.</w:t>
      </w:r>
    </w:p>
    <w:p w:rsidR="00892879" w:rsidRDefault="001A22F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measured the abundance of a</w:t>
      </w:r>
      <w:r w:rsidR="000C7FAB">
        <w:rPr>
          <w:rFonts w:ascii="Times New Roman" w:hAnsi="Times New Roman" w:cs="Times New Roman"/>
          <w:sz w:val="24"/>
          <w:szCs w:val="24"/>
        </w:rPr>
        <w:t>lga</w:t>
      </w:r>
      <w:r>
        <w:rPr>
          <w:rFonts w:ascii="Times New Roman" w:hAnsi="Times New Roman" w:cs="Times New Roman"/>
          <w:sz w:val="24"/>
          <w:szCs w:val="24"/>
        </w:rPr>
        <w:t>e</w:t>
      </w:r>
      <w:r w:rsidR="000C7FAB">
        <w:rPr>
          <w:rFonts w:ascii="Times New Roman" w:hAnsi="Times New Roman" w:cs="Times New Roman"/>
          <w:sz w:val="24"/>
          <w:szCs w:val="24"/>
        </w:rPr>
        <w:t xml:space="preserve"> </w:t>
      </w:r>
      <w:r w:rsidR="00CE3207">
        <w:rPr>
          <w:rFonts w:ascii="Times New Roman" w:hAnsi="Times New Roman" w:cs="Times New Roman"/>
          <w:sz w:val="24"/>
          <w:szCs w:val="24"/>
        </w:rPr>
        <w:t xml:space="preserve">in each enclosure </w:t>
      </w:r>
      <w:r>
        <w:rPr>
          <w:rFonts w:ascii="Times New Roman" w:hAnsi="Times New Roman" w:cs="Times New Roman"/>
          <w:sz w:val="24"/>
          <w:szCs w:val="24"/>
        </w:rPr>
        <w:t xml:space="preserve">as the amount of material on </w:t>
      </w:r>
      <w:r w:rsidR="00817FF4">
        <w:rPr>
          <w:rFonts w:ascii="Times New Roman" w:hAnsi="Times New Roman" w:cs="Times New Roman"/>
          <w:sz w:val="24"/>
          <w:szCs w:val="24"/>
        </w:rPr>
        <w:t xml:space="preserve">unglazed </w:t>
      </w:r>
      <w:r w:rsidR="000C7FAB">
        <w:rPr>
          <w:rFonts w:ascii="Times New Roman" w:hAnsi="Times New Roman" w:cs="Times New Roman"/>
          <w:sz w:val="24"/>
          <w:szCs w:val="24"/>
        </w:rPr>
        <w:t xml:space="preserve">porcelain tiles placed on the bottom of each </w:t>
      </w:r>
      <w:r w:rsidR="00892879">
        <w:rPr>
          <w:rFonts w:ascii="Times New Roman" w:hAnsi="Times New Roman" w:cs="Times New Roman"/>
          <w:sz w:val="24"/>
          <w:szCs w:val="24"/>
        </w:rPr>
        <w:t xml:space="preserve">enclosure </w:t>
      </w:r>
      <w:r w:rsidR="000C7FAB">
        <w:rPr>
          <w:rFonts w:ascii="Times New Roman" w:hAnsi="Times New Roman" w:cs="Times New Roman"/>
          <w:sz w:val="24"/>
          <w:szCs w:val="24"/>
        </w:rPr>
        <w:t>(</w:t>
      </w:r>
      <w:r w:rsidR="00892879">
        <w:rPr>
          <w:rFonts w:ascii="Times New Roman" w:hAnsi="Times New Roman" w:cs="Times New Roman"/>
          <w:sz w:val="24"/>
          <w:szCs w:val="24"/>
        </w:rPr>
        <w:t xml:space="preserve">two sets of </w:t>
      </w:r>
      <w:r w:rsidR="00EB3B69">
        <w:rPr>
          <w:rFonts w:ascii="Times New Roman" w:hAnsi="Times New Roman" w:cs="Times New Roman"/>
          <w:sz w:val="24"/>
          <w:szCs w:val="24"/>
        </w:rPr>
        <w:t xml:space="preserve">12 </w:t>
      </w:r>
      <w:r w:rsidR="00892879">
        <w:rPr>
          <w:rFonts w:ascii="Times New Roman" w:hAnsi="Times New Roman" w:cs="Times New Roman"/>
          <w:sz w:val="24"/>
          <w:szCs w:val="24"/>
        </w:rPr>
        <w:t>porcelain tiles</w:t>
      </w:r>
      <w:r w:rsidR="000C7FAB">
        <w:rPr>
          <w:rFonts w:ascii="Times New Roman" w:hAnsi="Times New Roman" w:cs="Times New Roman"/>
          <w:sz w:val="24"/>
          <w:szCs w:val="24"/>
        </w:rPr>
        <w:t>, each 2.4 cm x 2.4 cm,</w:t>
      </w:r>
      <w:r w:rsidR="006A5CDE">
        <w:rPr>
          <w:rFonts w:ascii="Times New Roman" w:hAnsi="Times New Roman" w:cs="Times New Roman"/>
          <w:sz w:val="24"/>
          <w:szCs w:val="24"/>
        </w:rPr>
        <w:t xml:space="preserve"> </w:t>
      </w:r>
      <w:r w:rsidR="000C7FAB">
        <w:rPr>
          <w:rFonts w:ascii="Times New Roman" w:hAnsi="Times New Roman" w:cs="Times New Roman"/>
          <w:sz w:val="24"/>
          <w:szCs w:val="24"/>
        </w:rPr>
        <w:t>140</w:t>
      </w:r>
      <w:r w:rsidR="006A5CDE">
        <w:rPr>
          <w:rFonts w:ascii="Times New Roman" w:hAnsi="Times New Roman" w:cs="Times New Roman"/>
          <w:sz w:val="24"/>
          <w:szCs w:val="24"/>
        </w:rPr>
        <w:t xml:space="preserve"> cm</w:t>
      </w:r>
      <w:r w:rsidR="006A5CDE">
        <w:rPr>
          <w:rFonts w:ascii="Times New Roman" w:hAnsi="Times New Roman" w:cs="Times New Roman"/>
          <w:sz w:val="24"/>
          <w:szCs w:val="24"/>
          <w:vertAlign w:val="superscript"/>
        </w:rPr>
        <w:t>2</w:t>
      </w:r>
      <w:r w:rsidR="007C00D6">
        <w:rPr>
          <w:rFonts w:ascii="Times New Roman" w:hAnsi="Times New Roman" w:cs="Times New Roman"/>
          <w:sz w:val="24"/>
          <w:szCs w:val="24"/>
        </w:rPr>
        <w:t xml:space="preserve"> total area per enclosure</w:t>
      </w:r>
      <w:r w:rsidR="000C7FAB">
        <w:rPr>
          <w:rFonts w:ascii="Times New Roman" w:hAnsi="Times New Roman" w:cs="Times New Roman"/>
          <w:sz w:val="24"/>
          <w:szCs w:val="24"/>
        </w:rPr>
        <w:t>)</w:t>
      </w:r>
      <w:r w:rsidR="006A5CDE">
        <w:rPr>
          <w:rFonts w:ascii="Times New Roman" w:hAnsi="Times New Roman" w:cs="Times New Roman"/>
          <w:sz w:val="24"/>
          <w:szCs w:val="24"/>
        </w:rPr>
        <w:t xml:space="preserve">.  </w:t>
      </w:r>
      <w:r w:rsidR="00816DF7">
        <w:rPr>
          <w:rFonts w:ascii="Times New Roman" w:hAnsi="Times New Roman" w:cs="Times New Roman"/>
          <w:sz w:val="24"/>
          <w:szCs w:val="24"/>
        </w:rPr>
        <w:t xml:space="preserve">To account for potential </w:t>
      </w:r>
      <w:r w:rsidR="00816DF7">
        <w:rPr>
          <w:rFonts w:ascii="Times New Roman" w:hAnsi="Times New Roman" w:cs="Times New Roman"/>
          <w:sz w:val="24"/>
          <w:szCs w:val="24"/>
        </w:rPr>
        <w:lastRenderedPageBreak/>
        <w:t xml:space="preserve">variation in algal growth due to </w:t>
      </w:r>
      <w:r w:rsidR="00CE3207">
        <w:rPr>
          <w:rFonts w:ascii="Times New Roman" w:hAnsi="Times New Roman" w:cs="Times New Roman"/>
          <w:sz w:val="24"/>
          <w:szCs w:val="24"/>
        </w:rPr>
        <w:t xml:space="preserve">unquantified </w:t>
      </w:r>
      <w:r w:rsidR="00816DF7">
        <w:rPr>
          <w:rFonts w:ascii="Times New Roman" w:hAnsi="Times New Roman" w:cs="Times New Roman"/>
          <w:sz w:val="24"/>
          <w:szCs w:val="24"/>
        </w:rPr>
        <w:t>within</w:t>
      </w:r>
      <w:r w:rsidR="006F22BD">
        <w:rPr>
          <w:rFonts w:ascii="Times New Roman" w:hAnsi="Times New Roman" w:cs="Times New Roman"/>
          <w:sz w:val="24"/>
          <w:szCs w:val="24"/>
        </w:rPr>
        <w:t>-</w:t>
      </w:r>
      <w:r w:rsidR="00816DF7">
        <w:rPr>
          <w:rFonts w:ascii="Times New Roman" w:hAnsi="Times New Roman" w:cs="Times New Roman"/>
          <w:sz w:val="24"/>
          <w:szCs w:val="24"/>
        </w:rPr>
        <w:t>lake variation in</w:t>
      </w:r>
      <w:r w:rsidR="006F22BD">
        <w:rPr>
          <w:rFonts w:ascii="Times New Roman" w:hAnsi="Times New Roman" w:cs="Times New Roman"/>
          <w:sz w:val="24"/>
          <w:szCs w:val="24"/>
        </w:rPr>
        <w:t xml:space="preserve"> local algae community composition,</w:t>
      </w:r>
      <w:r w:rsidR="00CE3207">
        <w:rPr>
          <w:rFonts w:ascii="Times New Roman" w:hAnsi="Times New Roman" w:cs="Times New Roman"/>
          <w:sz w:val="24"/>
          <w:szCs w:val="24"/>
        </w:rPr>
        <w:t xml:space="preserve"> </w:t>
      </w:r>
      <w:r w:rsidR="00816DF7">
        <w:rPr>
          <w:rFonts w:ascii="Times New Roman" w:hAnsi="Times New Roman" w:cs="Times New Roman"/>
          <w:sz w:val="24"/>
          <w:szCs w:val="24"/>
        </w:rPr>
        <w:t>nutrient concentrations, temperature, currents, or aspect</w:t>
      </w:r>
      <w:r w:rsidR="00CE3207">
        <w:rPr>
          <w:rFonts w:ascii="Times New Roman" w:hAnsi="Times New Roman" w:cs="Times New Roman"/>
          <w:sz w:val="24"/>
          <w:szCs w:val="24"/>
        </w:rPr>
        <w:t>, w</w:t>
      </w:r>
      <w:r w:rsidR="00873550">
        <w:rPr>
          <w:rFonts w:ascii="Times New Roman" w:hAnsi="Times New Roman" w:cs="Times New Roman"/>
          <w:sz w:val="24"/>
          <w:szCs w:val="24"/>
        </w:rPr>
        <w:t xml:space="preserve">e </w:t>
      </w:r>
      <w:r w:rsidR="008F14E5">
        <w:rPr>
          <w:rFonts w:ascii="Times New Roman" w:hAnsi="Times New Roman" w:cs="Times New Roman"/>
          <w:sz w:val="24"/>
          <w:szCs w:val="24"/>
        </w:rPr>
        <w:t>established</w:t>
      </w:r>
      <w:r w:rsidR="00873550">
        <w:rPr>
          <w:rFonts w:ascii="Times New Roman" w:hAnsi="Times New Roman" w:cs="Times New Roman"/>
          <w:sz w:val="24"/>
          <w:szCs w:val="24"/>
        </w:rPr>
        <w:t xml:space="preserve"> a no-consumer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for each enclosure by placing a set of tiles in a small bag made of the same mesh as enclosures, and setting it in the littoral zone next to each enclosure</w:t>
      </w:r>
      <w:r w:rsidR="00817FF4">
        <w:rPr>
          <w:rFonts w:ascii="Times New Roman" w:hAnsi="Times New Roman" w:cs="Times New Roman"/>
          <w:sz w:val="24"/>
          <w:szCs w:val="24"/>
        </w:rPr>
        <w:t xml:space="preserve"> (Figure 1</w:t>
      </w:r>
      <w:commentRangeStart w:id="50"/>
      <w:ins w:id="51" w:author="Cherie Briggs" w:date="2014-11-30T23:22:00Z">
        <w:r w:rsidR="00723B6B">
          <w:rPr>
            <w:rFonts w:ascii="Times New Roman" w:hAnsi="Times New Roman" w:cs="Times New Roman"/>
            <w:sz w:val="24"/>
            <w:szCs w:val="24"/>
          </w:rPr>
          <w:t>b</w:t>
        </w:r>
        <w:commentRangeEnd w:id="50"/>
        <w:r w:rsidR="00723B6B">
          <w:rPr>
            <w:rStyle w:val="CommentReference"/>
          </w:rPr>
          <w:commentReference w:id="50"/>
        </w:r>
      </w:ins>
      <w:r w:rsidR="00817FF4">
        <w:rPr>
          <w:rFonts w:ascii="Times New Roman" w:hAnsi="Times New Roman" w:cs="Times New Roman"/>
          <w:sz w:val="24"/>
          <w:szCs w:val="24"/>
        </w:rPr>
        <w:t>)</w:t>
      </w:r>
      <w:r w:rsidR="00816DF7">
        <w:rPr>
          <w:rFonts w:ascii="Times New Roman" w:hAnsi="Times New Roman" w:cs="Times New Roman"/>
          <w:sz w:val="24"/>
          <w:szCs w:val="24"/>
        </w:rPr>
        <w:t>.  W</w:t>
      </w:r>
      <w:r w:rsidR="008F14E5">
        <w:rPr>
          <w:rFonts w:ascii="Times New Roman" w:hAnsi="Times New Roman" w:cs="Times New Roman"/>
          <w:sz w:val="24"/>
          <w:szCs w:val="24"/>
        </w:rPr>
        <w:t xml:space="preserve">e </w:t>
      </w:r>
      <w:r w:rsidR="00816DF7">
        <w:rPr>
          <w:rFonts w:ascii="Times New Roman" w:hAnsi="Times New Roman" w:cs="Times New Roman"/>
          <w:sz w:val="24"/>
          <w:szCs w:val="24"/>
        </w:rPr>
        <w:t xml:space="preserve">also </w:t>
      </w:r>
      <w:r w:rsidR="008F14E5">
        <w:rPr>
          <w:rFonts w:ascii="Times New Roman" w:hAnsi="Times New Roman" w:cs="Times New Roman"/>
          <w:sz w:val="24"/>
          <w:szCs w:val="24"/>
        </w:rPr>
        <w:t xml:space="preserve">recorded </w:t>
      </w:r>
      <w:r w:rsidR="00E809B1">
        <w:rPr>
          <w:rFonts w:ascii="Times New Roman" w:hAnsi="Times New Roman" w:cs="Times New Roman"/>
          <w:sz w:val="24"/>
          <w:szCs w:val="24"/>
        </w:rPr>
        <w:t xml:space="preserve">substrate type </w:t>
      </w:r>
      <w:r w:rsidR="00816DF7">
        <w:rPr>
          <w:rFonts w:ascii="Times New Roman" w:hAnsi="Times New Roman" w:cs="Times New Roman"/>
          <w:sz w:val="24"/>
          <w:szCs w:val="24"/>
        </w:rPr>
        <w:t xml:space="preserve">below </w:t>
      </w:r>
      <w:r w:rsidR="00E809B1">
        <w:rPr>
          <w:rFonts w:ascii="Times New Roman" w:hAnsi="Times New Roman" w:cs="Times New Roman"/>
          <w:sz w:val="24"/>
          <w:szCs w:val="24"/>
        </w:rPr>
        <w:t xml:space="preserve">and </w:t>
      </w:r>
      <w:r w:rsidR="003F15CA">
        <w:rPr>
          <w:rFonts w:ascii="Times New Roman" w:hAnsi="Times New Roman" w:cs="Times New Roman"/>
          <w:sz w:val="24"/>
          <w:szCs w:val="24"/>
        </w:rPr>
        <w:t xml:space="preserve">amount of </w:t>
      </w:r>
      <w:r w:rsidR="00817FF4">
        <w:rPr>
          <w:rFonts w:ascii="Times New Roman" w:hAnsi="Times New Roman" w:cs="Times New Roman"/>
          <w:sz w:val="24"/>
          <w:szCs w:val="24"/>
        </w:rPr>
        <w:t>light</w:t>
      </w:r>
      <w:r w:rsidR="00E809B1">
        <w:rPr>
          <w:rFonts w:ascii="Times New Roman" w:hAnsi="Times New Roman" w:cs="Times New Roman"/>
          <w:sz w:val="24"/>
          <w:szCs w:val="24"/>
        </w:rPr>
        <w:t xml:space="preserve"> within each </w:t>
      </w:r>
      <w:r w:rsidR="00816DF7">
        <w:rPr>
          <w:rFonts w:ascii="Times New Roman" w:hAnsi="Times New Roman" w:cs="Times New Roman"/>
          <w:sz w:val="24"/>
          <w:szCs w:val="24"/>
        </w:rPr>
        <w:t>en</w:t>
      </w:r>
      <w:r w:rsidR="00CE3207">
        <w:rPr>
          <w:rFonts w:ascii="Times New Roman" w:hAnsi="Times New Roman" w:cs="Times New Roman"/>
          <w:sz w:val="24"/>
          <w:szCs w:val="24"/>
        </w:rPr>
        <w:t>c</w:t>
      </w:r>
      <w:r w:rsidR="00816DF7">
        <w:rPr>
          <w:rFonts w:ascii="Times New Roman" w:hAnsi="Times New Roman" w:cs="Times New Roman"/>
          <w:sz w:val="24"/>
          <w:szCs w:val="24"/>
        </w:rPr>
        <w:t>losure</w:t>
      </w:r>
      <w:r w:rsidR="00E809B1">
        <w:rPr>
          <w:rFonts w:ascii="Times New Roman" w:hAnsi="Times New Roman" w:cs="Times New Roman"/>
          <w:sz w:val="24"/>
          <w:szCs w:val="24"/>
        </w:rPr>
        <w:t xml:space="preserve">.  Substrate </w:t>
      </w:r>
      <w:ins w:id="52" w:author="Cherie Briggs" w:date="2014-11-30T23:23:00Z">
        <w:r w:rsidR="00723B6B">
          <w:rPr>
            <w:rFonts w:ascii="Times New Roman" w:hAnsi="Times New Roman" w:cs="Times New Roman"/>
            <w:sz w:val="24"/>
            <w:szCs w:val="24"/>
          </w:rPr>
          <w:t xml:space="preserve">type </w:t>
        </w:r>
      </w:ins>
      <w:r w:rsidR="00E809B1">
        <w:rPr>
          <w:rFonts w:ascii="Times New Roman" w:hAnsi="Times New Roman" w:cs="Times New Roman"/>
          <w:sz w:val="24"/>
          <w:szCs w:val="24"/>
        </w:rPr>
        <w:t xml:space="preserve">was described as percent of the substrate below each enclosure which was composed of silt </w:t>
      </w:r>
      <w:r w:rsidR="00817FF4" w:rsidRPr="00817FF4">
        <w:rPr>
          <w:rFonts w:ascii="Times New Roman" w:hAnsi="Times New Roman"/>
          <w:noProof/>
          <w:sz w:val="24"/>
          <w:szCs w:val="24"/>
        </w:rPr>
        <w:t>(</w:t>
      </w:r>
      <w:r w:rsidR="00817FF4">
        <w:rPr>
          <w:rFonts w:ascii="Times New Roman" w:hAnsi="Times New Roman" w:cs="Times New Roman"/>
          <w:noProof/>
          <w:sz w:val="24"/>
          <w:szCs w:val="24"/>
        </w:rPr>
        <w:t xml:space="preserve">defined as particles </w:t>
      </w:r>
      <w:r w:rsidR="00817FF4" w:rsidRPr="00932E21">
        <w:rPr>
          <w:rFonts w:ascii="Times New Roman" w:hAnsi="Times New Roman"/>
          <w:noProof/>
          <w:sz w:val="24"/>
          <w:szCs w:val="24"/>
        </w:rPr>
        <w:t>&lt;</w:t>
      </w:r>
      <w:r w:rsidR="00817FF4">
        <w:rPr>
          <w:rFonts w:ascii="Times New Roman" w:hAnsi="Times New Roman"/>
          <w:noProof/>
          <w:sz w:val="24"/>
          <w:szCs w:val="24"/>
        </w:rPr>
        <w:t xml:space="preserve"> </w:t>
      </w:r>
      <w:r w:rsidR="00817FF4" w:rsidRPr="00932E21">
        <w:rPr>
          <w:rFonts w:ascii="Times New Roman" w:hAnsi="Times New Roman"/>
          <w:noProof/>
          <w:sz w:val="24"/>
          <w:szCs w:val="24"/>
        </w:rPr>
        <w:t>0.5mm</w:t>
      </w:r>
      <w:r w:rsidR="00817FF4">
        <w:rPr>
          <w:rFonts w:ascii="Times New Roman" w:hAnsi="Times New Roman"/>
          <w:noProof/>
          <w:sz w:val="24"/>
          <w:szCs w:val="24"/>
        </w:rPr>
        <w:t xml:space="preserve">, as in </w:t>
      </w:r>
      <w:r w:rsidR="00817FF4" w:rsidRPr="00817FF4">
        <w:rPr>
          <w:rFonts w:ascii="Times New Roman" w:hAnsi="Times New Roman"/>
          <w:noProof/>
          <w:sz w:val="24"/>
          <w:szCs w:val="24"/>
        </w:rPr>
        <w:t>Knapp and Matthews 2000)</w:t>
      </w:r>
      <w:r w:rsidR="00817FF4">
        <w:rPr>
          <w:rFonts w:ascii="Times New Roman" w:hAnsi="Times New Roman" w:cs="Times New Roman"/>
          <w:sz w:val="24"/>
          <w:szCs w:val="24"/>
        </w:rPr>
        <w:t xml:space="preserve">.  </w:t>
      </w:r>
      <w:r w:rsidR="006F22BD">
        <w:rPr>
          <w:rFonts w:ascii="Times New Roman" w:hAnsi="Times New Roman" w:cs="Times New Roman"/>
          <w:sz w:val="24"/>
          <w:szCs w:val="24"/>
        </w:rPr>
        <w:t xml:space="preserve">Light intensity </w:t>
      </w:r>
      <w:r w:rsidR="00817FF4">
        <w:rPr>
          <w:rFonts w:ascii="Times New Roman" w:hAnsi="Times New Roman" w:cs="Times New Roman"/>
          <w:sz w:val="24"/>
          <w:szCs w:val="24"/>
        </w:rPr>
        <w:t>(p</w:t>
      </w:r>
      <w:r w:rsidR="006950AB">
        <w:rPr>
          <w:rFonts w:ascii="Times New Roman" w:hAnsi="Times New Roman" w:cs="Times New Roman"/>
          <w:sz w:val="24"/>
          <w:szCs w:val="24"/>
        </w:rPr>
        <w:t>hotosynthetic photon flux</w:t>
      </w:r>
      <w:r w:rsidR="00817FF4">
        <w:rPr>
          <w:rFonts w:ascii="Times New Roman" w:hAnsi="Times New Roman" w:cs="Times New Roman"/>
          <w:sz w:val="24"/>
          <w:szCs w:val="24"/>
        </w:rPr>
        <w:t>)</w:t>
      </w:r>
      <w:r w:rsidR="0088064A">
        <w:rPr>
          <w:rFonts w:ascii="Times New Roman" w:hAnsi="Times New Roman" w:cs="Times New Roman"/>
          <w:sz w:val="24"/>
          <w:szCs w:val="24"/>
        </w:rPr>
        <w:t xml:space="preserve"> </w:t>
      </w:r>
      <w:r w:rsidR="006950AB">
        <w:rPr>
          <w:rFonts w:ascii="Times New Roman" w:hAnsi="Times New Roman" w:cs="Times New Roman"/>
          <w:sz w:val="24"/>
          <w:szCs w:val="24"/>
        </w:rPr>
        <w:t xml:space="preserve">was </w:t>
      </w:r>
      <w:r w:rsidR="00B22968">
        <w:rPr>
          <w:rFonts w:ascii="Times New Roman" w:hAnsi="Times New Roman" w:cs="Times New Roman"/>
          <w:sz w:val="24"/>
          <w:szCs w:val="24"/>
        </w:rPr>
        <w:t xml:space="preserve">measured within each enclosure at the water surface using </w:t>
      </w:r>
      <w:r w:rsidR="006950AB">
        <w:rPr>
          <w:rFonts w:ascii="Times New Roman" w:hAnsi="Times New Roman" w:cs="Times New Roman"/>
          <w:sz w:val="24"/>
          <w:szCs w:val="24"/>
        </w:rPr>
        <w:t>a basic quantum meter (Apogee Instruments, Logan, UT)</w:t>
      </w:r>
      <w:r w:rsidR="00B22968">
        <w:rPr>
          <w:rFonts w:ascii="Times New Roman" w:hAnsi="Times New Roman" w:cs="Times New Roman"/>
          <w:sz w:val="24"/>
          <w:szCs w:val="24"/>
        </w:rPr>
        <w:t>.</w:t>
      </w:r>
    </w:p>
    <w:p w:rsidR="00363983" w:rsidRDefault="006F22B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began e</w:t>
      </w:r>
      <w:r w:rsidR="008203AA">
        <w:rPr>
          <w:rFonts w:ascii="Times New Roman" w:hAnsi="Times New Roman" w:cs="Times New Roman"/>
          <w:sz w:val="24"/>
          <w:szCs w:val="24"/>
        </w:rPr>
        <w:t>xperiments</w:t>
      </w:r>
      <w:r w:rsidR="006A5CDE">
        <w:rPr>
          <w:rFonts w:ascii="Times New Roman" w:hAnsi="Times New Roman" w:cs="Times New Roman"/>
          <w:sz w:val="24"/>
          <w:szCs w:val="24"/>
        </w:rPr>
        <w:t xml:space="preserve"> in the early ice-free season (17 July 2009 in LeConte and 21 July 2009 in Spur)</w:t>
      </w:r>
      <w:r w:rsidR="008203AA">
        <w:rPr>
          <w:rFonts w:ascii="Times New Roman" w:hAnsi="Times New Roman" w:cs="Times New Roman"/>
          <w:sz w:val="24"/>
          <w:szCs w:val="24"/>
        </w:rPr>
        <w:t>, and ran</w:t>
      </w:r>
      <w:r w:rsidR="00872A64">
        <w:rPr>
          <w:rFonts w:ascii="Times New Roman" w:hAnsi="Times New Roman" w:cs="Times New Roman"/>
          <w:sz w:val="24"/>
          <w:szCs w:val="24"/>
        </w:rPr>
        <w:t xml:space="preserve"> three</w:t>
      </w:r>
      <w:r>
        <w:rPr>
          <w:rFonts w:ascii="Times New Roman" w:hAnsi="Times New Roman" w:cs="Times New Roman"/>
          <w:sz w:val="24"/>
          <w:szCs w:val="24"/>
        </w:rPr>
        <w:t xml:space="preserve"> temporal</w:t>
      </w:r>
      <w:r w:rsidR="00872A64">
        <w:rPr>
          <w:rFonts w:ascii="Times New Roman" w:hAnsi="Times New Roman" w:cs="Times New Roman"/>
          <w:sz w:val="24"/>
          <w:szCs w:val="24"/>
        </w:rPr>
        <w:t xml:space="preserve"> blocks</w:t>
      </w:r>
      <w:r>
        <w:rPr>
          <w:rFonts w:ascii="Times New Roman" w:hAnsi="Times New Roman" w:cs="Times New Roman"/>
          <w:sz w:val="24"/>
          <w:szCs w:val="24"/>
        </w:rPr>
        <w:t xml:space="preserve"> that</w:t>
      </w:r>
      <w:r w:rsidR="00817FF4">
        <w:rPr>
          <w:rFonts w:ascii="Times New Roman" w:hAnsi="Times New Roman" w:cs="Times New Roman"/>
          <w:sz w:val="24"/>
          <w:szCs w:val="24"/>
        </w:rPr>
        <w:t xml:space="preserve"> </w:t>
      </w:r>
      <w:ins w:id="53" w:author="Cherie Briggs" w:date="2014-11-30T23:23:00Z">
        <w:r w:rsidR="00723B6B">
          <w:rPr>
            <w:rFonts w:ascii="Times New Roman" w:hAnsi="Times New Roman" w:cs="Times New Roman"/>
            <w:sz w:val="24"/>
            <w:szCs w:val="24"/>
          </w:rPr>
          <w:t xml:space="preserve">each </w:t>
        </w:r>
      </w:ins>
      <w:r w:rsidR="00817FF4">
        <w:rPr>
          <w:rFonts w:ascii="Times New Roman" w:hAnsi="Times New Roman" w:cs="Times New Roman"/>
          <w:sz w:val="24"/>
          <w:szCs w:val="24"/>
        </w:rPr>
        <w:t>lasted 16-21 days</w:t>
      </w:r>
      <w:r w:rsidR="00872EC5">
        <w:rPr>
          <w:rFonts w:ascii="Times New Roman" w:hAnsi="Times New Roman" w:cs="Times New Roman"/>
          <w:sz w:val="24"/>
          <w:szCs w:val="24"/>
        </w:rPr>
        <w:t xml:space="preserve">.  </w:t>
      </w:r>
      <w:r>
        <w:rPr>
          <w:rFonts w:ascii="Times New Roman" w:hAnsi="Times New Roman" w:cs="Times New Roman"/>
          <w:sz w:val="24"/>
          <w:szCs w:val="24"/>
        </w:rPr>
        <w:t xml:space="preserve">At the initiation of each block, we placed clean algae-free tiles in enclosures, stocked both consumers to </w:t>
      </w:r>
      <w:r w:rsidR="0070579F">
        <w:rPr>
          <w:rFonts w:ascii="Times New Roman" w:hAnsi="Times New Roman" w:cs="Times New Roman"/>
          <w:sz w:val="24"/>
          <w:szCs w:val="24"/>
        </w:rPr>
        <w:t xml:space="preserve">densities required for each treatment, and weighed and staged tadpoles. </w:t>
      </w:r>
      <w:r w:rsidR="00363983">
        <w:rPr>
          <w:rFonts w:ascii="Times New Roman" w:hAnsi="Times New Roman" w:cs="Times New Roman"/>
          <w:sz w:val="24"/>
          <w:szCs w:val="24"/>
        </w:rPr>
        <w:t xml:space="preserve"> </w:t>
      </w:r>
      <w:r w:rsidR="00817FF4">
        <w:rPr>
          <w:rFonts w:ascii="Times New Roman" w:hAnsi="Times New Roman" w:cs="Times New Roman"/>
          <w:sz w:val="24"/>
          <w:szCs w:val="24"/>
        </w:rPr>
        <w:t>At the conclusion of each block, we sample</w:t>
      </w:r>
      <w:r w:rsidR="00363983">
        <w:rPr>
          <w:rFonts w:ascii="Times New Roman" w:hAnsi="Times New Roman" w:cs="Times New Roman"/>
          <w:sz w:val="24"/>
          <w:szCs w:val="24"/>
        </w:rPr>
        <w:t>d</w:t>
      </w:r>
      <w:r w:rsidR="00817FF4">
        <w:rPr>
          <w:rFonts w:ascii="Times New Roman" w:hAnsi="Times New Roman" w:cs="Times New Roman"/>
          <w:sz w:val="24"/>
          <w:szCs w:val="24"/>
        </w:rPr>
        <w:t xml:space="preserve"> algal abundance, mayfly nymph abundance</w:t>
      </w:r>
      <w:r w:rsidR="00363983">
        <w:rPr>
          <w:rFonts w:ascii="Times New Roman" w:hAnsi="Times New Roman" w:cs="Times New Roman"/>
          <w:sz w:val="24"/>
          <w:szCs w:val="24"/>
        </w:rPr>
        <w:t xml:space="preserve">, emerged adult mayfly abundance, </w:t>
      </w:r>
      <w:r>
        <w:rPr>
          <w:rFonts w:ascii="Times New Roman" w:hAnsi="Times New Roman" w:cs="Times New Roman"/>
          <w:sz w:val="24"/>
          <w:szCs w:val="24"/>
        </w:rPr>
        <w:t xml:space="preserve">and </w:t>
      </w:r>
      <w:r w:rsidR="00363983">
        <w:rPr>
          <w:rFonts w:ascii="Times New Roman" w:hAnsi="Times New Roman" w:cs="Times New Roman"/>
          <w:sz w:val="24"/>
          <w:szCs w:val="24"/>
        </w:rPr>
        <w:t xml:space="preserve">tadpole abundance, stage, and weight.  These </w:t>
      </w:r>
      <w:r>
        <w:rPr>
          <w:rFonts w:ascii="Times New Roman" w:hAnsi="Times New Roman" w:cs="Times New Roman"/>
          <w:sz w:val="24"/>
          <w:szCs w:val="24"/>
        </w:rPr>
        <w:t xml:space="preserve">data </w:t>
      </w:r>
      <w:r w:rsidR="00363983">
        <w:rPr>
          <w:rFonts w:ascii="Times New Roman" w:hAnsi="Times New Roman" w:cs="Times New Roman"/>
          <w:sz w:val="24"/>
          <w:szCs w:val="24"/>
        </w:rPr>
        <w:t>were used</w:t>
      </w:r>
      <w:r w:rsidR="003F15CA">
        <w:rPr>
          <w:rFonts w:ascii="Times New Roman" w:hAnsi="Times New Roman" w:cs="Times New Roman"/>
          <w:sz w:val="24"/>
          <w:szCs w:val="24"/>
        </w:rPr>
        <w:t xml:space="preserve"> </w:t>
      </w:r>
      <w:r w:rsidR="00363983">
        <w:rPr>
          <w:rFonts w:ascii="Times New Roman" w:hAnsi="Times New Roman" w:cs="Times New Roman"/>
          <w:sz w:val="24"/>
          <w:szCs w:val="24"/>
        </w:rPr>
        <w:t>as response variables or to calculate response variables.</w:t>
      </w:r>
    </w:p>
    <w:p w:rsidR="00363983" w:rsidRPr="006A5CDE" w:rsidRDefault="0070579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6A5CDE">
        <w:rPr>
          <w:rFonts w:ascii="Times New Roman" w:hAnsi="Times New Roman" w:cs="Times New Roman"/>
          <w:sz w:val="24"/>
          <w:szCs w:val="24"/>
        </w:rPr>
        <w:t xml:space="preserve">e </w:t>
      </w:r>
      <w:r w:rsidR="00873550">
        <w:rPr>
          <w:rFonts w:ascii="Times New Roman" w:hAnsi="Times New Roman" w:cs="Times New Roman"/>
          <w:sz w:val="24"/>
          <w:szCs w:val="24"/>
        </w:rPr>
        <w:t xml:space="preserve">collected </w:t>
      </w:r>
      <w:r w:rsidR="006A5CDE">
        <w:rPr>
          <w:rFonts w:ascii="Times New Roman" w:hAnsi="Times New Roman" w:cs="Times New Roman"/>
          <w:sz w:val="24"/>
          <w:szCs w:val="24"/>
        </w:rPr>
        <w:t xml:space="preserve">algae samples </w:t>
      </w:r>
      <w:r w:rsidR="00873550">
        <w:rPr>
          <w:rFonts w:ascii="Times New Roman" w:hAnsi="Times New Roman" w:cs="Times New Roman"/>
          <w:sz w:val="24"/>
          <w:szCs w:val="24"/>
        </w:rPr>
        <w:t xml:space="preserve">from enclosure tiles and from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tiles, </w:t>
      </w:r>
      <w:r w:rsidR="006A5CDE">
        <w:rPr>
          <w:rFonts w:ascii="Times New Roman" w:hAnsi="Times New Roman" w:cs="Times New Roman"/>
          <w:sz w:val="24"/>
          <w:szCs w:val="24"/>
        </w:rPr>
        <w:t>for later determination of ash-free dry mass (AFDM)</w:t>
      </w:r>
      <w:r w:rsidR="00873550">
        <w:rPr>
          <w:rFonts w:ascii="Times New Roman" w:hAnsi="Times New Roman" w:cs="Times New Roman"/>
          <w:sz w:val="24"/>
          <w:szCs w:val="24"/>
        </w:rPr>
        <w:t xml:space="preserve">.  </w:t>
      </w:r>
      <w:r w:rsidR="00363983">
        <w:rPr>
          <w:rFonts w:ascii="Times New Roman" w:hAnsi="Times New Roman" w:cs="Times New Roman"/>
          <w:sz w:val="24"/>
          <w:szCs w:val="24"/>
        </w:rPr>
        <w:t>In the field, algae was scrubbed from tiles using a soft-bristle toothbrush, and suspended in 60 mL of water.  Suspended algae were collected on glass fiber filter</w:t>
      </w:r>
      <w:r>
        <w:rPr>
          <w:rFonts w:ascii="Times New Roman" w:hAnsi="Times New Roman" w:cs="Times New Roman"/>
          <w:sz w:val="24"/>
          <w:szCs w:val="24"/>
        </w:rPr>
        <w:t>s</w:t>
      </w:r>
      <w:r w:rsidR="00363983">
        <w:rPr>
          <w:rFonts w:ascii="Times New Roman" w:hAnsi="Times New Roman" w:cs="Times New Roman"/>
          <w:sz w:val="24"/>
          <w:szCs w:val="24"/>
        </w:rPr>
        <w:t xml:space="preserve"> with 1.2 </w:t>
      </w:r>
      <w:r w:rsidR="00363983">
        <w:rPr>
          <w:rFonts w:ascii="Calibri" w:hAnsi="Calibri" w:cs="Times New Roman"/>
          <w:sz w:val="24"/>
          <w:szCs w:val="24"/>
        </w:rPr>
        <w:t>μ</w:t>
      </w:r>
      <w:r w:rsidR="00363983">
        <w:rPr>
          <w:rFonts w:ascii="Times New Roman" w:hAnsi="Times New Roman" w:cs="Times New Roman"/>
          <w:sz w:val="24"/>
          <w:szCs w:val="24"/>
        </w:rPr>
        <w:t xml:space="preserve">m pore size, using a hand powered vacuum pump.  Filters were wrapped in foil and stored in a cool dark place (under a boulder) in the field until they could be frozen in the lab for </w:t>
      </w:r>
      <w:r w:rsidR="00363983">
        <w:rPr>
          <w:rFonts w:ascii="Times New Roman" w:hAnsi="Times New Roman" w:cs="Times New Roman"/>
          <w:sz w:val="24"/>
          <w:szCs w:val="24"/>
        </w:rPr>
        <w:lastRenderedPageBreak/>
        <w:t xml:space="preserve">later processing.  Filters were dried at 105 C for at least 24 hours, weighed, combusted at 500 C for 1 hour, </w:t>
      </w:r>
      <w:r w:rsidR="00E9207E">
        <w:rPr>
          <w:rFonts w:ascii="Times New Roman" w:hAnsi="Times New Roman" w:cs="Times New Roman"/>
          <w:sz w:val="24"/>
          <w:szCs w:val="24"/>
        </w:rPr>
        <w:t>and then</w:t>
      </w:r>
      <w:r w:rsidR="00363983">
        <w:rPr>
          <w:rFonts w:ascii="Times New Roman" w:hAnsi="Times New Roman" w:cs="Times New Roman"/>
          <w:sz w:val="24"/>
          <w:szCs w:val="24"/>
        </w:rPr>
        <w:t xml:space="preserve"> weighed again.  Ash-free dry mass was calculated as the difference between filter-plus-sample weights </w:t>
      </w:r>
      <w:r>
        <w:rPr>
          <w:rFonts w:ascii="Times New Roman" w:hAnsi="Times New Roman" w:cs="Times New Roman"/>
          <w:sz w:val="24"/>
          <w:szCs w:val="24"/>
        </w:rPr>
        <w:t xml:space="preserve">to the nearest 0.1 mg </w:t>
      </w:r>
      <w:r w:rsidR="00363983">
        <w:rPr>
          <w:rFonts w:ascii="Times New Roman" w:hAnsi="Times New Roman" w:cs="Times New Roman"/>
          <w:sz w:val="24"/>
          <w:szCs w:val="24"/>
        </w:rPr>
        <w:t xml:space="preserve">before and after combustion </w:t>
      </w:r>
      <w:r w:rsidR="00363983" w:rsidRPr="00041F0F">
        <w:rPr>
          <w:rFonts w:ascii="Times New Roman" w:hAnsi="Times New Roman" w:cs="Times New Roman"/>
          <w:noProof/>
          <w:sz w:val="24"/>
          <w:szCs w:val="24"/>
        </w:rPr>
        <w:t>(Hauer and Lamberti 2007)</w:t>
      </w:r>
      <w:r w:rsidR="00363983">
        <w:rPr>
          <w:rFonts w:ascii="Times New Roman" w:hAnsi="Times New Roman" w:cs="Times New Roman"/>
          <w:sz w:val="24"/>
          <w:szCs w:val="24"/>
        </w:rPr>
        <w:t xml:space="preserve">.  </w:t>
      </w:r>
      <w:r w:rsidR="00E9207E">
        <w:rPr>
          <w:rFonts w:ascii="Times New Roman" w:hAnsi="Times New Roman" w:cs="Times New Roman"/>
          <w:sz w:val="24"/>
          <w:szCs w:val="24"/>
        </w:rPr>
        <w:t xml:space="preserve">When less than 60 mL of algae suspension had been filtered, we multiplied the measured AFDM by the fraction of 60 mL that had been filtered.  </w:t>
      </w:r>
    </w:p>
    <w:p w:rsidR="003F15CA" w:rsidRPr="00B41826" w:rsidRDefault="00275758" w:rsidP="00F51734">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873550">
        <w:rPr>
          <w:rFonts w:ascii="Times New Roman" w:hAnsi="Times New Roman" w:cs="Times New Roman"/>
          <w:sz w:val="24"/>
          <w:szCs w:val="24"/>
        </w:rPr>
        <w:t>e counted, weighed</w:t>
      </w:r>
      <w:r w:rsidR="006A5CDE">
        <w:rPr>
          <w:rFonts w:ascii="Times New Roman" w:hAnsi="Times New Roman" w:cs="Times New Roman"/>
          <w:sz w:val="24"/>
          <w:szCs w:val="24"/>
        </w:rPr>
        <w:t xml:space="preserve">, and </w:t>
      </w:r>
      <w:r w:rsidR="00873550">
        <w:rPr>
          <w:rFonts w:ascii="Times New Roman" w:hAnsi="Times New Roman" w:cs="Times New Roman"/>
          <w:sz w:val="24"/>
          <w:szCs w:val="24"/>
        </w:rPr>
        <w:t>staged tadpoles</w:t>
      </w:r>
      <w:r w:rsidR="00A313BC">
        <w:rPr>
          <w:rFonts w:ascii="Times New Roman" w:hAnsi="Times New Roman" w:cs="Times New Roman"/>
          <w:sz w:val="24"/>
          <w:szCs w:val="24"/>
        </w:rPr>
        <w:t xml:space="preserve">.  </w:t>
      </w:r>
      <w:r w:rsidR="00363983">
        <w:rPr>
          <w:rFonts w:ascii="Times New Roman" w:hAnsi="Times New Roman" w:cs="Times New Roman"/>
          <w:sz w:val="24"/>
          <w:szCs w:val="24"/>
        </w:rPr>
        <w:t>At the conclusion of the entire experiment, all tadpoles were weighed and staged a final time,</w:t>
      </w:r>
      <w:r w:rsidR="0070579F">
        <w:rPr>
          <w:rFonts w:ascii="Times New Roman" w:hAnsi="Times New Roman" w:cs="Times New Roman"/>
          <w:sz w:val="24"/>
          <w:szCs w:val="24"/>
        </w:rPr>
        <w:t xml:space="preserve"> </w:t>
      </w:r>
      <w:r w:rsidR="00E9207E">
        <w:rPr>
          <w:rFonts w:ascii="Times New Roman" w:hAnsi="Times New Roman" w:cs="Times New Roman"/>
          <w:sz w:val="24"/>
          <w:szCs w:val="24"/>
        </w:rPr>
        <w:t>then released</w:t>
      </w:r>
      <w:r w:rsidR="00363983">
        <w:rPr>
          <w:rFonts w:ascii="Times New Roman" w:hAnsi="Times New Roman" w:cs="Times New Roman"/>
          <w:sz w:val="24"/>
          <w:szCs w:val="24"/>
        </w:rPr>
        <w:t xml:space="preserve"> back into the lakes.  </w:t>
      </w:r>
      <w:r w:rsidR="0070579F">
        <w:rPr>
          <w:rFonts w:ascii="Times New Roman" w:hAnsi="Times New Roman" w:cs="Times New Roman"/>
          <w:sz w:val="24"/>
          <w:szCs w:val="24"/>
        </w:rPr>
        <w:t>To estimate biomass of tadpoles in the same units as biomass of algae, we used a novel Gosner stage-mass relationship for tadpoles.  W</w:t>
      </w:r>
      <w:r w:rsidR="00363983">
        <w:rPr>
          <w:rFonts w:ascii="Times New Roman" w:hAnsi="Times New Roman" w:cs="Times New Roman"/>
          <w:sz w:val="24"/>
          <w:szCs w:val="24"/>
        </w:rPr>
        <w:t>e collected</w:t>
      </w:r>
      <w:r w:rsidR="0070579F">
        <w:rPr>
          <w:rFonts w:ascii="Times New Roman" w:hAnsi="Times New Roman" w:cs="Times New Roman"/>
          <w:sz w:val="24"/>
          <w:szCs w:val="24"/>
        </w:rPr>
        <w:t xml:space="preserve"> 37 tadpoles from a non-study lake (Marmot Lake, 3590 m elevation, </w:t>
      </w:r>
      <w:r w:rsidR="0070579F" w:rsidRPr="00C11BBD">
        <w:rPr>
          <w:rFonts w:ascii="Times New Roman" w:hAnsi="Times New Roman" w:cs="Times New Roman"/>
          <w:sz w:val="24"/>
          <w:szCs w:val="24"/>
        </w:rPr>
        <w:t>37°15'36.33" N 118°41'01.38" W</w:t>
      </w:r>
      <w:ins w:id="54" w:author="Cherie Briggs" w:date="2014-11-30T23:25:00Z">
        <w:r w:rsidR="000645E3">
          <w:rPr>
            <w:rFonts w:ascii="Times New Roman" w:hAnsi="Times New Roman" w:cs="Times New Roman"/>
            <w:sz w:val="24"/>
            <w:szCs w:val="24"/>
          </w:rPr>
          <w:t>)</w:t>
        </w:r>
      </w:ins>
      <w:r w:rsidR="00363983">
        <w:rPr>
          <w:rFonts w:ascii="Times New Roman" w:hAnsi="Times New Roman" w:cs="Times New Roman"/>
          <w:sz w:val="24"/>
          <w:szCs w:val="24"/>
        </w:rPr>
        <w:t>.</w:t>
      </w:r>
      <w:r w:rsidR="00B41826">
        <w:rPr>
          <w:rFonts w:ascii="Times New Roman" w:hAnsi="Times New Roman" w:cs="Times New Roman"/>
          <w:sz w:val="24"/>
          <w:szCs w:val="24"/>
        </w:rPr>
        <w:t xml:space="preserve">  </w:t>
      </w:r>
      <w:r w:rsidR="00367050">
        <w:rPr>
          <w:rFonts w:ascii="Times New Roman" w:hAnsi="Times New Roman" w:cs="Times New Roman"/>
          <w:sz w:val="24"/>
          <w:szCs w:val="24"/>
        </w:rPr>
        <w:t>These non-experimental t</w:t>
      </w:r>
      <w:r w:rsidR="003F15CA" w:rsidRPr="005A4FDD">
        <w:rPr>
          <w:rFonts w:ascii="Times New Roman" w:hAnsi="Times New Roman" w:cs="Times New Roman"/>
          <w:sz w:val="24"/>
          <w:szCs w:val="24"/>
        </w:rPr>
        <w:t xml:space="preserve">adpoles were </w:t>
      </w:r>
      <w:r w:rsidR="00367050">
        <w:rPr>
          <w:rFonts w:ascii="Times New Roman" w:hAnsi="Times New Roman" w:cs="Times New Roman"/>
          <w:sz w:val="24"/>
          <w:szCs w:val="24"/>
        </w:rPr>
        <w:t xml:space="preserve">euthanized in MS222 (UCSB IACUC protocol #), staged, </w:t>
      </w:r>
      <w:r w:rsidR="003F15CA" w:rsidRPr="005A4FDD">
        <w:rPr>
          <w:rFonts w:ascii="Times New Roman" w:hAnsi="Times New Roman" w:cs="Times New Roman"/>
          <w:sz w:val="24"/>
          <w:szCs w:val="24"/>
        </w:rPr>
        <w:t>measured</w:t>
      </w:r>
      <w:r w:rsidR="00367050">
        <w:rPr>
          <w:rFonts w:ascii="Times New Roman" w:hAnsi="Times New Roman" w:cs="Times New Roman"/>
          <w:sz w:val="24"/>
          <w:szCs w:val="24"/>
        </w:rPr>
        <w:t>,</w:t>
      </w:r>
      <w:r w:rsidR="003F15CA" w:rsidRPr="005A4FDD">
        <w:rPr>
          <w:rFonts w:ascii="Times New Roman" w:hAnsi="Times New Roman" w:cs="Times New Roman"/>
          <w:sz w:val="24"/>
          <w:szCs w:val="24"/>
        </w:rPr>
        <w:t xml:space="preserve"> and </w:t>
      </w:r>
      <w:r w:rsidR="00367050">
        <w:rPr>
          <w:rFonts w:ascii="Times New Roman" w:hAnsi="Times New Roman" w:cs="Times New Roman"/>
          <w:sz w:val="24"/>
          <w:szCs w:val="24"/>
        </w:rPr>
        <w:t>dissected to remove</w:t>
      </w:r>
      <w:r w:rsidR="00367050" w:rsidRPr="005A4FDD">
        <w:rPr>
          <w:rFonts w:ascii="Times New Roman" w:hAnsi="Times New Roman" w:cs="Times New Roman"/>
          <w:sz w:val="24"/>
          <w:szCs w:val="24"/>
        </w:rPr>
        <w:t xml:space="preserve"> </w:t>
      </w:r>
      <w:r w:rsidR="003F15CA" w:rsidRPr="005A4FDD">
        <w:rPr>
          <w:rFonts w:ascii="Times New Roman" w:hAnsi="Times New Roman" w:cs="Times New Roman"/>
          <w:sz w:val="24"/>
          <w:szCs w:val="24"/>
        </w:rPr>
        <w:t>gut</w:t>
      </w:r>
      <w:r w:rsidR="00367050">
        <w:rPr>
          <w:rFonts w:ascii="Times New Roman" w:hAnsi="Times New Roman" w:cs="Times New Roman"/>
          <w:sz w:val="24"/>
          <w:szCs w:val="24"/>
        </w:rPr>
        <w:t xml:space="preserve"> content</w:t>
      </w:r>
      <w:r w:rsidR="003F15CA">
        <w:rPr>
          <w:rFonts w:ascii="Times New Roman" w:hAnsi="Times New Roman" w:cs="Times New Roman"/>
          <w:sz w:val="24"/>
          <w:szCs w:val="24"/>
        </w:rPr>
        <w:t xml:space="preserve"> for</w:t>
      </w:r>
      <w:r w:rsidR="003F15CA" w:rsidRPr="005A4FDD">
        <w:rPr>
          <w:rFonts w:ascii="Times New Roman" w:hAnsi="Times New Roman" w:cs="Times New Roman"/>
          <w:sz w:val="24"/>
          <w:szCs w:val="24"/>
        </w:rPr>
        <w:t xml:space="preserve"> inspect</w:t>
      </w:r>
      <w:r w:rsidR="003F15CA">
        <w:rPr>
          <w:rFonts w:ascii="Times New Roman" w:hAnsi="Times New Roman" w:cs="Times New Roman"/>
          <w:sz w:val="24"/>
          <w:szCs w:val="24"/>
        </w:rPr>
        <w:t>ion</w:t>
      </w:r>
      <w:r w:rsidR="003F15CA" w:rsidRPr="005A4FDD">
        <w:rPr>
          <w:rFonts w:ascii="Times New Roman" w:hAnsi="Times New Roman" w:cs="Times New Roman"/>
          <w:sz w:val="24"/>
          <w:szCs w:val="24"/>
        </w:rPr>
        <w:t xml:space="preserve">. </w:t>
      </w:r>
      <w:r w:rsidR="003F15CA">
        <w:rPr>
          <w:rFonts w:ascii="Times New Roman" w:hAnsi="Times New Roman" w:cs="Times New Roman"/>
          <w:sz w:val="24"/>
          <w:szCs w:val="24"/>
        </w:rPr>
        <w:t xml:space="preserve"> </w:t>
      </w:r>
      <w:r w:rsidR="0070579F">
        <w:rPr>
          <w:rFonts w:ascii="Times New Roman" w:hAnsi="Times New Roman" w:cs="Times New Roman"/>
          <w:sz w:val="24"/>
          <w:szCs w:val="24"/>
        </w:rPr>
        <w:t xml:space="preserve">We dried the </w:t>
      </w:r>
      <w:r w:rsidR="003F15CA">
        <w:rPr>
          <w:rFonts w:ascii="Times New Roman" w:hAnsi="Times New Roman" w:cs="Times New Roman"/>
          <w:sz w:val="24"/>
          <w:szCs w:val="24"/>
        </w:rPr>
        <w:t xml:space="preserve">remaining tissue </w:t>
      </w:r>
      <w:r w:rsidR="003F15CA" w:rsidRPr="005A4FDD">
        <w:rPr>
          <w:rFonts w:ascii="Times New Roman" w:hAnsi="Times New Roman" w:cs="Times New Roman"/>
          <w:sz w:val="24"/>
          <w:szCs w:val="24"/>
        </w:rPr>
        <w:t>at 105° C for 24 hours</w:t>
      </w:r>
      <w:r w:rsidR="003F15CA">
        <w:rPr>
          <w:rFonts w:ascii="Times New Roman" w:hAnsi="Times New Roman" w:cs="Times New Roman"/>
          <w:sz w:val="24"/>
          <w:szCs w:val="24"/>
        </w:rPr>
        <w:t>, then weighed</w:t>
      </w:r>
      <w:r w:rsidR="003F15CA" w:rsidRPr="005A4FDD">
        <w:rPr>
          <w:rFonts w:ascii="Times New Roman" w:hAnsi="Times New Roman" w:cs="Times New Roman"/>
          <w:sz w:val="24"/>
          <w:szCs w:val="24"/>
        </w:rPr>
        <w:t xml:space="preserve"> and</w:t>
      </w:r>
      <w:r w:rsidR="003F15CA">
        <w:rPr>
          <w:rFonts w:ascii="Times New Roman" w:hAnsi="Times New Roman" w:cs="Times New Roman"/>
          <w:sz w:val="24"/>
          <w:szCs w:val="24"/>
        </w:rPr>
        <w:t xml:space="preserve"> combusted</w:t>
      </w:r>
      <w:r w:rsidR="003F15CA" w:rsidRPr="005A4FDD">
        <w:rPr>
          <w:rFonts w:ascii="Times New Roman" w:hAnsi="Times New Roman" w:cs="Times New Roman"/>
          <w:sz w:val="24"/>
          <w:szCs w:val="24"/>
        </w:rPr>
        <w:t xml:space="preserve"> at 500° C for one hour</w:t>
      </w:r>
      <w:r w:rsidR="003F15CA">
        <w:rPr>
          <w:rFonts w:ascii="Times New Roman" w:hAnsi="Times New Roman" w:cs="Times New Roman"/>
          <w:sz w:val="24"/>
          <w:szCs w:val="24"/>
        </w:rPr>
        <w:t xml:space="preserve">, and reweighed.  The AFDM was calculated to the nearest 0.1 mg from the difference between dry weight and the weight after combustion.  Ash free dry </w:t>
      </w:r>
      <w:r w:rsidR="00E9207E">
        <w:rPr>
          <w:rFonts w:ascii="Times New Roman" w:hAnsi="Times New Roman" w:cs="Times New Roman"/>
          <w:sz w:val="24"/>
          <w:szCs w:val="24"/>
        </w:rPr>
        <w:t>masses</w:t>
      </w:r>
      <w:r w:rsidR="00E9207E" w:rsidRPr="00B41826">
        <w:rPr>
          <w:rFonts w:ascii="Times New Roman" w:hAnsi="Times New Roman" w:cs="Times New Roman"/>
          <w:sz w:val="24"/>
          <w:szCs w:val="24"/>
        </w:rPr>
        <w:t xml:space="preserve"> from</w:t>
      </w:r>
      <w:r w:rsidR="003F15CA" w:rsidRPr="00B41826">
        <w:rPr>
          <w:rFonts w:ascii="Times New Roman" w:hAnsi="Times New Roman" w:cs="Times New Roman"/>
          <w:sz w:val="24"/>
          <w:szCs w:val="24"/>
        </w:rPr>
        <w:t xml:space="preserve"> the </w:t>
      </w:r>
      <w:r w:rsidR="003F15CA">
        <w:rPr>
          <w:rFonts w:ascii="Times New Roman" w:hAnsi="Times New Roman" w:cs="Times New Roman"/>
          <w:sz w:val="24"/>
          <w:szCs w:val="24"/>
        </w:rPr>
        <w:t>37 non-</w:t>
      </w:r>
      <w:r w:rsidR="00367050">
        <w:rPr>
          <w:rFonts w:ascii="Times New Roman" w:hAnsi="Times New Roman" w:cs="Times New Roman"/>
          <w:sz w:val="24"/>
          <w:szCs w:val="24"/>
        </w:rPr>
        <w:t>experimental</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 xml:space="preserve">tadpoles were graphed against their respective Gosner stages to produce a </w:t>
      </w:r>
      <w:r w:rsidR="00367050">
        <w:rPr>
          <w:rFonts w:ascii="Times New Roman" w:hAnsi="Times New Roman" w:cs="Times New Roman"/>
          <w:sz w:val="24"/>
          <w:szCs w:val="24"/>
        </w:rPr>
        <w:t>stage</w:t>
      </w:r>
      <w:r w:rsidR="003F15CA" w:rsidRPr="00B41826">
        <w:rPr>
          <w:rFonts w:ascii="Times New Roman" w:hAnsi="Times New Roman" w:cs="Times New Roman"/>
          <w:sz w:val="24"/>
          <w:szCs w:val="24"/>
        </w:rPr>
        <w:t xml:space="preserve">-mass relationship. </w:t>
      </w:r>
      <w:r w:rsidR="003F15CA">
        <w:rPr>
          <w:rFonts w:ascii="Times New Roman" w:hAnsi="Times New Roman" w:cs="Times New Roman"/>
          <w:sz w:val="24"/>
          <w:szCs w:val="24"/>
        </w:rPr>
        <w:t xml:space="preserve">We </w:t>
      </w:r>
      <w:r w:rsidR="00CC607A">
        <w:rPr>
          <w:rFonts w:ascii="Times New Roman" w:hAnsi="Times New Roman" w:cs="Times New Roman"/>
          <w:sz w:val="24"/>
          <w:szCs w:val="24"/>
        </w:rPr>
        <w:t xml:space="preserve">fit this relationship with </w:t>
      </w:r>
      <w:r w:rsidR="003F15CA">
        <w:rPr>
          <w:rFonts w:ascii="Times New Roman" w:hAnsi="Times New Roman" w:cs="Times New Roman"/>
          <w:sz w:val="24"/>
          <w:szCs w:val="24"/>
        </w:rPr>
        <w:t>the</w:t>
      </w:r>
      <w:r w:rsidR="003F15CA" w:rsidRPr="00B41826">
        <w:rPr>
          <w:rFonts w:ascii="Times New Roman" w:hAnsi="Times New Roman" w:cs="Times New Roman"/>
          <w:sz w:val="24"/>
          <w:szCs w:val="24"/>
        </w:rPr>
        <w:t xml:space="preserve"> power function</w:t>
      </w:r>
      <w:r w:rsidR="003F15CA">
        <w:rPr>
          <w:rFonts w:ascii="Times New Roman" w:hAnsi="Times New Roman" w:cs="Times New Roman"/>
          <w:sz w:val="24"/>
          <w:szCs w:val="24"/>
        </w:rPr>
        <w:t xml:space="preserve"> </w:t>
      </w:r>
      <w:commentRangeStart w:id="55"/>
      <w:r w:rsidR="002B45E4">
        <w:rPr>
          <w:rFonts w:ascii="Times New Roman" w:hAnsi="Times New Roman" w:cs="Times New Roman"/>
          <w:sz w:val="24"/>
          <w:szCs w:val="24"/>
        </w:rPr>
        <w:t xml:space="preserve">mg </w:t>
      </w:r>
      <w:r w:rsidR="003F15CA">
        <w:rPr>
          <w:rFonts w:ascii="Times New Roman" w:hAnsi="Times New Roman" w:cs="Times New Roman"/>
          <w:sz w:val="24"/>
          <w:szCs w:val="24"/>
        </w:rPr>
        <w:t xml:space="preserve">AFDM = </w:t>
      </w:r>
      <w:r w:rsidR="00367050">
        <w:rPr>
          <w:rFonts w:ascii="Times New Roman" w:hAnsi="Times New Roman" w:cs="Times New Roman"/>
          <w:sz w:val="24"/>
          <w:szCs w:val="24"/>
        </w:rPr>
        <w:t>3 x 10</w:t>
      </w:r>
      <w:r w:rsidR="00367050" w:rsidRPr="00367050">
        <w:rPr>
          <w:rFonts w:ascii="Times New Roman" w:hAnsi="Times New Roman" w:cs="Times New Roman"/>
          <w:sz w:val="24"/>
          <w:szCs w:val="24"/>
          <w:vertAlign w:val="superscript"/>
        </w:rPr>
        <w:t>-7</w:t>
      </w:r>
      <w:r w:rsidR="008203AA">
        <w:rPr>
          <w:rFonts w:ascii="Times New Roman" w:hAnsi="Times New Roman" w:cs="Times New Roman"/>
          <w:sz w:val="24"/>
          <w:szCs w:val="24"/>
        </w:rPr>
        <w:t xml:space="preserve"> x </w:t>
      </w:r>
      <w:r w:rsidR="002B45E4">
        <w:rPr>
          <w:rFonts w:ascii="Times New Roman" w:hAnsi="Times New Roman" w:cs="Times New Roman"/>
          <w:sz w:val="24"/>
          <w:szCs w:val="24"/>
        </w:rPr>
        <w:t>stage</w:t>
      </w:r>
      <w:r w:rsidR="003F15CA" w:rsidRPr="007254C3">
        <w:rPr>
          <w:rFonts w:ascii="Times New Roman" w:hAnsi="Times New Roman" w:cs="Times New Roman"/>
          <w:sz w:val="24"/>
          <w:szCs w:val="24"/>
          <w:vertAlign w:val="superscript"/>
        </w:rPr>
        <w:t>5.</w:t>
      </w:r>
      <w:r w:rsidR="003F15CA">
        <w:rPr>
          <w:rFonts w:ascii="Times New Roman" w:hAnsi="Times New Roman" w:cs="Times New Roman"/>
          <w:sz w:val="24"/>
          <w:szCs w:val="24"/>
          <w:vertAlign w:val="superscript"/>
        </w:rPr>
        <w:t>3</w:t>
      </w:r>
      <w:r w:rsidR="00CC607A">
        <w:rPr>
          <w:rFonts w:ascii="Times New Roman" w:hAnsi="Times New Roman" w:cs="Times New Roman"/>
          <w:sz w:val="24"/>
          <w:szCs w:val="24"/>
        </w:rPr>
        <w:t xml:space="preserve"> (</w:t>
      </w:r>
      <w:r w:rsidR="003F15CA">
        <w:rPr>
          <w:rFonts w:ascii="Times New Roman" w:hAnsi="Times New Roman" w:cs="Times New Roman"/>
          <w:sz w:val="24"/>
          <w:szCs w:val="24"/>
        </w:rPr>
        <w:t>R</w:t>
      </w:r>
      <w:r w:rsidR="003F15CA">
        <w:rPr>
          <w:rFonts w:ascii="Times New Roman" w:hAnsi="Times New Roman" w:cs="Times New Roman"/>
          <w:sz w:val="24"/>
          <w:szCs w:val="24"/>
          <w:vertAlign w:val="superscript"/>
        </w:rPr>
        <w:t>2</w:t>
      </w:r>
      <w:r w:rsidR="003F15CA" w:rsidRPr="00B41826">
        <w:rPr>
          <w:rFonts w:ascii="Times New Roman" w:hAnsi="Times New Roman" w:cs="Times New Roman"/>
          <w:sz w:val="24"/>
          <w:szCs w:val="24"/>
        </w:rPr>
        <w:t xml:space="preserve"> </w:t>
      </w:r>
      <w:r w:rsidR="003F15CA">
        <w:rPr>
          <w:rFonts w:ascii="Times New Roman" w:hAnsi="Times New Roman" w:cs="Times New Roman"/>
          <w:sz w:val="24"/>
          <w:szCs w:val="24"/>
        </w:rPr>
        <w:t xml:space="preserve">= 0.58) </w:t>
      </w:r>
      <w:commentRangeEnd w:id="55"/>
      <w:r w:rsidR="00505B3E">
        <w:rPr>
          <w:rStyle w:val="CommentReference"/>
        </w:rPr>
        <w:commentReference w:id="55"/>
      </w:r>
      <w:r w:rsidR="003F15CA" w:rsidRPr="00B41826">
        <w:rPr>
          <w:rFonts w:ascii="Times New Roman" w:hAnsi="Times New Roman" w:cs="Times New Roman"/>
          <w:sz w:val="24"/>
          <w:szCs w:val="24"/>
        </w:rPr>
        <w:t>to</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predict A</w:t>
      </w:r>
      <w:r w:rsidR="003F15CA">
        <w:rPr>
          <w:rFonts w:ascii="Times New Roman" w:hAnsi="Times New Roman" w:cs="Times New Roman"/>
          <w:sz w:val="24"/>
          <w:szCs w:val="24"/>
        </w:rPr>
        <w:t>FD</w:t>
      </w:r>
      <w:r w:rsidR="003F15CA" w:rsidRPr="00B41826">
        <w:rPr>
          <w:rFonts w:ascii="Times New Roman" w:hAnsi="Times New Roman" w:cs="Times New Roman"/>
          <w:sz w:val="24"/>
          <w:szCs w:val="24"/>
        </w:rPr>
        <w:t>M values</w:t>
      </w:r>
      <w:r w:rsidR="003F15CA">
        <w:rPr>
          <w:rFonts w:ascii="Times New Roman" w:hAnsi="Times New Roman" w:cs="Times New Roman"/>
          <w:sz w:val="24"/>
          <w:szCs w:val="24"/>
        </w:rPr>
        <w:t xml:space="preserve"> based on</w:t>
      </w:r>
      <w:r w:rsidR="003F15CA" w:rsidRPr="00B41826">
        <w:rPr>
          <w:rFonts w:ascii="Times New Roman" w:hAnsi="Times New Roman" w:cs="Times New Roman"/>
          <w:sz w:val="24"/>
          <w:szCs w:val="24"/>
        </w:rPr>
        <w:t xml:space="preserve"> Gosner stages of tadpoles </w:t>
      </w:r>
      <w:r w:rsidR="003F15CA">
        <w:rPr>
          <w:rFonts w:ascii="Times New Roman" w:hAnsi="Times New Roman" w:cs="Times New Roman"/>
          <w:sz w:val="24"/>
          <w:szCs w:val="24"/>
        </w:rPr>
        <w:t>in the enclosures</w:t>
      </w:r>
      <w:r w:rsidR="003F15CA" w:rsidRPr="00B41826">
        <w:rPr>
          <w:rFonts w:ascii="Times New Roman" w:hAnsi="Times New Roman" w:cs="Times New Roman"/>
          <w:sz w:val="24"/>
          <w:szCs w:val="24"/>
        </w:rPr>
        <w:t>.</w:t>
      </w:r>
    </w:p>
    <w:p w:rsidR="00AA34AF" w:rsidRDefault="003639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A313BC">
        <w:rPr>
          <w:rFonts w:ascii="Times New Roman" w:hAnsi="Times New Roman" w:cs="Times New Roman"/>
          <w:sz w:val="24"/>
          <w:szCs w:val="24"/>
        </w:rPr>
        <w:t xml:space="preserve">e </w:t>
      </w:r>
      <w:r w:rsidR="00873550">
        <w:rPr>
          <w:rFonts w:ascii="Times New Roman" w:hAnsi="Times New Roman" w:cs="Times New Roman"/>
          <w:sz w:val="24"/>
          <w:szCs w:val="24"/>
        </w:rPr>
        <w:t xml:space="preserve">counted </w:t>
      </w:r>
      <w:r w:rsidR="006A5CDE">
        <w:rPr>
          <w:rFonts w:ascii="Times New Roman" w:hAnsi="Times New Roman" w:cs="Times New Roman"/>
          <w:sz w:val="24"/>
          <w:szCs w:val="24"/>
        </w:rPr>
        <w:t>mayfly nymph</w:t>
      </w:r>
      <w:r w:rsidR="00873550">
        <w:rPr>
          <w:rFonts w:ascii="Times New Roman" w:hAnsi="Times New Roman" w:cs="Times New Roman"/>
          <w:sz w:val="24"/>
          <w:szCs w:val="24"/>
        </w:rPr>
        <w:t>s, and</w:t>
      </w:r>
      <w:r w:rsidR="006A5CDE">
        <w:rPr>
          <w:rFonts w:ascii="Times New Roman" w:hAnsi="Times New Roman" w:cs="Times New Roman"/>
          <w:sz w:val="24"/>
          <w:szCs w:val="24"/>
        </w:rPr>
        <w:t xml:space="preserve"> </w:t>
      </w:r>
      <w:r w:rsidR="00873550">
        <w:rPr>
          <w:rFonts w:ascii="Times New Roman" w:hAnsi="Times New Roman" w:cs="Times New Roman"/>
          <w:sz w:val="24"/>
          <w:szCs w:val="24"/>
        </w:rPr>
        <w:t xml:space="preserve">counted and collected emerged </w:t>
      </w:r>
      <w:r w:rsidR="006A5CDE">
        <w:rPr>
          <w:rFonts w:ascii="Times New Roman" w:hAnsi="Times New Roman" w:cs="Times New Roman"/>
          <w:sz w:val="24"/>
          <w:szCs w:val="24"/>
        </w:rPr>
        <w:t xml:space="preserve">adult </w:t>
      </w:r>
      <w:r w:rsidR="00873550">
        <w:rPr>
          <w:rFonts w:ascii="Times New Roman" w:hAnsi="Times New Roman" w:cs="Times New Roman"/>
          <w:sz w:val="24"/>
          <w:szCs w:val="24"/>
        </w:rPr>
        <w:t>mayflies.</w:t>
      </w:r>
      <w:r>
        <w:rPr>
          <w:rFonts w:ascii="Times New Roman" w:hAnsi="Times New Roman" w:cs="Times New Roman"/>
          <w:sz w:val="24"/>
          <w:szCs w:val="24"/>
        </w:rPr>
        <w:t xml:space="preserve">  </w:t>
      </w:r>
      <w:r w:rsidR="00A313BC">
        <w:rPr>
          <w:rFonts w:ascii="Times New Roman" w:hAnsi="Times New Roman" w:cs="Times New Roman"/>
          <w:sz w:val="24"/>
          <w:szCs w:val="24"/>
        </w:rPr>
        <w:t>At the conclusion of the entire experiment,</w:t>
      </w:r>
      <w:r w:rsidR="00816DF7">
        <w:rPr>
          <w:rFonts w:ascii="Times New Roman" w:hAnsi="Times New Roman" w:cs="Times New Roman"/>
          <w:sz w:val="24"/>
          <w:szCs w:val="24"/>
        </w:rPr>
        <w:t xml:space="preserve"> all mayflies were collected and preserved</w:t>
      </w:r>
      <w:r w:rsidR="00CC607A">
        <w:rPr>
          <w:rFonts w:ascii="Times New Roman" w:hAnsi="Times New Roman" w:cs="Times New Roman"/>
          <w:sz w:val="24"/>
          <w:szCs w:val="24"/>
        </w:rPr>
        <w:t xml:space="preserve"> in 70% ethanol for later processing.</w:t>
      </w:r>
      <w:r w:rsidR="00AA34AF">
        <w:rPr>
          <w:rFonts w:ascii="Times New Roman" w:hAnsi="Times New Roman" w:cs="Times New Roman"/>
          <w:sz w:val="24"/>
          <w:szCs w:val="24"/>
        </w:rPr>
        <w:t xml:space="preserve">  </w:t>
      </w:r>
      <w:r w:rsidR="00382843">
        <w:rPr>
          <w:rFonts w:ascii="Times New Roman" w:hAnsi="Times New Roman" w:cs="Times New Roman"/>
          <w:sz w:val="24"/>
          <w:szCs w:val="24"/>
        </w:rPr>
        <w:t>We</w:t>
      </w:r>
      <w:r w:rsidR="00B41826">
        <w:rPr>
          <w:rFonts w:ascii="Times New Roman" w:hAnsi="Times New Roman" w:cs="Times New Roman"/>
          <w:sz w:val="24"/>
          <w:szCs w:val="24"/>
        </w:rPr>
        <w:t xml:space="preserve"> measured</w:t>
      </w:r>
      <w:r w:rsidR="00CC607A" w:rsidRPr="00CC607A">
        <w:rPr>
          <w:rFonts w:ascii="Times New Roman" w:hAnsi="Times New Roman" w:cs="Times New Roman"/>
          <w:sz w:val="24"/>
          <w:szCs w:val="24"/>
        </w:rPr>
        <w:t xml:space="preserve"> </w:t>
      </w:r>
      <w:r w:rsidR="00382843">
        <w:rPr>
          <w:rFonts w:ascii="Times New Roman" w:hAnsi="Times New Roman" w:cs="Times New Roman"/>
          <w:sz w:val="24"/>
          <w:szCs w:val="24"/>
        </w:rPr>
        <w:t xml:space="preserve">all experimental mayflies (n=928) </w:t>
      </w:r>
      <w:r w:rsidR="00CC607A">
        <w:rPr>
          <w:rFonts w:ascii="Times New Roman" w:hAnsi="Times New Roman" w:cs="Times New Roman"/>
          <w:sz w:val="24"/>
          <w:szCs w:val="24"/>
        </w:rPr>
        <w:t xml:space="preserve">to the nearest 0.1 mm under 10 x magnification </w:t>
      </w:r>
      <w:r w:rsidR="00CC607A" w:rsidRPr="00A046AE">
        <w:rPr>
          <w:rFonts w:ascii="Times New Roman" w:hAnsi="Times New Roman" w:cs="Times New Roman"/>
          <w:sz w:val="24"/>
          <w:szCs w:val="24"/>
        </w:rPr>
        <w:t>(</w:t>
      </w:r>
      <w:r w:rsidR="00CC607A">
        <w:rPr>
          <w:rFonts w:ascii="Times New Roman" w:hAnsi="Times New Roman" w:cs="Times New Roman"/>
          <w:sz w:val="24"/>
          <w:szCs w:val="24"/>
        </w:rPr>
        <w:t>Leica MZ8 stereoscope</w:t>
      </w:r>
      <w:r w:rsidR="00CC607A" w:rsidRPr="00A046AE">
        <w:rPr>
          <w:rFonts w:ascii="Times New Roman" w:hAnsi="Times New Roman" w:cs="Times New Roman"/>
          <w:sz w:val="24"/>
          <w:szCs w:val="24"/>
        </w:rPr>
        <w:t>)</w:t>
      </w:r>
      <w:r w:rsidR="00CC607A">
        <w:rPr>
          <w:rFonts w:ascii="Times New Roman" w:hAnsi="Times New Roman" w:cs="Times New Roman"/>
          <w:sz w:val="24"/>
          <w:szCs w:val="24"/>
        </w:rPr>
        <w:t xml:space="preserve">; </w:t>
      </w:r>
      <w:commentRangeStart w:id="56"/>
      <w:r w:rsidR="00CC607A">
        <w:rPr>
          <w:rFonts w:ascii="Times New Roman" w:hAnsi="Times New Roman" w:cs="Times New Roman"/>
          <w:sz w:val="24"/>
          <w:szCs w:val="24"/>
        </w:rPr>
        <w:t>we did not simultaneously quantify instars of individuals</w:t>
      </w:r>
      <w:commentRangeEnd w:id="56"/>
      <w:r w:rsidR="000645E3">
        <w:rPr>
          <w:rStyle w:val="CommentReference"/>
        </w:rPr>
        <w:commentReference w:id="56"/>
      </w:r>
      <w:r w:rsidR="008203AA">
        <w:rPr>
          <w:rFonts w:ascii="Times New Roman" w:hAnsi="Times New Roman" w:cs="Times New Roman"/>
          <w:sz w:val="24"/>
          <w:szCs w:val="24"/>
        </w:rPr>
        <w:t xml:space="preserve">. </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We then </w:t>
      </w:r>
      <w:r w:rsidR="007A74B7">
        <w:rPr>
          <w:rFonts w:ascii="Times New Roman" w:hAnsi="Times New Roman" w:cs="Times New Roman"/>
          <w:sz w:val="24"/>
          <w:szCs w:val="24"/>
        </w:rPr>
        <w:t xml:space="preserve">dried </w:t>
      </w:r>
      <w:r w:rsidR="00CC607A">
        <w:rPr>
          <w:rFonts w:ascii="Times New Roman" w:hAnsi="Times New Roman" w:cs="Times New Roman"/>
          <w:sz w:val="24"/>
          <w:szCs w:val="24"/>
        </w:rPr>
        <w:t xml:space="preserve">these </w:t>
      </w:r>
      <w:r w:rsidR="00CC607A">
        <w:rPr>
          <w:rFonts w:ascii="Times New Roman" w:hAnsi="Times New Roman" w:cs="Times New Roman"/>
          <w:sz w:val="24"/>
          <w:szCs w:val="24"/>
        </w:rPr>
        <w:lastRenderedPageBreak/>
        <w:t xml:space="preserve">non-experimental mayfly nymphs </w:t>
      </w:r>
      <w:r w:rsidR="007A74B7">
        <w:rPr>
          <w:rFonts w:ascii="Times New Roman" w:hAnsi="Times New Roman" w:cs="Times New Roman"/>
          <w:sz w:val="24"/>
          <w:szCs w:val="24"/>
        </w:rPr>
        <w:t>at 105 C for 24 hours, weighed</w:t>
      </w:r>
      <w:r w:rsidR="00CC607A">
        <w:rPr>
          <w:rFonts w:ascii="Times New Roman" w:hAnsi="Times New Roman" w:cs="Times New Roman"/>
          <w:sz w:val="24"/>
          <w:szCs w:val="24"/>
        </w:rPr>
        <w:t xml:space="preserve"> them</w:t>
      </w:r>
      <w:r w:rsidR="007A74B7">
        <w:rPr>
          <w:rFonts w:ascii="Times New Roman" w:hAnsi="Times New Roman" w:cs="Times New Roman"/>
          <w:sz w:val="24"/>
          <w:szCs w:val="24"/>
        </w:rPr>
        <w:t xml:space="preserve">, combusted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 xml:space="preserve">at 500 C for 1 hour, and weighed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again</w:t>
      </w:r>
      <w:r w:rsidR="00CC607A">
        <w:rPr>
          <w:rFonts w:ascii="Times New Roman" w:hAnsi="Times New Roman" w:cs="Times New Roman"/>
          <w:sz w:val="24"/>
          <w:szCs w:val="24"/>
        </w:rPr>
        <w:t>.</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 A</w:t>
      </w:r>
      <w:r w:rsidR="007A74B7">
        <w:rPr>
          <w:rFonts w:ascii="Times New Roman" w:hAnsi="Times New Roman" w:cs="Times New Roman"/>
          <w:sz w:val="24"/>
          <w:szCs w:val="24"/>
        </w:rPr>
        <w:t xml:space="preserve">sh free dry mass was calculated as the difference between the two weights </w:t>
      </w:r>
      <w:r w:rsidR="007A74B7" w:rsidRPr="007A74B7">
        <w:rPr>
          <w:rFonts w:ascii="Times New Roman" w:hAnsi="Times New Roman" w:cs="Times New Roman"/>
          <w:noProof/>
          <w:sz w:val="24"/>
          <w:szCs w:val="24"/>
        </w:rPr>
        <w:t>(Hauer and Lamberti 2007)</w:t>
      </w:r>
      <w:r w:rsidR="00CC607A">
        <w:rPr>
          <w:rFonts w:ascii="Times New Roman" w:hAnsi="Times New Roman" w:cs="Times New Roman"/>
          <w:sz w:val="24"/>
          <w:szCs w:val="24"/>
        </w:rPr>
        <w:t xml:space="preserve"> </w:t>
      </w:r>
      <w:r w:rsidR="00AA34AF">
        <w:rPr>
          <w:rFonts w:ascii="Times New Roman" w:hAnsi="Times New Roman" w:cs="Times New Roman"/>
          <w:sz w:val="24"/>
          <w:szCs w:val="24"/>
        </w:rPr>
        <w:t xml:space="preserve">as it was for </w:t>
      </w:r>
      <w:ins w:id="57" w:author="Cherie Briggs" w:date="2014-11-30T23:27:00Z">
        <w:r w:rsidR="000645E3">
          <w:rPr>
            <w:rFonts w:ascii="Times New Roman" w:hAnsi="Times New Roman" w:cs="Times New Roman"/>
            <w:sz w:val="24"/>
            <w:szCs w:val="24"/>
          </w:rPr>
          <w:t xml:space="preserve">the </w:t>
        </w:r>
      </w:ins>
      <w:r w:rsidR="00B41826">
        <w:rPr>
          <w:rFonts w:ascii="Times New Roman" w:hAnsi="Times New Roman" w:cs="Times New Roman"/>
          <w:sz w:val="24"/>
          <w:szCs w:val="24"/>
        </w:rPr>
        <w:t>alga</w:t>
      </w:r>
      <w:r w:rsidR="00CC607A">
        <w:rPr>
          <w:rFonts w:ascii="Times New Roman" w:hAnsi="Times New Roman" w:cs="Times New Roman"/>
          <w:sz w:val="24"/>
          <w:szCs w:val="24"/>
        </w:rPr>
        <w:t xml:space="preserve">e and tadpole </w:t>
      </w:r>
      <w:r w:rsidR="00B41826">
        <w:rPr>
          <w:rFonts w:ascii="Times New Roman" w:hAnsi="Times New Roman" w:cs="Times New Roman"/>
          <w:sz w:val="24"/>
          <w:szCs w:val="24"/>
        </w:rPr>
        <w:t>samples</w:t>
      </w:r>
      <w:ins w:id="58" w:author="Cherie Briggs" w:date="2014-11-30T23:27:00Z">
        <w:r w:rsidR="000645E3">
          <w:rPr>
            <w:rFonts w:ascii="Times New Roman" w:hAnsi="Times New Roman" w:cs="Times New Roman"/>
            <w:sz w:val="24"/>
            <w:szCs w:val="24"/>
          </w:rPr>
          <w:t>.</w:t>
        </w:r>
      </w:ins>
    </w:p>
    <w:p w:rsidR="005446CA" w:rsidRDefault="00B41826" w:rsidP="008D3EF6">
      <w:pPr>
        <w:spacing w:line="480" w:lineRule="auto"/>
        <w:ind w:right="360" w:firstLine="720"/>
        <w:rPr>
          <w:rFonts w:ascii="Times New Roman" w:hAnsi="Times New Roman" w:cs="Times New Roman"/>
          <w:sz w:val="24"/>
          <w:szCs w:val="24"/>
        </w:rPr>
      </w:pPr>
      <w:r w:rsidRPr="00B41826">
        <w:rPr>
          <w:rFonts w:ascii="Times New Roman" w:hAnsi="Times New Roman" w:cs="Times New Roman"/>
          <w:i/>
          <w:sz w:val="24"/>
          <w:szCs w:val="24"/>
        </w:rPr>
        <w:t xml:space="preserve">Mesocosm experiment. – </w:t>
      </w:r>
      <w:r w:rsidR="003E05D3">
        <w:rPr>
          <w:rFonts w:ascii="Times New Roman" w:hAnsi="Times New Roman" w:cs="Times New Roman"/>
          <w:sz w:val="24"/>
          <w:szCs w:val="24"/>
        </w:rPr>
        <w:t>W</w:t>
      </w:r>
      <w:r w:rsidR="007F3BD1">
        <w:rPr>
          <w:rFonts w:ascii="Times New Roman" w:hAnsi="Times New Roman" w:cs="Times New Roman"/>
          <w:sz w:val="24"/>
          <w:szCs w:val="24"/>
        </w:rPr>
        <w:t xml:space="preserve">e </w:t>
      </w:r>
      <w:r w:rsidR="003E05D3">
        <w:rPr>
          <w:rFonts w:ascii="Times New Roman" w:hAnsi="Times New Roman" w:cs="Times New Roman"/>
          <w:sz w:val="24"/>
          <w:szCs w:val="24"/>
        </w:rPr>
        <w:t xml:space="preserve">also </w:t>
      </w:r>
      <w:r w:rsidR="007F3BD1">
        <w:rPr>
          <w:rFonts w:ascii="Times New Roman" w:hAnsi="Times New Roman" w:cs="Times New Roman"/>
          <w:sz w:val="24"/>
          <w:szCs w:val="24"/>
        </w:rPr>
        <w:t>conducted a mesocosm experiment to further explore the effects of tadpoles an</w:t>
      </w:r>
      <w:r w:rsidR="003E05D3">
        <w:rPr>
          <w:rFonts w:ascii="Times New Roman" w:hAnsi="Times New Roman" w:cs="Times New Roman"/>
          <w:sz w:val="24"/>
          <w:szCs w:val="24"/>
        </w:rPr>
        <w:t xml:space="preserve">d mayflies on algal resources, without the environmental </w:t>
      </w:r>
      <w:r w:rsidR="00382843">
        <w:rPr>
          <w:rFonts w:ascii="Times New Roman" w:hAnsi="Times New Roman" w:cs="Times New Roman"/>
          <w:sz w:val="24"/>
          <w:szCs w:val="24"/>
        </w:rPr>
        <w:t xml:space="preserve">heterogeneity </w:t>
      </w:r>
      <w:r w:rsidR="003E05D3">
        <w:rPr>
          <w:rFonts w:ascii="Times New Roman" w:hAnsi="Times New Roman" w:cs="Times New Roman"/>
          <w:sz w:val="24"/>
          <w:szCs w:val="24"/>
        </w:rPr>
        <w:t xml:space="preserve">that occurs </w:t>
      </w:r>
      <w:r w:rsidR="00382843">
        <w:rPr>
          <w:rFonts w:ascii="Times New Roman" w:hAnsi="Times New Roman" w:cs="Times New Roman"/>
          <w:sz w:val="24"/>
          <w:szCs w:val="24"/>
        </w:rPr>
        <w:t xml:space="preserve">within </w:t>
      </w:r>
      <w:r w:rsidR="003E05D3">
        <w:rPr>
          <w:rFonts w:ascii="Times New Roman" w:hAnsi="Times New Roman" w:cs="Times New Roman"/>
          <w:sz w:val="24"/>
          <w:szCs w:val="24"/>
        </w:rPr>
        <w:t xml:space="preserve">lakes.  We used </w:t>
      </w:r>
      <w:r w:rsidR="00F83DE3">
        <w:rPr>
          <w:rFonts w:ascii="Times New Roman" w:hAnsi="Times New Roman" w:cs="Times New Roman"/>
          <w:sz w:val="24"/>
          <w:szCs w:val="24"/>
        </w:rPr>
        <w:t xml:space="preserve">a 2 x 2 </w:t>
      </w:r>
      <w:r w:rsidR="003E05D3">
        <w:rPr>
          <w:rFonts w:ascii="Times New Roman" w:hAnsi="Times New Roman" w:cs="Times New Roman"/>
          <w:sz w:val="24"/>
          <w:szCs w:val="24"/>
        </w:rPr>
        <w:t xml:space="preserve">factorial design, with treatment levels </w:t>
      </w:r>
      <w:del w:id="59" w:author="Cherie Briggs" w:date="2014-11-30T23:27:00Z">
        <w:r w:rsidR="003E05D3" w:rsidDel="000645E3">
          <w:rPr>
            <w:rFonts w:ascii="Times New Roman" w:hAnsi="Times New Roman" w:cs="Times New Roman"/>
            <w:sz w:val="24"/>
            <w:szCs w:val="24"/>
          </w:rPr>
          <w:delText xml:space="preserve">for </w:delText>
        </w:r>
      </w:del>
      <w:ins w:id="60" w:author="Cherie Briggs" w:date="2014-11-30T23:27:00Z">
        <w:r w:rsidR="000645E3">
          <w:rPr>
            <w:rFonts w:ascii="Times New Roman" w:hAnsi="Times New Roman" w:cs="Times New Roman"/>
            <w:sz w:val="24"/>
            <w:szCs w:val="24"/>
          </w:rPr>
          <w:t xml:space="preserve">of </w:t>
        </w:r>
      </w:ins>
      <w:r w:rsidR="003E05D3">
        <w:rPr>
          <w:rFonts w:ascii="Times New Roman" w:hAnsi="Times New Roman" w:cs="Times New Roman"/>
          <w:sz w:val="24"/>
          <w:szCs w:val="24"/>
        </w:rPr>
        <w:t>presence and absence of tadpoles and mayflies, arranged randomly among</w:t>
      </w:r>
      <w:r w:rsidR="00C11BBD">
        <w:rPr>
          <w:rFonts w:ascii="Times New Roman" w:hAnsi="Times New Roman" w:cs="Times New Roman"/>
          <w:sz w:val="24"/>
          <w:szCs w:val="24"/>
        </w:rPr>
        <w:t xml:space="preserve"> four</w:t>
      </w:r>
      <w:r w:rsidR="003E05D3">
        <w:rPr>
          <w:rFonts w:ascii="Times New Roman" w:hAnsi="Times New Roman" w:cs="Times New Roman"/>
          <w:sz w:val="24"/>
          <w:szCs w:val="24"/>
        </w:rPr>
        <w:t xml:space="preserve"> blocks.</w:t>
      </w:r>
      <w:r w:rsidR="005446CA">
        <w:rPr>
          <w:rFonts w:ascii="Times New Roman" w:hAnsi="Times New Roman" w:cs="Times New Roman"/>
          <w:sz w:val="24"/>
          <w:szCs w:val="24"/>
        </w:rPr>
        <w:t xml:space="preserve">  Four mesocosms contained zero consumers, four contained</w:t>
      </w:r>
      <w:ins w:id="61" w:author="Cherie Briggs" w:date="2014-11-30T23:27:00Z">
        <w:r w:rsidR="000645E3">
          <w:rPr>
            <w:rFonts w:ascii="Times New Roman" w:hAnsi="Times New Roman" w:cs="Times New Roman"/>
            <w:sz w:val="24"/>
            <w:szCs w:val="24"/>
          </w:rPr>
          <w:t xml:space="preserve"> </w:t>
        </w:r>
      </w:ins>
      <w:r w:rsidR="005446CA">
        <w:rPr>
          <w:rFonts w:ascii="Times New Roman" w:hAnsi="Times New Roman" w:cs="Times New Roman"/>
          <w:sz w:val="24"/>
          <w:szCs w:val="24"/>
        </w:rPr>
        <w:t>16 tadpoles, four contained 250 mayflies, and the remaining four contained 16 tadpoles and 250 mayflies</w:t>
      </w:r>
      <w:r w:rsidR="005E1BDE">
        <w:rPr>
          <w:rFonts w:ascii="Times New Roman" w:hAnsi="Times New Roman" w:cs="Times New Roman"/>
          <w:sz w:val="24"/>
          <w:szCs w:val="24"/>
        </w:rPr>
        <w:t xml:space="preserve"> (n = 16).</w:t>
      </w:r>
    </w:p>
    <w:p w:rsidR="005446CA" w:rsidRDefault="003E05D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Mesocosms were located at the Sierra Nevada Aquatic Research Laboratory near Mammoth Lakes, CA (</w:t>
      </w:r>
      <w:r w:rsidR="00AB258D">
        <w:rPr>
          <w:rFonts w:ascii="Times New Roman" w:hAnsi="Times New Roman" w:cs="Times New Roman"/>
          <w:sz w:val="24"/>
          <w:szCs w:val="24"/>
        </w:rPr>
        <w:t xml:space="preserve">2165 m elevation, </w:t>
      </w:r>
      <w:r w:rsidR="00AB258D" w:rsidRPr="00AB258D">
        <w:rPr>
          <w:rFonts w:ascii="Times New Roman" w:hAnsi="Times New Roman" w:cs="Times New Roman"/>
          <w:sz w:val="24"/>
          <w:szCs w:val="24"/>
        </w:rPr>
        <w:t>37°36'50.83" N 118°49'57.56" W</w:t>
      </w:r>
      <w:r>
        <w:rPr>
          <w:rFonts w:ascii="Times New Roman" w:hAnsi="Times New Roman" w:cs="Times New Roman"/>
          <w:sz w:val="24"/>
          <w:szCs w:val="24"/>
        </w:rPr>
        <w:t xml:space="preserve">).  </w:t>
      </w:r>
      <w:r w:rsidR="000C7FAB">
        <w:rPr>
          <w:rFonts w:ascii="Times New Roman" w:hAnsi="Times New Roman" w:cs="Times New Roman"/>
          <w:sz w:val="24"/>
          <w:szCs w:val="24"/>
        </w:rPr>
        <w:t>We used s</w:t>
      </w:r>
      <w:r>
        <w:rPr>
          <w:rFonts w:ascii="Times New Roman" w:hAnsi="Times New Roman" w:cs="Times New Roman"/>
          <w:sz w:val="24"/>
          <w:szCs w:val="24"/>
        </w:rPr>
        <w:t xml:space="preserve">ixteen </w:t>
      </w:r>
      <w:r w:rsidR="000C7FAB">
        <w:rPr>
          <w:rFonts w:ascii="Times New Roman" w:hAnsi="Times New Roman" w:cs="Times New Roman"/>
          <w:sz w:val="24"/>
          <w:szCs w:val="24"/>
        </w:rPr>
        <w:t>cube shaped (</w:t>
      </w:r>
      <w:r>
        <w:rPr>
          <w:rFonts w:ascii="Times New Roman" w:hAnsi="Times New Roman" w:cs="Times New Roman"/>
          <w:sz w:val="24"/>
          <w:szCs w:val="24"/>
        </w:rPr>
        <w:t>1 m</w:t>
      </w:r>
      <w:r w:rsidR="005E1BDE">
        <w:rPr>
          <w:rFonts w:ascii="Times New Roman" w:hAnsi="Times New Roman" w:cs="Times New Roman"/>
          <w:sz w:val="24"/>
          <w:szCs w:val="24"/>
          <w:vertAlign w:val="superscript"/>
        </w:rPr>
        <w:t>3</w:t>
      </w:r>
      <w:r w:rsidR="000C7FAB">
        <w:rPr>
          <w:rFonts w:ascii="Times New Roman" w:hAnsi="Times New Roman" w:cs="Times New Roman"/>
          <w:sz w:val="24"/>
          <w:szCs w:val="24"/>
        </w:rPr>
        <w:t>)</w:t>
      </w:r>
      <w:r>
        <w:rPr>
          <w:rFonts w:ascii="Times New Roman" w:hAnsi="Times New Roman" w:cs="Times New Roman"/>
          <w:sz w:val="24"/>
          <w:szCs w:val="24"/>
        </w:rPr>
        <w:t xml:space="preserve"> concrete tanks</w:t>
      </w:r>
      <w:r w:rsidR="00435DD8">
        <w:rPr>
          <w:rFonts w:ascii="Times New Roman" w:hAnsi="Times New Roman" w:cs="Times New Roman"/>
          <w:sz w:val="24"/>
          <w:szCs w:val="24"/>
        </w:rPr>
        <w:t xml:space="preserve"> lined with Thoroseal concrete sealer</w:t>
      </w:r>
      <w:r>
        <w:rPr>
          <w:rFonts w:ascii="Times New Roman" w:hAnsi="Times New Roman" w:cs="Times New Roman"/>
          <w:sz w:val="24"/>
          <w:szCs w:val="24"/>
        </w:rPr>
        <w:t xml:space="preserve">, with </w:t>
      </w:r>
      <w:r w:rsidR="00AB258D">
        <w:rPr>
          <w:rFonts w:ascii="Times New Roman" w:hAnsi="Times New Roman" w:cs="Times New Roman"/>
          <w:sz w:val="24"/>
          <w:szCs w:val="24"/>
        </w:rPr>
        <w:t>sloping</w:t>
      </w:r>
      <w:r w:rsidR="005E1BDE">
        <w:rPr>
          <w:rFonts w:ascii="Times New Roman" w:hAnsi="Times New Roman" w:cs="Times New Roman"/>
          <w:sz w:val="24"/>
          <w:szCs w:val="24"/>
        </w:rPr>
        <w:t>, partially submerged</w:t>
      </w:r>
      <w:r w:rsidR="00AB258D">
        <w:rPr>
          <w:rFonts w:ascii="Times New Roman" w:hAnsi="Times New Roman" w:cs="Times New Roman"/>
          <w:sz w:val="24"/>
          <w:szCs w:val="24"/>
        </w:rPr>
        <w:t xml:space="preserve"> </w:t>
      </w:r>
      <w:r>
        <w:rPr>
          <w:rFonts w:ascii="Times New Roman" w:hAnsi="Times New Roman" w:cs="Times New Roman"/>
          <w:sz w:val="24"/>
          <w:szCs w:val="24"/>
        </w:rPr>
        <w:t>shelves on the south facing side to allow tadpoles and metamorphs to bask</w:t>
      </w:r>
      <w:r w:rsidR="00435DD8">
        <w:rPr>
          <w:rFonts w:ascii="Times New Roman" w:hAnsi="Times New Roman" w:cs="Times New Roman"/>
          <w:sz w:val="24"/>
          <w:szCs w:val="24"/>
        </w:rPr>
        <w:t xml:space="preserve"> (Fig.1).  These tanks </w:t>
      </w:r>
      <w:r w:rsidR="00AB258D">
        <w:rPr>
          <w:rFonts w:ascii="Times New Roman" w:hAnsi="Times New Roman" w:cs="Times New Roman"/>
          <w:sz w:val="24"/>
          <w:szCs w:val="24"/>
        </w:rPr>
        <w:t xml:space="preserve">were filled with water from </w:t>
      </w:r>
      <w:r w:rsidR="00435DD8">
        <w:rPr>
          <w:rFonts w:ascii="Times New Roman" w:hAnsi="Times New Roman" w:cs="Times New Roman"/>
          <w:sz w:val="24"/>
          <w:szCs w:val="24"/>
        </w:rPr>
        <w:t xml:space="preserve">adjacent </w:t>
      </w:r>
      <w:r w:rsidR="00AB258D">
        <w:rPr>
          <w:rFonts w:ascii="Times New Roman" w:hAnsi="Times New Roman" w:cs="Times New Roman"/>
          <w:sz w:val="24"/>
          <w:szCs w:val="24"/>
        </w:rPr>
        <w:t>Convict Creek</w:t>
      </w:r>
      <w:r w:rsidR="00435DD8">
        <w:rPr>
          <w:rFonts w:ascii="Times New Roman" w:hAnsi="Times New Roman" w:cs="Times New Roman"/>
          <w:sz w:val="24"/>
          <w:szCs w:val="24"/>
        </w:rPr>
        <w:t xml:space="preserve">; </w:t>
      </w:r>
      <w:r w:rsidR="00EA0087">
        <w:rPr>
          <w:rFonts w:ascii="Times New Roman" w:hAnsi="Times New Roman" w:cs="Times New Roman"/>
          <w:sz w:val="24"/>
          <w:szCs w:val="24"/>
        </w:rPr>
        <w:t>nitrate and phosphate levels in Convict Creek are similar to those observ</w:t>
      </w:r>
      <w:r w:rsidR="00B75D9A">
        <w:rPr>
          <w:rFonts w:ascii="Times New Roman" w:hAnsi="Times New Roman" w:cs="Times New Roman"/>
          <w:sz w:val="24"/>
          <w:szCs w:val="24"/>
        </w:rPr>
        <w:t xml:space="preserve">ed in most Sierra Nevada lakes, and while </w:t>
      </w:r>
      <w:r w:rsidR="00EA0087">
        <w:rPr>
          <w:rFonts w:ascii="Times New Roman" w:hAnsi="Times New Roman" w:cs="Times New Roman"/>
          <w:sz w:val="24"/>
          <w:szCs w:val="24"/>
        </w:rPr>
        <w:t xml:space="preserve">pH </w:t>
      </w:r>
      <w:r w:rsidR="00435DD8">
        <w:rPr>
          <w:rFonts w:ascii="Times New Roman" w:hAnsi="Times New Roman" w:cs="Times New Roman"/>
          <w:sz w:val="24"/>
          <w:szCs w:val="24"/>
        </w:rPr>
        <w:t xml:space="preserve">is </w:t>
      </w:r>
      <w:r w:rsidR="00EA0087">
        <w:rPr>
          <w:rFonts w:ascii="Times New Roman" w:hAnsi="Times New Roman" w:cs="Times New Roman"/>
          <w:sz w:val="24"/>
          <w:szCs w:val="24"/>
        </w:rPr>
        <w:t>higher</w:t>
      </w:r>
      <w:r w:rsidR="00435DD8">
        <w:rPr>
          <w:rFonts w:ascii="Times New Roman" w:hAnsi="Times New Roman" w:cs="Times New Roman"/>
          <w:sz w:val="24"/>
          <w:szCs w:val="24"/>
        </w:rPr>
        <w:t xml:space="preserve"> than </w:t>
      </w:r>
      <w:r w:rsidR="00436B9D">
        <w:rPr>
          <w:rFonts w:ascii="Times New Roman" w:hAnsi="Times New Roman" w:cs="Times New Roman"/>
          <w:sz w:val="24"/>
          <w:szCs w:val="24"/>
        </w:rPr>
        <w:t xml:space="preserve">in </w:t>
      </w:r>
      <w:r w:rsidR="00EA0087">
        <w:rPr>
          <w:rFonts w:ascii="Times New Roman" w:hAnsi="Times New Roman" w:cs="Times New Roman"/>
          <w:sz w:val="24"/>
          <w:szCs w:val="24"/>
        </w:rPr>
        <w:t>most Sierra Nevada</w:t>
      </w:r>
      <w:r w:rsidR="00435DD8">
        <w:rPr>
          <w:rFonts w:ascii="Times New Roman" w:hAnsi="Times New Roman" w:cs="Times New Roman"/>
          <w:sz w:val="24"/>
          <w:szCs w:val="24"/>
        </w:rPr>
        <w:t xml:space="preserve"> lakes </w:t>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7.9 – 8.5, </w:t>
      </w:r>
      <w:r w:rsidR="00436B9D" w:rsidRPr="00436B9D">
        <w:rPr>
          <w:rFonts w:ascii="Times New Roman" w:hAnsi="Times New Roman" w:cs="Times New Roman"/>
          <w:noProof/>
          <w:sz w:val="24"/>
          <w:szCs w:val="24"/>
        </w:rPr>
        <w:t>Leland et al. 1989, Sickman et al. 2003)</w:t>
      </w:r>
      <w:r w:rsidR="00B75D9A">
        <w:rPr>
          <w:rFonts w:ascii="Times New Roman" w:hAnsi="Times New Roman" w:cs="Times New Roman"/>
          <w:sz w:val="24"/>
          <w:szCs w:val="24"/>
        </w:rPr>
        <w:t xml:space="preserve"> it is in the range tolerate by mayflies and tadpoles in lakes </w:t>
      </w:r>
      <w:r w:rsidR="00EA0087">
        <w:rPr>
          <w:rFonts w:ascii="Times New Roman" w:hAnsi="Times New Roman" w:cs="Times New Roman"/>
          <w:sz w:val="24"/>
          <w:szCs w:val="24"/>
        </w:rPr>
        <w:t xml:space="preserve"> </w:t>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6.5 - 8.5, </w:t>
      </w:r>
      <w:r w:rsidR="00436B9D" w:rsidRPr="00436B9D">
        <w:rPr>
          <w:rFonts w:ascii="Times New Roman" w:hAnsi="Times New Roman" w:cs="Times New Roman"/>
          <w:noProof/>
          <w:sz w:val="24"/>
          <w:szCs w:val="24"/>
        </w:rPr>
        <w:t>Bradford et al. 1998)</w:t>
      </w:r>
      <w:r w:rsidR="00435DD8">
        <w:rPr>
          <w:rFonts w:ascii="Times New Roman" w:hAnsi="Times New Roman" w:cs="Times New Roman"/>
          <w:sz w:val="24"/>
          <w:szCs w:val="24"/>
        </w:rPr>
        <w:t>.</w:t>
      </w:r>
      <w:r w:rsidR="00F83DE3">
        <w:rPr>
          <w:rFonts w:ascii="Times New Roman" w:hAnsi="Times New Roman" w:cs="Times New Roman"/>
          <w:sz w:val="24"/>
          <w:szCs w:val="24"/>
        </w:rPr>
        <w:t xml:space="preserve">  </w:t>
      </w:r>
      <w:r w:rsidR="00435DD8">
        <w:rPr>
          <w:rFonts w:ascii="Times New Roman" w:hAnsi="Times New Roman" w:cs="Times New Roman"/>
          <w:sz w:val="24"/>
          <w:szCs w:val="24"/>
        </w:rPr>
        <w:t xml:space="preserve">Creek water </w:t>
      </w:r>
      <w:r w:rsidR="00AB258D">
        <w:rPr>
          <w:rFonts w:ascii="Times New Roman" w:hAnsi="Times New Roman" w:cs="Times New Roman"/>
          <w:sz w:val="24"/>
          <w:szCs w:val="24"/>
        </w:rPr>
        <w:t>was the source for algae</w:t>
      </w:r>
      <w:r w:rsidR="00435DD8">
        <w:rPr>
          <w:rFonts w:ascii="Times New Roman" w:hAnsi="Times New Roman" w:cs="Times New Roman"/>
          <w:sz w:val="24"/>
          <w:szCs w:val="24"/>
        </w:rPr>
        <w:t xml:space="preserve">, and mesocosms </w:t>
      </w:r>
      <w:r w:rsidR="00A74156">
        <w:rPr>
          <w:rFonts w:ascii="Times New Roman" w:hAnsi="Times New Roman" w:cs="Times New Roman"/>
          <w:sz w:val="24"/>
          <w:szCs w:val="24"/>
        </w:rPr>
        <w:t xml:space="preserve">were filled in April </w:t>
      </w:r>
      <w:r w:rsidR="00435DD8">
        <w:rPr>
          <w:rFonts w:ascii="Times New Roman" w:hAnsi="Times New Roman" w:cs="Times New Roman"/>
          <w:sz w:val="24"/>
          <w:szCs w:val="24"/>
        </w:rPr>
        <w:t xml:space="preserve">2010 </w:t>
      </w:r>
      <w:r w:rsidR="00A74156">
        <w:rPr>
          <w:rFonts w:ascii="Times New Roman" w:hAnsi="Times New Roman" w:cs="Times New Roman"/>
          <w:sz w:val="24"/>
          <w:szCs w:val="24"/>
        </w:rPr>
        <w:t xml:space="preserve">to allow algae communities to develop prior to the introduction of consumers.  </w:t>
      </w:r>
      <w:r w:rsidR="00EA0087">
        <w:rPr>
          <w:rFonts w:ascii="Times New Roman" w:hAnsi="Times New Roman" w:cs="Times New Roman"/>
          <w:sz w:val="24"/>
          <w:szCs w:val="24"/>
        </w:rPr>
        <w:t>Each mesocosm contained thirty sets of twelve porcelain tiles (</w:t>
      </w:r>
      <w:r w:rsidR="00436B9D">
        <w:rPr>
          <w:rFonts w:ascii="Times New Roman" w:hAnsi="Times New Roman" w:cs="Times New Roman"/>
          <w:sz w:val="24"/>
          <w:szCs w:val="24"/>
        </w:rPr>
        <w:t xml:space="preserve">identical </w:t>
      </w:r>
      <w:r w:rsidR="00EA0087">
        <w:rPr>
          <w:rFonts w:ascii="Times New Roman" w:hAnsi="Times New Roman" w:cs="Times New Roman"/>
          <w:sz w:val="24"/>
          <w:szCs w:val="24"/>
        </w:rPr>
        <w:t xml:space="preserve">to those used in the field enclosures, each tile was 2.4 cm x 2.4 cm, total area </w:t>
      </w:r>
      <w:r w:rsidR="007C00D6">
        <w:rPr>
          <w:rFonts w:ascii="Times New Roman" w:hAnsi="Times New Roman" w:cs="Times New Roman"/>
          <w:sz w:val="24"/>
          <w:szCs w:val="24"/>
        </w:rPr>
        <w:t xml:space="preserve">of 12 tiles x 30 sets of tiles: </w:t>
      </w:r>
      <w:r w:rsidR="00EA0087">
        <w:rPr>
          <w:rFonts w:ascii="Times New Roman" w:hAnsi="Times New Roman" w:cs="Times New Roman"/>
          <w:sz w:val="24"/>
          <w:szCs w:val="24"/>
        </w:rPr>
        <w:t xml:space="preserve">2074 </w:t>
      </w:r>
      <w:r w:rsidR="00EA0087">
        <w:rPr>
          <w:rFonts w:ascii="Times New Roman" w:hAnsi="Times New Roman" w:cs="Times New Roman"/>
          <w:sz w:val="24"/>
          <w:szCs w:val="24"/>
        </w:rPr>
        <w:lastRenderedPageBreak/>
        <w:t>cm</w:t>
      </w:r>
      <w:r w:rsidR="00EA0087" w:rsidRPr="00EA0087">
        <w:rPr>
          <w:rFonts w:ascii="Times New Roman" w:hAnsi="Times New Roman" w:cs="Times New Roman"/>
          <w:sz w:val="24"/>
          <w:szCs w:val="24"/>
          <w:vertAlign w:val="superscript"/>
        </w:rPr>
        <w:t>2</w:t>
      </w:r>
      <w:r w:rsidR="00EA0087">
        <w:rPr>
          <w:rFonts w:ascii="Times New Roman" w:hAnsi="Times New Roman" w:cs="Times New Roman"/>
          <w:sz w:val="24"/>
          <w:szCs w:val="24"/>
        </w:rPr>
        <w:t xml:space="preserve">) </w:t>
      </w:r>
      <w:r w:rsidR="00407E62">
        <w:rPr>
          <w:rFonts w:ascii="Times New Roman" w:hAnsi="Times New Roman" w:cs="Times New Roman"/>
          <w:sz w:val="24"/>
          <w:szCs w:val="24"/>
        </w:rPr>
        <w:t>to provide standard surfaces on which we could measure</w:t>
      </w:r>
      <w:r w:rsidR="00EA0087">
        <w:rPr>
          <w:rFonts w:ascii="Times New Roman" w:hAnsi="Times New Roman" w:cs="Times New Roman"/>
          <w:sz w:val="24"/>
          <w:szCs w:val="24"/>
        </w:rPr>
        <w:t xml:space="preserve"> algal abundance; twenty five were placed on the bottom of each mesocosm, and fi</w:t>
      </w:r>
      <w:r w:rsidR="005446CA">
        <w:rPr>
          <w:rFonts w:ascii="Times New Roman" w:hAnsi="Times New Roman" w:cs="Times New Roman"/>
          <w:sz w:val="24"/>
          <w:szCs w:val="24"/>
        </w:rPr>
        <w:t>ve were placed on each shelf</w:t>
      </w:r>
      <w:r w:rsidR="005E1BDE">
        <w:rPr>
          <w:rFonts w:ascii="Times New Roman" w:hAnsi="Times New Roman" w:cs="Times New Roman"/>
          <w:sz w:val="24"/>
          <w:szCs w:val="24"/>
        </w:rPr>
        <w:t xml:space="preserve"> (Fig. 1)</w:t>
      </w:r>
      <w:r w:rsidR="005446CA">
        <w:rPr>
          <w:rFonts w:ascii="Times New Roman" w:hAnsi="Times New Roman" w:cs="Times New Roman"/>
          <w:sz w:val="24"/>
          <w:szCs w:val="24"/>
        </w:rPr>
        <w:t>.</w:t>
      </w:r>
    </w:p>
    <w:p w:rsidR="005446CA"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collected 160 </w:t>
      </w:r>
      <w:r w:rsidRPr="00AB258D">
        <w:rPr>
          <w:rFonts w:ascii="Times New Roman" w:hAnsi="Times New Roman" w:cs="Times New Roman"/>
          <w:i/>
          <w:sz w:val="24"/>
          <w:szCs w:val="24"/>
        </w:rPr>
        <w:t>Rana sierrae</w:t>
      </w:r>
      <w:r>
        <w:rPr>
          <w:rFonts w:ascii="Times New Roman" w:hAnsi="Times New Roman" w:cs="Times New Roman"/>
          <w:sz w:val="24"/>
          <w:szCs w:val="24"/>
        </w:rPr>
        <w:t xml:space="preserve"> tadpoles (Gosner stages 34-39) from Marmot Lake (</w:t>
      </w:r>
      <w:r w:rsidR="00B75D9A">
        <w:rPr>
          <w:rFonts w:ascii="Times New Roman" w:hAnsi="Times New Roman" w:cs="Times New Roman"/>
          <w:sz w:val="24"/>
          <w:szCs w:val="24"/>
        </w:rPr>
        <w:t xml:space="preserve">John Muir Wilderness, </w:t>
      </w:r>
      <w:r>
        <w:rPr>
          <w:rFonts w:ascii="Times New Roman" w:hAnsi="Times New Roman" w:cs="Times New Roman"/>
          <w:sz w:val="24"/>
          <w:szCs w:val="24"/>
        </w:rPr>
        <w:t xml:space="preserve">3590 m elevation, </w:t>
      </w:r>
      <w:r w:rsidRPr="00C11BBD">
        <w:rPr>
          <w:rFonts w:ascii="Times New Roman" w:hAnsi="Times New Roman" w:cs="Times New Roman"/>
          <w:sz w:val="24"/>
          <w:szCs w:val="24"/>
        </w:rPr>
        <w:t>37°15'36.33" N 118°41'01.38" W</w:t>
      </w:r>
      <w:r>
        <w:rPr>
          <w:rFonts w:ascii="Times New Roman" w:hAnsi="Times New Roman" w:cs="Times New Roman"/>
          <w:sz w:val="24"/>
          <w:szCs w:val="24"/>
        </w:rPr>
        <w:t xml:space="preserve">) and transported them in one gallon containers with portable aerators and </w:t>
      </w:r>
      <w:r w:rsidR="005E1BDE">
        <w:rPr>
          <w:rFonts w:ascii="Times New Roman" w:hAnsi="Times New Roman" w:cs="Times New Roman"/>
          <w:sz w:val="24"/>
          <w:szCs w:val="24"/>
        </w:rPr>
        <w:t xml:space="preserve">surrounded by blocks of </w:t>
      </w:r>
      <w:r>
        <w:rPr>
          <w:rFonts w:ascii="Times New Roman" w:hAnsi="Times New Roman" w:cs="Times New Roman"/>
          <w:sz w:val="24"/>
          <w:szCs w:val="24"/>
        </w:rPr>
        <w:t>snow.  About 3000 mayflies (</w:t>
      </w:r>
      <w:r w:rsidRPr="00AB258D">
        <w:rPr>
          <w:rFonts w:ascii="Times New Roman" w:hAnsi="Times New Roman" w:cs="Times New Roman"/>
          <w:i/>
          <w:sz w:val="24"/>
          <w:szCs w:val="24"/>
        </w:rPr>
        <w:t>Callibaetis ferrugineus</w:t>
      </w:r>
      <w:r>
        <w:rPr>
          <w:rFonts w:ascii="Times New Roman" w:hAnsi="Times New Roman" w:cs="Times New Roman"/>
          <w:sz w:val="24"/>
          <w:szCs w:val="24"/>
        </w:rPr>
        <w:t xml:space="preserve">) were collected from a small pond in Yosemite National Park (2608 m elevation, </w:t>
      </w:r>
      <w:r w:rsidRPr="00C11BBD">
        <w:rPr>
          <w:rFonts w:ascii="Times New Roman" w:hAnsi="Times New Roman" w:cs="Times New Roman"/>
          <w:sz w:val="24"/>
          <w:szCs w:val="24"/>
        </w:rPr>
        <w:t>37°53'07.18" N 119°23'39.97" W</w:t>
      </w:r>
      <w:r>
        <w:rPr>
          <w:rFonts w:ascii="Times New Roman" w:hAnsi="Times New Roman" w:cs="Times New Roman"/>
          <w:sz w:val="24"/>
          <w:szCs w:val="24"/>
        </w:rPr>
        <w:t xml:space="preserve">) using a D-net with 250 </w:t>
      </w:r>
      <w:r>
        <w:rPr>
          <w:rFonts w:ascii="Calibri" w:hAnsi="Calibri" w:cs="Times New Roman"/>
          <w:sz w:val="24"/>
          <w:szCs w:val="24"/>
        </w:rPr>
        <w:t>μ</w:t>
      </w:r>
      <w:r>
        <w:rPr>
          <w:rFonts w:ascii="Times New Roman" w:hAnsi="Times New Roman" w:cs="Times New Roman"/>
          <w:sz w:val="24"/>
          <w:szCs w:val="24"/>
        </w:rPr>
        <w:t xml:space="preserve">m mesh size, sorted using 250 </w:t>
      </w:r>
      <w:r>
        <w:rPr>
          <w:rFonts w:ascii="Calibri" w:hAnsi="Calibri" w:cs="Times New Roman"/>
          <w:sz w:val="24"/>
          <w:szCs w:val="24"/>
        </w:rPr>
        <w:t>μ</w:t>
      </w:r>
      <w:r>
        <w:rPr>
          <w:rFonts w:ascii="Times New Roman" w:hAnsi="Times New Roman" w:cs="Times New Roman"/>
          <w:sz w:val="24"/>
          <w:szCs w:val="24"/>
        </w:rPr>
        <w:t xml:space="preserve">m sieves, pipettes, and turkey basters, and transported similarly to tadpoles.  </w:t>
      </w:r>
    </w:p>
    <w:p w:rsidR="007D4B11"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experiment began in</w:t>
      </w:r>
      <w:r w:rsidR="00A74156">
        <w:rPr>
          <w:rFonts w:ascii="Times New Roman" w:hAnsi="Times New Roman" w:cs="Times New Roman"/>
          <w:sz w:val="24"/>
          <w:szCs w:val="24"/>
        </w:rPr>
        <w:t xml:space="preserve"> </w:t>
      </w:r>
      <w:r>
        <w:rPr>
          <w:rFonts w:ascii="Times New Roman" w:hAnsi="Times New Roman" w:cs="Times New Roman"/>
          <w:sz w:val="24"/>
          <w:szCs w:val="24"/>
        </w:rPr>
        <w:t xml:space="preserve">late </w:t>
      </w:r>
      <w:r w:rsidR="00A74156">
        <w:rPr>
          <w:rFonts w:ascii="Times New Roman" w:hAnsi="Times New Roman" w:cs="Times New Roman"/>
          <w:sz w:val="24"/>
          <w:szCs w:val="24"/>
        </w:rPr>
        <w:t xml:space="preserve">July </w:t>
      </w:r>
      <w:r w:rsidR="00435DD8">
        <w:rPr>
          <w:rFonts w:ascii="Times New Roman" w:hAnsi="Times New Roman" w:cs="Times New Roman"/>
          <w:sz w:val="24"/>
          <w:szCs w:val="24"/>
        </w:rPr>
        <w:t xml:space="preserve">2010 </w:t>
      </w:r>
      <w:r>
        <w:rPr>
          <w:rFonts w:ascii="Times New Roman" w:hAnsi="Times New Roman" w:cs="Times New Roman"/>
          <w:sz w:val="24"/>
          <w:szCs w:val="24"/>
        </w:rPr>
        <w:t xml:space="preserve">when we added </w:t>
      </w:r>
      <w:r w:rsidR="00EA0087">
        <w:rPr>
          <w:rFonts w:ascii="Times New Roman" w:hAnsi="Times New Roman" w:cs="Times New Roman"/>
          <w:sz w:val="24"/>
          <w:szCs w:val="24"/>
        </w:rPr>
        <w:t xml:space="preserve">consumers </w:t>
      </w:r>
      <w:r>
        <w:rPr>
          <w:rFonts w:ascii="Times New Roman" w:hAnsi="Times New Roman" w:cs="Times New Roman"/>
          <w:sz w:val="24"/>
          <w:szCs w:val="24"/>
        </w:rPr>
        <w:t xml:space="preserve">to the mesocosms.  We were not able to maintain the mayfly densities, because mayflies </w:t>
      </w:r>
      <w:r w:rsidR="0054169C">
        <w:rPr>
          <w:rFonts w:ascii="Times New Roman" w:hAnsi="Times New Roman" w:cs="Times New Roman"/>
          <w:sz w:val="24"/>
          <w:szCs w:val="24"/>
        </w:rPr>
        <w:t xml:space="preserve">were </w:t>
      </w:r>
      <w:r w:rsidR="00B75D9A">
        <w:rPr>
          <w:rFonts w:ascii="Times New Roman" w:hAnsi="Times New Roman" w:cs="Times New Roman"/>
          <w:sz w:val="24"/>
          <w:szCs w:val="24"/>
        </w:rPr>
        <w:t>un</w:t>
      </w:r>
      <w:r w:rsidR="0054169C">
        <w:rPr>
          <w:rFonts w:ascii="Times New Roman" w:hAnsi="Times New Roman" w:cs="Times New Roman"/>
          <w:sz w:val="24"/>
          <w:szCs w:val="24"/>
        </w:rPr>
        <w:t>detect</w:t>
      </w:r>
      <w:r w:rsidR="00B75D9A">
        <w:rPr>
          <w:rFonts w:ascii="Times New Roman" w:hAnsi="Times New Roman" w:cs="Times New Roman"/>
          <w:sz w:val="24"/>
          <w:szCs w:val="24"/>
        </w:rPr>
        <w:t>able</w:t>
      </w:r>
      <w:r w:rsidR="0054169C">
        <w:rPr>
          <w:rFonts w:ascii="Times New Roman" w:hAnsi="Times New Roman" w:cs="Times New Roman"/>
          <w:sz w:val="24"/>
          <w:szCs w:val="24"/>
        </w:rPr>
        <w:t xml:space="preserve"> in the mesocosms, </w:t>
      </w:r>
      <w:r w:rsidR="00436B9D">
        <w:rPr>
          <w:rFonts w:ascii="Times New Roman" w:hAnsi="Times New Roman" w:cs="Times New Roman"/>
          <w:sz w:val="24"/>
          <w:szCs w:val="24"/>
        </w:rPr>
        <w:t xml:space="preserve">and </w:t>
      </w:r>
      <w:r w:rsidR="00B75D9A">
        <w:rPr>
          <w:rFonts w:ascii="Times New Roman" w:hAnsi="Times New Roman" w:cs="Times New Roman"/>
          <w:sz w:val="24"/>
          <w:szCs w:val="24"/>
        </w:rPr>
        <w:t xml:space="preserve">mortality </w:t>
      </w:r>
      <w:r w:rsidR="00243B43">
        <w:rPr>
          <w:rFonts w:ascii="Times New Roman" w:hAnsi="Times New Roman" w:cs="Times New Roman"/>
          <w:sz w:val="24"/>
          <w:szCs w:val="24"/>
        </w:rPr>
        <w:t xml:space="preserve">occurred </w:t>
      </w:r>
      <w:r w:rsidR="00B75D9A">
        <w:rPr>
          <w:rFonts w:ascii="Times New Roman" w:hAnsi="Times New Roman" w:cs="Times New Roman"/>
          <w:sz w:val="24"/>
          <w:szCs w:val="24"/>
        </w:rPr>
        <w:t>without our knowledge</w:t>
      </w:r>
      <w:r w:rsidR="005B7279">
        <w:rPr>
          <w:rFonts w:ascii="Times New Roman" w:hAnsi="Times New Roman" w:cs="Times New Roman"/>
          <w:sz w:val="24"/>
          <w:szCs w:val="24"/>
        </w:rPr>
        <w:t>.</w:t>
      </w:r>
      <w:r w:rsidR="00AC1331">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AC1331">
        <w:rPr>
          <w:rFonts w:ascii="Times New Roman" w:hAnsi="Times New Roman" w:cs="Times New Roman"/>
          <w:sz w:val="24"/>
          <w:szCs w:val="24"/>
        </w:rPr>
        <w:t xml:space="preserve"> was maintained by adding </w:t>
      </w:r>
      <w:r w:rsidR="00200828">
        <w:rPr>
          <w:rFonts w:ascii="Times New Roman" w:hAnsi="Times New Roman" w:cs="Times New Roman"/>
          <w:sz w:val="24"/>
          <w:szCs w:val="24"/>
        </w:rPr>
        <w:t>younger tadpoles to replace individuals which metamorphosed and were removed.</w:t>
      </w:r>
      <w:r>
        <w:rPr>
          <w:rFonts w:ascii="Times New Roman" w:hAnsi="Times New Roman" w:cs="Times New Roman"/>
          <w:sz w:val="24"/>
          <w:szCs w:val="24"/>
        </w:rPr>
        <w:t xml:space="preserve">  </w:t>
      </w:r>
      <w:commentRangeStart w:id="62"/>
      <w:r>
        <w:rPr>
          <w:rFonts w:ascii="Times New Roman" w:hAnsi="Times New Roman" w:cs="Times New Roman"/>
          <w:sz w:val="24"/>
          <w:szCs w:val="24"/>
        </w:rPr>
        <w:t>We ended the experiment when so many tadpoles metamorphosed that we could no longer maintain tadpole densities in the mesocosms</w:t>
      </w:r>
      <w:commentRangeEnd w:id="62"/>
      <w:r w:rsidR="000645E3">
        <w:rPr>
          <w:rStyle w:val="CommentReference"/>
        </w:rPr>
        <w:commentReference w:id="62"/>
      </w:r>
      <w:r>
        <w:rPr>
          <w:rFonts w:ascii="Times New Roman" w:hAnsi="Times New Roman" w:cs="Times New Roman"/>
          <w:sz w:val="24"/>
          <w:szCs w:val="24"/>
        </w:rPr>
        <w:t xml:space="preserve">.  </w:t>
      </w:r>
      <w:r w:rsidR="00A6404C">
        <w:rPr>
          <w:rFonts w:ascii="Times New Roman" w:hAnsi="Times New Roman" w:cs="Times New Roman"/>
          <w:sz w:val="24"/>
          <w:szCs w:val="24"/>
        </w:rPr>
        <w:t xml:space="preserve">We then measured size (tail </w:t>
      </w:r>
      <w:r w:rsidR="007A2BBA">
        <w:rPr>
          <w:rFonts w:ascii="Times New Roman" w:hAnsi="Times New Roman" w:cs="Times New Roman"/>
          <w:sz w:val="24"/>
          <w:szCs w:val="24"/>
        </w:rPr>
        <w:t xml:space="preserve">muscle height and </w:t>
      </w:r>
      <w:r w:rsidR="00A6404C">
        <w:rPr>
          <w:rFonts w:ascii="Times New Roman" w:hAnsi="Times New Roman" w:cs="Times New Roman"/>
          <w:sz w:val="24"/>
          <w:szCs w:val="24"/>
        </w:rPr>
        <w:t>width</w:t>
      </w:r>
      <w:r w:rsidR="00436B9D">
        <w:rPr>
          <w:rFonts w:ascii="Times New Roman" w:hAnsi="Times New Roman" w:cs="Times New Roman"/>
          <w:sz w:val="24"/>
          <w:szCs w:val="24"/>
        </w:rPr>
        <w:t>,</w:t>
      </w:r>
      <w:r w:rsidR="00A6404C">
        <w:rPr>
          <w:rFonts w:ascii="Times New Roman" w:hAnsi="Times New Roman" w:cs="Times New Roman"/>
          <w:sz w:val="24"/>
          <w:szCs w:val="24"/>
        </w:rPr>
        <w:t xml:space="preserve"> body length not including tail</w:t>
      </w:r>
      <w:r w:rsidR="007A2BBA">
        <w:rPr>
          <w:rFonts w:ascii="Times New Roman" w:hAnsi="Times New Roman" w:cs="Times New Roman"/>
          <w:sz w:val="24"/>
          <w:szCs w:val="24"/>
        </w:rPr>
        <w:t>, and wet weight</w:t>
      </w:r>
      <w:r w:rsidR="00A6404C">
        <w:rPr>
          <w:rFonts w:ascii="Times New Roman" w:hAnsi="Times New Roman" w:cs="Times New Roman"/>
          <w:sz w:val="24"/>
          <w:szCs w:val="24"/>
        </w:rPr>
        <w:t xml:space="preserve">) and developmental stage (Gosner stage) of </w:t>
      </w:r>
      <w:r w:rsidR="0009227D">
        <w:rPr>
          <w:rFonts w:ascii="Times New Roman" w:hAnsi="Times New Roman" w:cs="Times New Roman"/>
          <w:sz w:val="24"/>
          <w:szCs w:val="24"/>
        </w:rPr>
        <w:t xml:space="preserve">all </w:t>
      </w:r>
      <w:r w:rsidR="00A6404C">
        <w:rPr>
          <w:rFonts w:ascii="Times New Roman" w:hAnsi="Times New Roman" w:cs="Times New Roman"/>
          <w:sz w:val="24"/>
          <w:szCs w:val="24"/>
        </w:rPr>
        <w:t>tadpoles</w:t>
      </w:r>
      <w:commentRangeStart w:id="63"/>
      <w:r w:rsidR="00A6404C">
        <w:rPr>
          <w:rFonts w:ascii="Times New Roman" w:hAnsi="Times New Roman" w:cs="Times New Roman"/>
          <w:sz w:val="24"/>
          <w:szCs w:val="24"/>
        </w:rPr>
        <w:t>.</w:t>
      </w:r>
      <w:commentRangeEnd w:id="63"/>
      <w:r w:rsidR="000645E3">
        <w:rPr>
          <w:rStyle w:val="CommentReference"/>
        </w:rPr>
        <w:commentReference w:id="63"/>
      </w:r>
      <w:r w:rsidR="00A6404C">
        <w:rPr>
          <w:rFonts w:ascii="Times New Roman" w:hAnsi="Times New Roman" w:cs="Times New Roman"/>
          <w:sz w:val="24"/>
          <w:szCs w:val="24"/>
        </w:rPr>
        <w:t xml:space="preserve">  We sampled each mesocosm for mayflies using the same D-net used to collect them, sampling until </w:t>
      </w:r>
      <w:r w:rsidR="00436B9D">
        <w:rPr>
          <w:rFonts w:ascii="Times New Roman" w:hAnsi="Times New Roman" w:cs="Times New Roman"/>
          <w:sz w:val="24"/>
          <w:szCs w:val="24"/>
        </w:rPr>
        <w:t>2</w:t>
      </w:r>
      <w:r w:rsidR="00A6404C">
        <w:rPr>
          <w:rFonts w:ascii="Times New Roman" w:hAnsi="Times New Roman" w:cs="Times New Roman"/>
          <w:sz w:val="24"/>
          <w:szCs w:val="24"/>
        </w:rPr>
        <w:t xml:space="preserve">0 consecutive sweeps collected no more mayfly nymphs.  Mayflies were counted, </w:t>
      </w:r>
      <w:r w:rsidR="0009227D">
        <w:rPr>
          <w:rFonts w:ascii="Times New Roman" w:hAnsi="Times New Roman" w:cs="Times New Roman"/>
          <w:sz w:val="24"/>
          <w:szCs w:val="24"/>
        </w:rPr>
        <w:t xml:space="preserve">and </w:t>
      </w:r>
      <w:r w:rsidR="00A6404C">
        <w:rPr>
          <w:rFonts w:ascii="Times New Roman" w:hAnsi="Times New Roman" w:cs="Times New Roman"/>
          <w:sz w:val="24"/>
          <w:szCs w:val="24"/>
        </w:rPr>
        <w:t>measured</w:t>
      </w:r>
      <w:r w:rsidR="0009227D">
        <w:rPr>
          <w:rFonts w:ascii="Times New Roman" w:hAnsi="Times New Roman" w:cs="Times New Roman"/>
          <w:sz w:val="24"/>
          <w:szCs w:val="24"/>
        </w:rPr>
        <w:t xml:space="preserve"> similarly to those in the field enclosure experiment</w:t>
      </w:r>
      <w:r w:rsidR="00A6404C">
        <w:rPr>
          <w:rFonts w:ascii="Times New Roman" w:hAnsi="Times New Roman" w:cs="Times New Roman"/>
          <w:sz w:val="24"/>
          <w:szCs w:val="24"/>
        </w:rPr>
        <w:t>.</w:t>
      </w:r>
    </w:p>
    <w:p w:rsidR="005446CA" w:rsidRPr="007D4B11" w:rsidRDefault="00407E6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mesocosm experiment, we sampled algal abundance </w:t>
      </w:r>
      <w:r w:rsidR="00B75D9A">
        <w:rPr>
          <w:rFonts w:ascii="Times New Roman" w:hAnsi="Times New Roman" w:cs="Times New Roman"/>
          <w:sz w:val="24"/>
          <w:szCs w:val="24"/>
        </w:rPr>
        <w:t xml:space="preserve">four times: once prior to the start of the experiment in July, then </w:t>
      </w:r>
      <w:r w:rsidR="000B42C3">
        <w:rPr>
          <w:rFonts w:ascii="Times New Roman" w:hAnsi="Times New Roman" w:cs="Times New Roman"/>
          <w:sz w:val="24"/>
          <w:szCs w:val="24"/>
        </w:rPr>
        <w:t xml:space="preserve">three </w:t>
      </w:r>
      <w:r w:rsidR="00B75D9A">
        <w:rPr>
          <w:rFonts w:ascii="Times New Roman" w:hAnsi="Times New Roman" w:cs="Times New Roman"/>
          <w:sz w:val="24"/>
          <w:szCs w:val="24"/>
        </w:rPr>
        <w:t xml:space="preserve">more </w:t>
      </w:r>
      <w:r w:rsidR="000B42C3">
        <w:rPr>
          <w:rFonts w:ascii="Times New Roman" w:hAnsi="Times New Roman" w:cs="Times New Roman"/>
          <w:sz w:val="24"/>
          <w:szCs w:val="24"/>
        </w:rPr>
        <w:t xml:space="preserve">times </w:t>
      </w:r>
      <w:r w:rsidR="005E1BDE">
        <w:rPr>
          <w:rFonts w:ascii="Times New Roman" w:hAnsi="Times New Roman" w:cs="Times New Roman"/>
          <w:sz w:val="24"/>
          <w:szCs w:val="24"/>
        </w:rPr>
        <w:t xml:space="preserve">during July and </w:t>
      </w:r>
      <w:r>
        <w:rPr>
          <w:rFonts w:ascii="Times New Roman" w:hAnsi="Times New Roman" w:cs="Times New Roman"/>
          <w:sz w:val="24"/>
          <w:szCs w:val="24"/>
        </w:rPr>
        <w:t>August</w:t>
      </w:r>
      <w:r w:rsidR="005E1BDE">
        <w:rPr>
          <w:rFonts w:ascii="Times New Roman" w:hAnsi="Times New Roman" w:cs="Times New Roman"/>
          <w:sz w:val="24"/>
          <w:szCs w:val="24"/>
        </w:rPr>
        <w:t xml:space="preserve"> 2010</w:t>
      </w:r>
      <w:r>
        <w:rPr>
          <w:rFonts w:ascii="Times New Roman" w:hAnsi="Times New Roman" w:cs="Times New Roman"/>
          <w:sz w:val="24"/>
          <w:szCs w:val="24"/>
        </w:rPr>
        <w:t xml:space="preserve">.  On </w:t>
      </w:r>
      <w:r>
        <w:rPr>
          <w:rFonts w:ascii="Times New Roman" w:hAnsi="Times New Roman" w:cs="Times New Roman"/>
          <w:sz w:val="24"/>
          <w:szCs w:val="24"/>
        </w:rPr>
        <w:lastRenderedPageBreak/>
        <w:t>each date,</w:t>
      </w:r>
      <w:r w:rsidR="000B42C3">
        <w:rPr>
          <w:rFonts w:ascii="Times New Roman" w:hAnsi="Times New Roman" w:cs="Times New Roman"/>
          <w:sz w:val="24"/>
          <w:szCs w:val="24"/>
        </w:rPr>
        <w:t xml:space="preserve"> </w:t>
      </w:r>
      <w:r w:rsidR="005B530B">
        <w:rPr>
          <w:rFonts w:ascii="Times New Roman" w:hAnsi="Times New Roman" w:cs="Times New Roman"/>
          <w:sz w:val="24"/>
          <w:szCs w:val="24"/>
        </w:rPr>
        <w:t xml:space="preserve">we sampled bottom tiles and shelf tiles.  </w:t>
      </w:r>
      <w:r w:rsidR="007325B7">
        <w:rPr>
          <w:rFonts w:ascii="Times New Roman" w:hAnsi="Times New Roman" w:cs="Times New Roman"/>
          <w:sz w:val="24"/>
          <w:szCs w:val="24"/>
        </w:rPr>
        <w:t>T</w:t>
      </w:r>
      <w:r w:rsidR="005B530B">
        <w:rPr>
          <w:rFonts w:ascii="Times New Roman" w:hAnsi="Times New Roman" w:cs="Times New Roman"/>
          <w:sz w:val="24"/>
          <w:szCs w:val="24"/>
        </w:rPr>
        <w:t xml:space="preserve">iles </w:t>
      </w:r>
      <w:r w:rsidR="007325B7">
        <w:rPr>
          <w:rFonts w:ascii="Times New Roman" w:hAnsi="Times New Roman" w:cs="Times New Roman"/>
          <w:sz w:val="24"/>
          <w:szCs w:val="24"/>
        </w:rPr>
        <w:t xml:space="preserve">on the bottoms of mesocosms </w:t>
      </w:r>
      <w:r w:rsidR="006F25A5">
        <w:rPr>
          <w:rFonts w:ascii="Times New Roman" w:hAnsi="Times New Roman" w:cs="Times New Roman"/>
          <w:sz w:val="24"/>
          <w:szCs w:val="24"/>
        </w:rPr>
        <w:t>were exposed to grazing f</w:t>
      </w:r>
      <w:r w:rsidR="005B530B">
        <w:rPr>
          <w:rFonts w:ascii="Times New Roman" w:hAnsi="Times New Roman" w:cs="Times New Roman"/>
          <w:sz w:val="24"/>
          <w:szCs w:val="24"/>
        </w:rPr>
        <w:t xml:space="preserve">or </w:t>
      </w:r>
      <w:r w:rsidR="006F25A5">
        <w:rPr>
          <w:rFonts w:ascii="Times New Roman" w:hAnsi="Times New Roman" w:cs="Times New Roman"/>
          <w:sz w:val="24"/>
          <w:szCs w:val="24"/>
        </w:rPr>
        <w:t xml:space="preserve">one, two, </w:t>
      </w:r>
      <w:r w:rsidR="00834A80">
        <w:rPr>
          <w:rFonts w:ascii="Times New Roman" w:hAnsi="Times New Roman" w:cs="Times New Roman"/>
          <w:sz w:val="24"/>
          <w:szCs w:val="24"/>
        </w:rPr>
        <w:t>and</w:t>
      </w:r>
      <w:r w:rsidR="005B530B">
        <w:rPr>
          <w:rFonts w:ascii="Times New Roman" w:hAnsi="Times New Roman" w:cs="Times New Roman"/>
          <w:sz w:val="24"/>
          <w:szCs w:val="24"/>
        </w:rPr>
        <w:t xml:space="preserve"> three weeks; </w:t>
      </w:r>
      <w:r w:rsidR="00B75D9A">
        <w:rPr>
          <w:rFonts w:ascii="Times New Roman" w:hAnsi="Times New Roman" w:cs="Times New Roman"/>
          <w:sz w:val="24"/>
          <w:szCs w:val="24"/>
        </w:rPr>
        <w:t xml:space="preserve">in week 1, </w:t>
      </w:r>
      <w:r w:rsidR="005B530B">
        <w:rPr>
          <w:rFonts w:ascii="Times New Roman" w:hAnsi="Times New Roman" w:cs="Times New Roman"/>
          <w:sz w:val="24"/>
          <w:szCs w:val="24"/>
        </w:rPr>
        <w:t>15 tiles were removed from mesocosms</w:t>
      </w:r>
      <w:r w:rsidR="006F25A5">
        <w:rPr>
          <w:rFonts w:ascii="Times New Roman" w:hAnsi="Times New Roman" w:cs="Times New Roman"/>
          <w:sz w:val="24"/>
          <w:szCs w:val="24"/>
        </w:rPr>
        <w:t>, sampled for algae</w:t>
      </w:r>
      <w:r w:rsidR="00B75D9A">
        <w:rPr>
          <w:rFonts w:ascii="Times New Roman" w:hAnsi="Times New Roman" w:cs="Times New Roman"/>
          <w:sz w:val="24"/>
          <w:szCs w:val="24"/>
        </w:rPr>
        <w:t>,</w:t>
      </w:r>
      <w:r w:rsidR="006F25A5">
        <w:rPr>
          <w:rFonts w:ascii="Times New Roman" w:hAnsi="Times New Roman" w:cs="Times New Roman"/>
          <w:sz w:val="24"/>
          <w:szCs w:val="24"/>
        </w:rPr>
        <w:t xml:space="preserve"> and replaced</w:t>
      </w:r>
      <w:r w:rsidR="005E1BDE">
        <w:rPr>
          <w:rFonts w:ascii="Times New Roman" w:hAnsi="Times New Roman" w:cs="Times New Roman"/>
          <w:sz w:val="24"/>
          <w:szCs w:val="24"/>
        </w:rPr>
        <w:t xml:space="preserve">.  </w:t>
      </w:r>
      <w:r w:rsidR="00B75D9A">
        <w:rPr>
          <w:rFonts w:ascii="Times New Roman" w:hAnsi="Times New Roman" w:cs="Times New Roman"/>
          <w:sz w:val="24"/>
          <w:szCs w:val="24"/>
        </w:rPr>
        <w:t>In week 2, five</w:t>
      </w:r>
      <w:r w:rsidR="006F25A5">
        <w:rPr>
          <w:rFonts w:ascii="Times New Roman" w:hAnsi="Times New Roman" w:cs="Times New Roman"/>
          <w:sz w:val="24"/>
          <w:szCs w:val="24"/>
        </w:rPr>
        <w:t xml:space="preserve"> </w:t>
      </w:r>
      <w:r w:rsidR="00834A80">
        <w:rPr>
          <w:rFonts w:ascii="Times New Roman" w:hAnsi="Times New Roman" w:cs="Times New Roman"/>
          <w:sz w:val="24"/>
          <w:szCs w:val="24"/>
        </w:rPr>
        <w:t xml:space="preserve">previously sampled tiles </w:t>
      </w:r>
      <w:r w:rsidR="006F25A5">
        <w:rPr>
          <w:rFonts w:ascii="Times New Roman" w:hAnsi="Times New Roman" w:cs="Times New Roman"/>
          <w:sz w:val="24"/>
          <w:szCs w:val="24"/>
        </w:rPr>
        <w:t>were removed, sampled</w:t>
      </w:r>
      <w:r w:rsidR="00834A80">
        <w:rPr>
          <w:rFonts w:ascii="Times New Roman" w:hAnsi="Times New Roman" w:cs="Times New Roman"/>
          <w:sz w:val="24"/>
          <w:szCs w:val="24"/>
        </w:rPr>
        <w:t xml:space="preserve"> again</w:t>
      </w:r>
      <w:r w:rsidR="006F25A5">
        <w:rPr>
          <w:rFonts w:ascii="Times New Roman" w:hAnsi="Times New Roman" w:cs="Times New Roman"/>
          <w:sz w:val="24"/>
          <w:szCs w:val="24"/>
        </w:rPr>
        <w:t>, and replaced</w:t>
      </w:r>
      <w:r w:rsidR="00B75D9A">
        <w:rPr>
          <w:rFonts w:ascii="Times New Roman" w:hAnsi="Times New Roman" w:cs="Times New Roman"/>
          <w:sz w:val="24"/>
          <w:szCs w:val="24"/>
        </w:rPr>
        <w:t xml:space="preserve">.  In week 3, at the end of the experiment, </w:t>
      </w:r>
      <w:r w:rsidR="006F25A5">
        <w:rPr>
          <w:rFonts w:ascii="Times New Roman" w:hAnsi="Times New Roman" w:cs="Times New Roman"/>
          <w:sz w:val="24"/>
          <w:szCs w:val="24"/>
        </w:rPr>
        <w:t>all remaining tiles were removed</w:t>
      </w:r>
      <w:r w:rsidR="007325B7">
        <w:rPr>
          <w:rFonts w:ascii="Times New Roman" w:hAnsi="Times New Roman" w:cs="Times New Roman"/>
          <w:sz w:val="24"/>
          <w:szCs w:val="24"/>
        </w:rPr>
        <w:t xml:space="preserve"> and</w:t>
      </w:r>
      <w:r w:rsidR="006F25A5">
        <w:rPr>
          <w:rFonts w:ascii="Times New Roman" w:hAnsi="Times New Roman" w:cs="Times New Roman"/>
          <w:sz w:val="24"/>
          <w:szCs w:val="24"/>
        </w:rPr>
        <w:t xml:space="preserve"> sampled.</w:t>
      </w:r>
      <w:r w:rsidR="005446CA">
        <w:rPr>
          <w:rFonts w:ascii="Times New Roman" w:hAnsi="Times New Roman" w:cs="Times New Roman"/>
          <w:sz w:val="24"/>
          <w:szCs w:val="24"/>
        </w:rPr>
        <w:t xml:space="preserve">  Four out of five tiles on the shelves were sampled </w:t>
      </w:r>
      <w:r w:rsidR="006B47ED">
        <w:rPr>
          <w:rFonts w:ascii="Times New Roman" w:hAnsi="Times New Roman" w:cs="Times New Roman"/>
          <w:sz w:val="24"/>
          <w:szCs w:val="24"/>
        </w:rPr>
        <w:t xml:space="preserve">on the first and second date </w:t>
      </w:r>
      <w:r w:rsidR="005446CA">
        <w:rPr>
          <w:rFonts w:ascii="Times New Roman" w:hAnsi="Times New Roman" w:cs="Times New Roman"/>
          <w:sz w:val="24"/>
          <w:szCs w:val="24"/>
        </w:rPr>
        <w:t xml:space="preserve">and </w:t>
      </w:r>
      <w:r w:rsidR="006B47ED">
        <w:rPr>
          <w:rFonts w:ascii="Times New Roman" w:hAnsi="Times New Roman" w:cs="Times New Roman"/>
          <w:sz w:val="24"/>
          <w:szCs w:val="24"/>
        </w:rPr>
        <w:t>re</w:t>
      </w:r>
      <w:r w:rsidR="005446CA">
        <w:rPr>
          <w:rFonts w:ascii="Times New Roman" w:hAnsi="Times New Roman" w:cs="Times New Roman"/>
          <w:sz w:val="24"/>
          <w:szCs w:val="24"/>
        </w:rPr>
        <w:t xml:space="preserve">placed; </w:t>
      </w:r>
      <w:r w:rsidR="006B47ED">
        <w:rPr>
          <w:rFonts w:ascii="Times New Roman" w:hAnsi="Times New Roman" w:cs="Times New Roman"/>
          <w:sz w:val="24"/>
          <w:szCs w:val="24"/>
        </w:rPr>
        <w:t xml:space="preserve">all five were </w:t>
      </w:r>
      <w:r w:rsidR="005446CA">
        <w:rPr>
          <w:rFonts w:ascii="Times New Roman" w:hAnsi="Times New Roman" w:cs="Times New Roman"/>
          <w:sz w:val="24"/>
          <w:szCs w:val="24"/>
        </w:rPr>
        <w:t>sampled at the end of the experiment.  For all tiles, we scrubbed a</w:t>
      </w:r>
      <w:r w:rsidR="005B0884">
        <w:rPr>
          <w:rFonts w:ascii="Times New Roman" w:hAnsi="Times New Roman" w:cs="Times New Roman"/>
          <w:sz w:val="24"/>
          <w:szCs w:val="24"/>
        </w:rPr>
        <w:t xml:space="preserve">lgae from each tile, suspended </w:t>
      </w:r>
      <w:r w:rsidR="005446CA">
        <w:rPr>
          <w:rFonts w:ascii="Times New Roman" w:hAnsi="Times New Roman" w:cs="Times New Roman"/>
          <w:sz w:val="24"/>
          <w:szCs w:val="24"/>
        </w:rPr>
        <w:t xml:space="preserve">it </w:t>
      </w:r>
      <w:r w:rsidR="005B0884">
        <w:rPr>
          <w:rFonts w:ascii="Times New Roman" w:hAnsi="Times New Roman" w:cs="Times New Roman"/>
          <w:sz w:val="24"/>
          <w:szCs w:val="24"/>
        </w:rPr>
        <w:t xml:space="preserve">in </w:t>
      </w:r>
      <w:r w:rsidR="0048024A">
        <w:rPr>
          <w:rFonts w:ascii="Times New Roman" w:hAnsi="Times New Roman" w:cs="Times New Roman"/>
          <w:sz w:val="24"/>
          <w:szCs w:val="24"/>
        </w:rPr>
        <w:t xml:space="preserve">60 mL of </w:t>
      </w:r>
      <w:r w:rsidR="005B0884">
        <w:rPr>
          <w:rFonts w:ascii="Times New Roman" w:hAnsi="Times New Roman" w:cs="Times New Roman"/>
          <w:sz w:val="24"/>
          <w:szCs w:val="24"/>
        </w:rPr>
        <w:t xml:space="preserve">water, and filtered </w:t>
      </w:r>
      <w:r w:rsidR="005446CA">
        <w:rPr>
          <w:rFonts w:ascii="Times New Roman" w:hAnsi="Times New Roman" w:cs="Times New Roman"/>
          <w:sz w:val="24"/>
          <w:szCs w:val="24"/>
        </w:rPr>
        <w:t xml:space="preserve">the suspension </w:t>
      </w:r>
      <w:r w:rsidR="005B0884">
        <w:rPr>
          <w:rFonts w:ascii="Times New Roman" w:hAnsi="Times New Roman" w:cs="Times New Roman"/>
          <w:sz w:val="24"/>
          <w:szCs w:val="24"/>
        </w:rPr>
        <w:t>onto a glass fiber filter</w:t>
      </w:r>
      <w:r w:rsidR="00A6404C">
        <w:rPr>
          <w:rFonts w:ascii="Times New Roman" w:hAnsi="Times New Roman" w:cs="Times New Roman"/>
          <w:sz w:val="24"/>
          <w:szCs w:val="24"/>
        </w:rPr>
        <w:t>,</w:t>
      </w:r>
      <w:r w:rsidR="006B47ED">
        <w:rPr>
          <w:rFonts w:ascii="Times New Roman" w:hAnsi="Times New Roman" w:cs="Times New Roman"/>
          <w:sz w:val="24"/>
          <w:szCs w:val="24"/>
        </w:rPr>
        <w:t xml:space="preserve"> </w:t>
      </w:r>
      <w:r w:rsidR="00A6404C">
        <w:rPr>
          <w:rFonts w:ascii="Times New Roman" w:hAnsi="Times New Roman" w:cs="Times New Roman"/>
          <w:sz w:val="24"/>
          <w:szCs w:val="24"/>
        </w:rPr>
        <w:t xml:space="preserve">using </w:t>
      </w:r>
      <w:r w:rsidR="006B47ED">
        <w:rPr>
          <w:rFonts w:ascii="Times New Roman" w:hAnsi="Times New Roman" w:cs="Times New Roman"/>
          <w:sz w:val="24"/>
          <w:szCs w:val="24"/>
        </w:rPr>
        <w:t xml:space="preserve">an electric vacuum pump.  </w:t>
      </w:r>
      <w:r w:rsidR="005B0884">
        <w:rPr>
          <w:rFonts w:ascii="Times New Roman" w:hAnsi="Times New Roman" w:cs="Times New Roman"/>
          <w:sz w:val="24"/>
          <w:szCs w:val="24"/>
        </w:rPr>
        <w:t xml:space="preserve">These </w:t>
      </w:r>
      <w:r w:rsidR="005446CA">
        <w:rPr>
          <w:rFonts w:ascii="Times New Roman" w:hAnsi="Times New Roman" w:cs="Times New Roman"/>
          <w:sz w:val="24"/>
          <w:szCs w:val="24"/>
        </w:rPr>
        <w:t xml:space="preserve">samples </w:t>
      </w:r>
      <w:r w:rsidR="005B0884">
        <w:rPr>
          <w:rFonts w:ascii="Times New Roman" w:hAnsi="Times New Roman" w:cs="Times New Roman"/>
          <w:sz w:val="24"/>
          <w:szCs w:val="24"/>
        </w:rPr>
        <w:t>were frozen immediately, and later processed for AFDM as described above.</w:t>
      </w:r>
      <w:r w:rsidR="00397E20">
        <w:rPr>
          <w:rFonts w:ascii="Times New Roman" w:hAnsi="Times New Roman" w:cs="Times New Roman"/>
          <w:sz w:val="24"/>
          <w:szCs w:val="24"/>
        </w:rPr>
        <w:t xml:space="preserve">  </w:t>
      </w:r>
    </w:p>
    <w:p w:rsidR="007C74D6" w:rsidRDefault="007C74D6" w:rsidP="00570AB9">
      <w:pPr>
        <w:spacing w:line="480" w:lineRule="auto"/>
        <w:ind w:right="360"/>
        <w:rPr>
          <w:rFonts w:ascii="Times New Roman" w:hAnsi="Times New Roman" w:cs="Times New Roman"/>
          <w:i/>
          <w:sz w:val="24"/>
          <w:szCs w:val="24"/>
        </w:rPr>
      </w:pPr>
    </w:p>
    <w:p w:rsidR="00A6404C" w:rsidRPr="00A6404C" w:rsidRDefault="008F14E5" w:rsidP="00570AB9">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Analytical methods</w:t>
      </w:r>
    </w:p>
    <w:p w:rsidR="009A0D57" w:rsidRPr="00F51734"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For both experiments, we performed analyses to relate algal abundance to consumer abundance, and analyses to relate body size of each consumer to its abundance and to the abundance of its competitor</w:t>
      </w:r>
      <w:r w:rsidR="008A3BE3">
        <w:rPr>
          <w:rFonts w:ascii="Times New Roman" w:hAnsi="Times New Roman" w:cs="Times New Roman"/>
          <w:sz w:val="24"/>
          <w:szCs w:val="24"/>
        </w:rPr>
        <w:t xml:space="preserve"> (Table 1)</w:t>
      </w:r>
      <w:r>
        <w:rPr>
          <w:rFonts w:ascii="Times New Roman" w:hAnsi="Times New Roman" w:cs="Times New Roman"/>
          <w:sz w:val="24"/>
          <w:szCs w:val="24"/>
        </w:rPr>
        <w:t>.</w:t>
      </w:r>
    </w:p>
    <w:p w:rsidR="009A0D57" w:rsidRDefault="00A6404C" w:rsidP="009A0D57">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field enclosure experiment</w:t>
      </w:r>
      <w:r w:rsidR="008F14E5" w:rsidRPr="008F14E5">
        <w:rPr>
          <w:rFonts w:ascii="Times New Roman" w:hAnsi="Times New Roman" w:cs="Times New Roman"/>
          <w:i/>
          <w:sz w:val="24"/>
          <w:szCs w:val="24"/>
        </w:rPr>
        <w:t xml:space="preserve">. – </w:t>
      </w:r>
      <w:r w:rsidR="008F14E5">
        <w:rPr>
          <w:rFonts w:ascii="Times New Roman" w:hAnsi="Times New Roman" w:cs="Times New Roman"/>
          <w:sz w:val="24"/>
          <w:szCs w:val="24"/>
        </w:rPr>
        <w:t xml:space="preserve">For </w:t>
      </w:r>
      <w:r w:rsidR="00C143D2">
        <w:rPr>
          <w:rFonts w:ascii="Times New Roman" w:hAnsi="Times New Roman" w:cs="Times New Roman"/>
          <w:sz w:val="24"/>
          <w:szCs w:val="24"/>
        </w:rPr>
        <w:t xml:space="preserve">our analysis of field enclosure </w:t>
      </w:r>
      <w:r>
        <w:rPr>
          <w:rFonts w:ascii="Times New Roman" w:hAnsi="Times New Roman" w:cs="Times New Roman"/>
          <w:sz w:val="24"/>
          <w:szCs w:val="24"/>
        </w:rPr>
        <w:t xml:space="preserve">algal abundance </w:t>
      </w:r>
      <w:r w:rsidR="00C143D2">
        <w:rPr>
          <w:rFonts w:ascii="Times New Roman" w:hAnsi="Times New Roman" w:cs="Times New Roman"/>
          <w:sz w:val="24"/>
          <w:szCs w:val="24"/>
        </w:rPr>
        <w:t>data</w:t>
      </w:r>
      <w:r w:rsidR="008F14E5">
        <w:rPr>
          <w:rFonts w:ascii="Times New Roman" w:hAnsi="Times New Roman" w:cs="Times New Roman"/>
          <w:sz w:val="24"/>
          <w:szCs w:val="24"/>
        </w:rPr>
        <w:t xml:space="preserve">, we used two sets of independent variables in alternative analyses.  In </w:t>
      </w:r>
      <w:r>
        <w:rPr>
          <w:rFonts w:ascii="Times New Roman" w:hAnsi="Times New Roman" w:cs="Times New Roman"/>
          <w:sz w:val="24"/>
          <w:szCs w:val="24"/>
        </w:rPr>
        <w:t xml:space="preserve">the first analysis </w:t>
      </w:r>
      <w:r w:rsidR="00C143D2">
        <w:rPr>
          <w:rFonts w:ascii="Times New Roman" w:hAnsi="Times New Roman" w:cs="Times New Roman"/>
          <w:sz w:val="24"/>
          <w:szCs w:val="24"/>
        </w:rPr>
        <w:t xml:space="preserve">the </w:t>
      </w:r>
      <w:r w:rsidR="005B7279">
        <w:rPr>
          <w:rFonts w:ascii="Times New Roman" w:hAnsi="Times New Roman" w:cs="Times New Roman"/>
          <w:sz w:val="24"/>
          <w:szCs w:val="24"/>
        </w:rPr>
        <w:t xml:space="preserve">two </w:t>
      </w:r>
      <w:r w:rsidR="00C143D2">
        <w:rPr>
          <w:rFonts w:ascii="Times New Roman" w:hAnsi="Times New Roman" w:cs="Times New Roman"/>
          <w:sz w:val="24"/>
          <w:szCs w:val="24"/>
        </w:rPr>
        <w:t xml:space="preserve">independent variables were </w:t>
      </w:r>
      <w:r w:rsidR="00D1481C">
        <w:rPr>
          <w:rFonts w:ascii="Times New Roman" w:hAnsi="Times New Roman" w:cs="Times New Roman"/>
          <w:sz w:val="24"/>
          <w:szCs w:val="24"/>
        </w:rPr>
        <w:t xml:space="preserve">the </w:t>
      </w:r>
      <w:r w:rsidR="009A0D57">
        <w:rPr>
          <w:rFonts w:ascii="Times New Roman" w:hAnsi="Times New Roman" w:cs="Times New Roman"/>
          <w:sz w:val="24"/>
          <w:szCs w:val="24"/>
        </w:rPr>
        <w:t xml:space="preserve">continuous </w:t>
      </w:r>
      <w:r w:rsidR="00D1481C">
        <w:rPr>
          <w:rFonts w:ascii="Times New Roman" w:hAnsi="Times New Roman" w:cs="Times New Roman"/>
          <w:sz w:val="24"/>
          <w:szCs w:val="24"/>
        </w:rPr>
        <w:t xml:space="preserve">variables </w:t>
      </w:r>
      <w:r w:rsidR="00C143D2">
        <w:rPr>
          <w:rFonts w:ascii="Times New Roman" w:hAnsi="Times New Roman" w:cs="Times New Roman"/>
          <w:sz w:val="24"/>
          <w:szCs w:val="24"/>
        </w:rPr>
        <w:t xml:space="preserve">mayfly </w:t>
      </w:r>
      <w:r w:rsidR="009A0D57">
        <w:rPr>
          <w:rFonts w:ascii="Times New Roman" w:hAnsi="Times New Roman" w:cs="Times New Roman"/>
          <w:sz w:val="24"/>
          <w:szCs w:val="24"/>
        </w:rPr>
        <w:t xml:space="preserve">abundance </w:t>
      </w:r>
      <w:r w:rsidR="005B7279">
        <w:rPr>
          <w:rFonts w:ascii="Times New Roman" w:hAnsi="Times New Roman" w:cs="Times New Roman"/>
          <w:sz w:val="24"/>
          <w:szCs w:val="24"/>
        </w:rPr>
        <w:t>and</w:t>
      </w:r>
      <w:r w:rsidR="00C143D2">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with </w:t>
      </w:r>
      <w:r w:rsidR="00D1481C">
        <w:rPr>
          <w:rFonts w:ascii="Times New Roman" w:hAnsi="Times New Roman" w:cs="Times New Roman"/>
          <w:sz w:val="24"/>
          <w:szCs w:val="24"/>
        </w:rPr>
        <w:t xml:space="preserve">four </w:t>
      </w:r>
      <w:r w:rsidR="005B7279">
        <w:rPr>
          <w:rFonts w:ascii="Times New Roman" w:hAnsi="Times New Roman" w:cs="Times New Roman"/>
          <w:sz w:val="24"/>
          <w:szCs w:val="24"/>
        </w:rPr>
        <w:t xml:space="preserve">levels for each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treatment of eac</w:t>
      </w:r>
      <w:r w:rsidR="00ED293A">
        <w:rPr>
          <w:rFonts w:ascii="Times New Roman" w:hAnsi="Times New Roman" w:cs="Times New Roman"/>
          <w:sz w:val="24"/>
          <w:szCs w:val="24"/>
        </w:rPr>
        <w:t xml:space="preserve">h consumer.  </w:t>
      </w:r>
      <w:r w:rsidR="009A0D57">
        <w:rPr>
          <w:rFonts w:ascii="Times New Roman" w:hAnsi="Times New Roman" w:cs="Times New Roman"/>
          <w:sz w:val="24"/>
          <w:szCs w:val="24"/>
        </w:rPr>
        <w:t xml:space="preserve">In the second analysis, instead of using the </w:t>
      </w:r>
      <w:commentRangeStart w:id="64"/>
      <w:r w:rsidR="009A0D57">
        <w:rPr>
          <w:rFonts w:ascii="Times New Roman" w:hAnsi="Times New Roman" w:cs="Times New Roman"/>
          <w:sz w:val="24"/>
          <w:szCs w:val="24"/>
        </w:rPr>
        <w:t xml:space="preserve">categorical </w:t>
      </w:r>
      <w:commentRangeEnd w:id="64"/>
      <w:r w:rsidR="000645E3">
        <w:rPr>
          <w:rStyle w:val="CommentReference"/>
        </w:rPr>
        <w:commentReference w:id="64"/>
      </w:r>
      <w:r w:rsidR="009A0D57">
        <w:rPr>
          <w:rFonts w:ascii="Times New Roman" w:hAnsi="Times New Roman" w:cs="Times New Roman"/>
          <w:sz w:val="24"/>
          <w:szCs w:val="24"/>
        </w:rPr>
        <w:t>variables for mayfly and tadpole abundance, we used total biomass estimated for each consumer within each enclosure.  For mayflies, per-enclosure AFDM was the sum of estimated individual AFDM calculated from the lengths of mayflies and the length-mass regression relationship</w:t>
      </w:r>
      <w:commentRangeStart w:id="65"/>
      <w:r w:rsidR="009A0D57">
        <w:rPr>
          <w:rFonts w:ascii="Times New Roman" w:hAnsi="Times New Roman" w:cs="Times New Roman"/>
          <w:sz w:val="24"/>
          <w:szCs w:val="24"/>
        </w:rPr>
        <w:t>.</w:t>
      </w:r>
      <w:commentRangeEnd w:id="65"/>
      <w:r w:rsidR="001556D1">
        <w:rPr>
          <w:rStyle w:val="CommentReference"/>
        </w:rPr>
        <w:commentReference w:id="65"/>
      </w:r>
      <w:r w:rsidR="009A0D57">
        <w:rPr>
          <w:rFonts w:ascii="Times New Roman" w:hAnsi="Times New Roman" w:cs="Times New Roman"/>
          <w:sz w:val="24"/>
          <w:szCs w:val="24"/>
        </w:rPr>
        <w:t xml:space="preserve">  For tadpoles, per-</w:t>
      </w:r>
      <w:r w:rsidR="009A0D57">
        <w:rPr>
          <w:rFonts w:ascii="Times New Roman" w:hAnsi="Times New Roman" w:cs="Times New Roman"/>
          <w:sz w:val="24"/>
          <w:szCs w:val="24"/>
        </w:rPr>
        <w:lastRenderedPageBreak/>
        <w:t>enclosure total AFDM was based on the Gosner stage-mass relationship and stages we observed for each tadpole.  These consumer biomasses were used as continuous independent variables in our second analyses, with the same covariates described above.</w:t>
      </w:r>
    </w:p>
    <w:p w:rsidR="00D1481C"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In both analyses, w</w:t>
      </w:r>
      <w:r w:rsidR="00ED293A">
        <w:rPr>
          <w:rFonts w:ascii="Times New Roman" w:hAnsi="Times New Roman" w:cs="Times New Roman"/>
          <w:sz w:val="24"/>
          <w:szCs w:val="24"/>
        </w:rPr>
        <w:t xml:space="preserve">e included </w:t>
      </w:r>
      <w:r w:rsidR="005B7279">
        <w:rPr>
          <w:rFonts w:ascii="Times New Roman" w:hAnsi="Times New Roman" w:cs="Times New Roman"/>
          <w:sz w:val="24"/>
          <w:szCs w:val="24"/>
        </w:rPr>
        <w:t>categorical covariate</w:t>
      </w:r>
      <w:r w:rsidR="00ED293A">
        <w:rPr>
          <w:rFonts w:ascii="Times New Roman" w:hAnsi="Times New Roman" w:cs="Times New Roman"/>
          <w:sz w:val="24"/>
          <w:szCs w:val="24"/>
        </w:rPr>
        <w:t>s</w:t>
      </w:r>
      <w:r w:rsidR="005B7279">
        <w:rPr>
          <w:rFonts w:ascii="Times New Roman" w:hAnsi="Times New Roman" w:cs="Times New Roman"/>
          <w:sz w:val="24"/>
          <w:szCs w:val="24"/>
        </w:rPr>
        <w:t xml:space="preserve"> for </w:t>
      </w:r>
      <w:r w:rsidR="00ED293A">
        <w:rPr>
          <w:rFonts w:ascii="Times New Roman" w:hAnsi="Times New Roman" w:cs="Times New Roman"/>
          <w:sz w:val="24"/>
          <w:szCs w:val="24"/>
        </w:rPr>
        <w:t xml:space="preserve">experimental block, with three levels, and for </w:t>
      </w:r>
      <w:r w:rsidR="005B7279">
        <w:rPr>
          <w:rFonts w:ascii="Times New Roman" w:hAnsi="Times New Roman" w:cs="Times New Roman"/>
          <w:sz w:val="24"/>
          <w:szCs w:val="24"/>
        </w:rPr>
        <w:t xml:space="preserve">lake, with two levels (LeConte and Spur).  </w:t>
      </w:r>
      <w:r w:rsidR="00ED293A">
        <w:rPr>
          <w:rFonts w:ascii="Times New Roman" w:hAnsi="Times New Roman" w:cs="Times New Roman"/>
          <w:sz w:val="24"/>
          <w:szCs w:val="24"/>
        </w:rPr>
        <w:t>The lake</w:t>
      </w:r>
      <w:r w:rsidR="005B7279">
        <w:rPr>
          <w:rFonts w:ascii="Times New Roman" w:hAnsi="Times New Roman" w:cs="Times New Roman"/>
          <w:sz w:val="24"/>
          <w:szCs w:val="24"/>
        </w:rPr>
        <w:t xml:space="preserve"> covariate account</w:t>
      </w:r>
      <w:r w:rsidR="0088064A">
        <w:rPr>
          <w:rFonts w:ascii="Times New Roman" w:hAnsi="Times New Roman" w:cs="Times New Roman"/>
          <w:sz w:val="24"/>
          <w:szCs w:val="24"/>
        </w:rPr>
        <w:t>ed</w:t>
      </w:r>
      <w:r w:rsidR="005B7279">
        <w:rPr>
          <w:rFonts w:ascii="Times New Roman" w:hAnsi="Times New Roman" w:cs="Times New Roman"/>
          <w:sz w:val="24"/>
          <w:szCs w:val="24"/>
        </w:rPr>
        <w:t xml:space="preserve"> for differences between lakes such as elevation, temperature, or size.  We also included </w:t>
      </w:r>
      <w:r w:rsidR="00D1481C">
        <w:rPr>
          <w:rFonts w:ascii="Times New Roman" w:hAnsi="Times New Roman" w:cs="Times New Roman"/>
          <w:sz w:val="24"/>
          <w:szCs w:val="24"/>
        </w:rPr>
        <w:t xml:space="preserve">continuous </w:t>
      </w:r>
      <w:r w:rsidR="005B7279">
        <w:rPr>
          <w:rFonts w:ascii="Times New Roman" w:hAnsi="Times New Roman" w:cs="Times New Roman"/>
          <w:sz w:val="24"/>
          <w:szCs w:val="24"/>
        </w:rPr>
        <w:t xml:space="preserve">covariates for </w:t>
      </w:r>
      <w:r w:rsidR="00A6404C">
        <w:rPr>
          <w:rFonts w:ascii="Times New Roman" w:hAnsi="Times New Roman" w:cs="Times New Roman"/>
          <w:sz w:val="24"/>
          <w:szCs w:val="24"/>
        </w:rPr>
        <w:t xml:space="preserve">duration of </w:t>
      </w:r>
      <w:r w:rsidR="00ED293A">
        <w:rPr>
          <w:rFonts w:ascii="Times New Roman" w:hAnsi="Times New Roman" w:cs="Times New Roman"/>
          <w:sz w:val="24"/>
          <w:szCs w:val="24"/>
        </w:rPr>
        <w:t>experimental block</w:t>
      </w:r>
      <w:r w:rsidR="00A6404C">
        <w:rPr>
          <w:rFonts w:ascii="Times New Roman" w:hAnsi="Times New Roman" w:cs="Times New Roman"/>
          <w:sz w:val="24"/>
          <w:szCs w:val="24"/>
        </w:rPr>
        <w:t xml:space="preserve"> (days)</w:t>
      </w:r>
      <w:r w:rsidR="008F14E5">
        <w:rPr>
          <w:rFonts w:ascii="Times New Roman" w:hAnsi="Times New Roman" w:cs="Times New Roman"/>
          <w:sz w:val="24"/>
          <w:szCs w:val="24"/>
        </w:rPr>
        <w:t xml:space="preserve">, </w:t>
      </w:r>
      <w:r w:rsidR="0088064A">
        <w:rPr>
          <w:rFonts w:ascii="Times New Roman" w:hAnsi="Times New Roman" w:cs="Times New Roman"/>
          <w:sz w:val="24"/>
          <w:szCs w:val="24"/>
        </w:rPr>
        <w:t>solar radiation</w:t>
      </w:r>
      <w:r w:rsidR="008F14E5">
        <w:rPr>
          <w:rFonts w:ascii="Times New Roman" w:hAnsi="Times New Roman" w:cs="Times New Roman"/>
          <w:sz w:val="24"/>
          <w:szCs w:val="24"/>
        </w:rPr>
        <w:t xml:space="preserve"> within </w:t>
      </w:r>
      <w:r w:rsidR="0088064A">
        <w:rPr>
          <w:rFonts w:ascii="Times New Roman" w:hAnsi="Times New Roman" w:cs="Times New Roman"/>
          <w:sz w:val="24"/>
          <w:szCs w:val="24"/>
        </w:rPr>
        <w:t>enclosures</w:t>
      </w:r>
      <w:r w:rsidR="008F14E5">
        <w:rPr>
          <w:rFonts w:ascii="Times New Roman" w:hAnsi="Times New Roman" w:cs="Times New Roman"/>
          <w:sz w:val="24"/>
          <w:szCs w:val="24"/>
        </w:rPr>
        <w:t xml:space="preserve">, </w:t>
      </w:r>
      <w:r w:rsidR="00D1481C">
        <w:rPr>
          <w:rFonts w:ascii="Times New Roman" w:hAnsi="Times New Roman" w:cs="Times New Roman"/>
          <w:sz w:val="24"/>
          <w:szCs w:val="24"/>
        </w:rPr>
        <w:t>and substrate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beneath enclosure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w:t>
      </w:r>
    </w:p>
    <w:p w:rsidR="001B0C2B" w:rsidRDefault="00041F0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response variable </w:t>
      </w:r>
      <w:r w:rsidR="00DA0ABC">
        <w:rPr>
          <w:rFonts w:ascii="Times New Roman" w:hAnsi="Times New Roman" w:cs="Times New Roman"/>
          <w:sz w:val="24"/>
          <w:szCs w:val="24"/>
        </w:rPr>
        <w:t>was</w:t>
      </w:r>
      <w:r w:rsidR="008E0C7C">
        <w:rPr>
          <w:rFonts w:ascii="Times New Roman" w:hAnsi="Times New Roman" w:cs="Times New Roman"/>
          <w:sz w:val="24"/>
          <w:szCs w:val="24"/>
        </w:rPr>
        <w:t xml:space="preserve"> algal abundance (</w:t>
      </w:r>
      <w:r w:rsidR="003C2950">
        <w:rPr>
          <w:rFonts w:ascii="Times New Roman" w:hAnsi="Times New Roman" w:cs="Times New Roman"/>
          <w:sz w:val="24"/>
          <w:szCs w:val="24"/>
        </w:rPr>
        <w:t>a</w:t>
      </w:r>
      <w:r w:rsidR="00C80538" w:rsidRPr="00C80538">
        <w:rPr>
          <w:rFonts w:ascii="Times New Roman" w:hAnsi="Times New Roman" w:cs="Times New Roman"/>
          <w:sz w:val="24"/>
          <w:szCs w:val="24"/>
        </w:rPr>
        <w:t>lga</w:t>
      </w:r>
      <w:r w:rsidR="00951AFD">
        <w:rPr>
          <w:rFonts w:ascii="Times New Roman" w:hAnsi="Times New Roman" w:cs="Times New Roman"/>
          <w:sz w:val="24"/>
          <w:szCs w:val="24"/>
        </w:rPr>
        <w:t>l</w:t>
      </w:r>
      <w:r w:rsidR="00C80538" w:rsidRPr="00C80538">
        <w:rPr>
          <w:rFonts w:ascii="Times New Roman" w:hAnsi="Times New Roman" w:cs="Times New Roman"/>
          <w:sz w:val="24"/>
          <w:szCs w:val="24"/>
        </w:rPr>
        <w:t xml:space="preserve"> </w:t>
      </w:r>
      <w:r w:rsidR="00951AFD">
        <w:rPr>
          <w:rFonts w:ascii="Times New Roman" w:hAnsi="Times New Roman" w:cs="Times New Roman"/>
          <w:sz w:val="24"/>
          <w:szCs w:val="24"/>
        </w:rPr>
        <w:t xml:space="preserve">biomass, </w:t>
      </w:r>
      <w:r w:rsidR="00C80538" w:rsidRPr="00C80538">
        <w:rPr>
          <w:rFonts w:ascii="Times New Roman" w:hAnsi="Times New Roman" w:cs="Times New Roman"/>
          <w:sz w:val="24"/>
          <w:szCs w:val="24"/>
        </w:rPr>
        <w:t>AFDM</w:t>
      </w:r>
      <w:r w:rsidR="003C2950">
        <w:rPr>
          <w:rFonts w:ascii="Times New Roman" w:hAnsi="Times New Roman" w:cs="Times New Roman"/>
          <w:sz w:val="24"/>
          <w:szCs w:val="24"/>
        </w:rPr>
        <w:t xml:space="preserve"> </w:t>
      </w:r>
      <w:r w:rsidR="00C80538" w:rsidRPr="003C2950">
        <w:rPr>
          <w:rFonts w:ascii="Times New Roman" w:hAnsi="Times New Roman" w:cs="Times New Roman"/>
          <w:sz w:val="24"/>
          <w:szCs w:val="24"/>
        </w:rPr>
        <w:t>m</w:t>
      </w:r>
      <w:r w:rsidR="003C2950">
        <w:rPr>
          <w:rFonts w:ascii="Times New Roman" w:hAnsi="Times New Roman" w:cs="Times New Roman"/>
          <w:sz w:val="24"/>
          <w:szCs w:val="24"/>
          <w:vertAlign w:val="superscript"/>
        </w:rPr>
        <w:t>-</w:t>
      </w:r>
      <w:r w:rsidR="00C80538" w:rsidRPr="003C2950">
        <w:rPr>
          <w:rFonts w:ascii="Times New Roman" w:hAnsi="Times New Roman" w:cs="Times New Roman"/>
          <w:sz w:val="24"/>
          <w:szCs w:val="24"/>
          <w:vertAlign w:val="superscript"/>
        </w:rPr>
        <w:t>2</w:t>
      </w:r>
      <w:r w:rsidR="008E0C7C" w:rsidRPr="008E0C7C">
        <w:rPr>
          <w:rFonts w:ascii="Times New Roman" w:hAnsi="Times New Roman" w:cs="Times New Roman"/>
          <w:sz w:val="24"/>
          <w:szCs w:val="24"/>
        </w:rPr>
        <w:t>)</w:t>
      </w:r>
      <w:r w:rsidR="001C46BA">
        <w:rPr>
          <w:rFonts w:ascii="Times New Roman" w:hAnsi="Times New Roman" w:cs="Times New Roman"/>
          <w:sz w:val="24"/>
          <w:szCs w:val="24"/>
        </w:rPr>
        <w:t>, measured at the conclusion of each block</w:t>
      </w:r>
      <w:r w:rsidR="004822B8">
        <w:rPr>
          <w:rFonts w:ascii="Times New Roman" w:hAnsi="Times New Roman" w:cs="Times New Roman"/>
          <w:sz w:val="24"/>
          <w:szCs w:val="24"/>
        </w:rPr>
        <w:t>.  W</w:t>
      </w:r>
      <w:r w:rsidR="0088064A">
        <w:rPr>
          <w:rFonts w:ascii="Times New Roman" w:hAnsi="Times New Roman" w:cs="Times New Roman"/>
          <w:sz w:val="24"/>
          <w:szCs w:val="24"/>
        </w:rPr>
        <w:t>e used linear mixed effects models</w:t>
      </w:r>
      <w:r>
        <w:rPr>
          <w:rFonts w:ascii="Times New Roman" w:hAnsi="Times New Roman" w:cs="Times New Roman"/>
          <w:sz w:val="24"/>
          <w:szCs w:val="24"/>
        </w:rPr>
        <w:t xml:space="preserve"> </w:t>
      </w:r>
      <w:r w:rsidRPr="00041F0F">
        <w:rPr>
          <w:rFonts w:ascii="Times New Roman" w:hAnsi="Times New Roman" w:cs="Times New Roman"/>
          <w:noProof/>
          <w:sz w:val="24"/>
          <w:szCs w:val="24"/>
        </w:rPr>
        <w:t>(Zuur et al. 2009)</w:t>
      </w:r>
      <w:r>
        <w:rPr>
          <w:rFonts w:ascii="Times New Roman" w:hAnsi="Times New Roman" w:cs="Times New Roman"/>
          <w:sz w:val="24"/>
          <w:szCs w:val="24"/>
        </w:rPr>
        <w:t xml:space="preserve"> to test the </w:t>
      </w:r>
      <w:r w:rsidR="00951AFD">
        <w:rPr>
          <w:rFonts w:ascii="Times New Roman" w:hAnsi="Times New Roman" w:cs="Times New Roman"/>
          <w:sz w:val="24"/>
          <w:szCs w:val="24"/>
        </w:rPr>
        <w:t xml:space="preserve">response </w:t>
      </w:r>
      <w:r>
        <w:rPr>
          <w:rFonts w:ascii="Times New Roman" w:hAnsi="Times New Roman" w:cs="Times New Roman"/>
          <w:sz w:val="24"/>
          <w:szCs w:val="24"/>
        </w:rPr>
        <w:t xml:space="preserve">of </w:t>
      </w:r>
      <w:r w:rsidR="00951AFD">
        <w:rPr>
          <w:rFonts w:ascii="Times New Roman" w:hAnsi="Times New Roman" w:cs="Times New Roman"/>
          <w:sz w:val="24"/>
          <w:szCs w:val="24"/>
        </w:rPr>
        <w:t xml:space="preserve">algal abundance to variation in </w:t>
      </w:r>
      <w:r>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Pr>
          <w:rFonts w:ascii="Times New Roman" w:hAnsi="Times New Roman" w:cs="Times New Roman"/>
          <w:sz w:val="24"/>
          <w:szCs w:val="24"/>
        </w:rPr>
        <w:t xml:space="preserve"> and consumer biomass</w:t>
      </w:r>
      <w:r w:rsidR="00951AFD">
        <w:rPr>
          <w:rFonts w:ascii="Times New Roman" w:hAnsi="Times New Roman" w:cs="Times New Roman"/>
          <w:sz w:val="24"/>
          <w:szCs w:val="24"/>
        </w:rPr>
        <w:t xml:space="preserve">.  Using a step-down model fitting procedure, we selected the best-fit model based on Akaike Information Criteria (AIC) and visual inspection of model residuals </w:t>
      </w:r>
      <w:r w:rsidR="00951AFD" w:rsidRPr="00951AFD">
        <w:rPr>
          <w:rFonts w:ascii="Times New Roman" w:hAnsi="Times New Roman" w:cs="Times New Roman"/>
          <w:noProof/>
          <w:sz w:val="24"/>
          <w:szCs w:val="24"/>
        </w:rPr>
        <w:t>(Zuur et al. 2009)</w:t>
      </w:r>
      <w:r w:rsidR="00951AFD">
        <w:rPr>
          <w:rFonts w:ascii="Times New Roman" w:hAnsi="Times New Roman" w:cs="Times New Roman"/>
          <w:sz w:val="24"/>
          <w:szCs w:val="24"/>
        </w:rPr>
        <w:t>.  Our initial models included</w:t>
      </w:r>
      <w:r w:rsidR="0080453E">
        <w:rPr>
          <w:rFonts w:ascii="Times New Roman" w:hAnsi="Times New Roman" w:cs="Times New Roman"/>
          <w:sz w:val="24"/>
          <w:szCs w:val="24"/>
        </w:rPr>
        <w:t xml:space="preserve"> </w:t>
      </w:r>
      <w:r w:rsidR="00220CAA">
        <w:rPr>
          <w:rFonts w:ascii="Times New Roman" w:hAnsi="Times New Roman" w:cs="Times New Roman"/>
          <w:sz w:val="24"/>
          <w:szCs w:val="24"/>
        </w:rPr>
        <w:t xml:space="preserve">the </w:t>
      </w:r>
      <w:r w:rsidR="0080453E">
        <w:rPr>
          <w:rFonts w:ascii="Times New Roman" w:hAnsi="Times New Roman" w:cs="Times New Roman"/>
          <w:sz w:val="24"/>
          <w:szCs w:val="24"/>
        </w:rPr>
        <w:t xml:space="preserve">response variable algal abundance, </w:t>
      </w:r>
      <w:r w:rsidR="00951AFD">
        <w:rPr>
          <w:rFonts w:ascii="Times New Roman" w:hAnsi="Times New Roman" w:cs="Times New Roman"/>
          <w:sz w:val="24"/>
          <w:szCs w:val="24"/>
        </w:rPr>
        <w:t xml:space="preserve">the </w:t>
      </w:r>
      <w:r w:rsidR="0080453E">
        <w:rPr>
          <w:rFonts w:ascii="Times New Roman" w:hAnsi="Times New Roman" w:cs="Times New Roman"/>
          <w:sz w:val="24"/>
          <w:szCs w:val="24"/>
        </w:rPr>
        <w:t>predictor variables tadpole and mayfly abundance or biomass, and covariates</w:t>
      </w:r>
      <w:r w:rsidR="00951AFD">
        <w:rPr>
          <w:rFonts w:ascii="Times New Roman" w:hAnsi="Times New Roman" w:cs="Times New Roman"/>
          <w:sz w:val="24"/>
          <w:szCs w:val="24"/>
        </w:rPr>
        <w:t xml:space="preserve"> for enclosure</w:t>
      </w:r>
      <w:r w:rsidR="0080453E">
        <w:rPr>
          <w:rFonts w:ascii="Times New Roman" w:hAnsi="Times New Roman" w:cs="Times New Roman"/>
          <w:sz w:val="24"/>
          <w:szCs w:val="24"/>
        </w:rPr>
        <w:t xml:space="preserve"> siltiness, </w:t>
      </w:r>
      <w:r w:rsidR="00951AFD">
        <w:rPr>
          <w:rFonts w:ascii="Times New Roman" w:hAnsi="Times New Roman" w:cs="Times New Roman"/>
          <w:sz w:val="24"/>
          <w:szCs w:val="24"/>
        </w:rPr>
        <w:t>light intensity</w:t>
      </w:r>
      <w:r w:rsidR="0080453E">
        <w:rPr>
          <w:rFonts w:ascii="Times New Roman" w:hAnsi="Times New Roman" w:cs="Times New Roman"/>
          <w:sz w:val="24"/>
          <w:szCs w:val="24"/>
        </w:rPr>
        <w:t>,</w:t>
      </w:r>
      <w:r w:rsidR="00ED293A">
        <w:rPr>
          <w:rFonts w:ascii="Times New Roman" w:hAnsi="Times New Roman" w:cs="Times New Roman"/>
          <w:sz w:val="24"/>
          <w:szCs w:val="24"/>
        </w:rPr>
        <w:t xml:space="preserve"> </w:t>
      </w:r>
      <w:r w:rsidR="00220CAA">
        <w:rPr>
          <w:rFonts w:ascii="Times New Roman" w:hAnsi="Times New Roman" w:cs="Times New Roman"/>
          <w:sz w:val="24"/>
          <w:szCs w:val="24"/>
        </w:rPr>
        <w:t>duration of</w:t>
      </w:r>
      <w:r w:rsidR="00ED293A">
        <w:rPr>
          <w:rFonts w:ascii="Times New Roman" w:hAnsi="Times New Roman" w:cs="Times New Roman"/>
          <w:sz w:val="24"/>
          <w:szCs w:val="24"/>
        </w:rPr>
        <w:t xml:space="preserve"> </w:t>
      </w:r>
      <w:r w:rsidR="00951AFD">
        <w:rPr>
          <w:rFonts w:ascii="Times New Roman" w:hAnsi="Times New Roman" w:cs="Times New Roman"/>
          <w:sz w:val="24"/>
          <w:szCs w:val="24"/>
        </w:rPr>
        <w:t xml:space="preserve">experimental </w:t>
      </w:r>
      <w:r w:rsidR="00ED293A">
        <w:rPr>
          <w:rFonts w:ascii="Times New Roman" w:hAnsi="Times New Roman" w:cs="Times New Roman"/>
          <w:sz w:val="24"/>
          <w:szCs w:val="24"/>
        </w:rPr>
        <w:t>block,</w:t>
      </w:r>
      <w:r w:rsidR="0080453E">
        <w:rPr>
          <w:rFonts w:ascii="Times New Roman" w:hAnsi="Times New Roman" w:cs="Times New Roman"/>
          <w:sz w:val="24"/>
          <w:szCs w:val="24"/>
        </w:rPr>
        <w:t xml:space="preserve"> lake, and block</w:t>
      </w:r>
      <w:r w:rsidR="00951AFD">
        <w:rPr>
          <w:rFonts w:ascii="Times New Roman" w:hAnsi="Times New Roman" w:cs="Times New Roman"/>
          <w:sz w:val="24"/>
          <w:szCs w:val="24"/>
        </w:rPr>
        <w:t xml:space="preserve"> number</w:t>
      </w:r>
      <w:r w:rsidR="0088064A">
        <w:rPr>
          <w:rFonts w:ascii="Times New Roman" w:hAnsi="Times New Roman" w:cs="Times New Roman"/>
          <w:sz w:val="24"/>
          <w:szCs w:val="24"/>
        </w:rPr>
        <w:t>.</w:t>
      </w:r>
      <w:r w:rsidR="00421714">
        <w:rPr>
          <w:rFonts w:ascii="Times New Roman" w:hAnsi="Times New Roman" w:cs="Times New Roman"/>
          <w:sz w:val="24"/>
          <w:szCs w:val="24"/>
        </w:rPr>
        <w:t xml:space="preserve">  We included an interaction term between consumers, because of the potential for tadpoles to either facilitate or interfere with mayfly grazing.  </w:t>
      </w:r>
      <w:r w:rsidR="00C30B14">
        <w:rPr>
          <w:rFonts w:ascii="Times New Roman" w:hAnsi="Times New Roman" w:cs="Times New Roman"/>
          <w:sz w:val="24"/>
          <w:szCs w:val="24"/>
        </w:rPr>
        <w:t>To meet the assumption of normality of residuals, we</w:t>
      </w:r>
      <w:r w:rsidR="00386F7D">
        <w:rPr>
          <w:rFonts w:ascii="Times New Roman" w:hAnsi="Times New Roman" w:cs="Times New Roman"/>
          <w:sz w:val="24"/>
          <w:szCs w:val="24"/>
        </w:rPr>
        <w:t xml:space="preserve"> log </w:t>
      </w:r>
      <w:r w:rsidR="00C30B14">
        <w:rPr>
          <w:rFonts w:ascii="Times New Roman" w:hAnsi="Times New Roman" w:cs="Times New Roman"/>
          <w:sz w:val="24"/>
          <w:szCs w:val="24"/>
        </w:rPr>
        <w:t xml:space="preserve">transformed </w:t>
      </w:r>
      <w:r w:rsidR="00386F7D">
        <w:rPr>
          <w:rFonts w:ascii="Times New Roman" w:hAnsi="Times New Roman" w:cs="Times New Roman"/>
          <w:sz w:val="24"/>
          <w:szCs w:val="24"/>
        </w:rPr>
        <w:t xml:space="preserve">algal </w:t>
      </w:r>
      <w:r w:rsidR="00ED293A">
        <w:rPr>
          <w:rFonts w:ascii="Times New Roman" w:hAnsi="Times New Roman" w:cs="Times New Roman"/>
          <w:sz w:val="24"/>
          <w:szCs w:val="24"/>
        </w:rPr>
        <w:t>biomass</w:t>
      </w:r>
      <w:r w:rsidR="00386F7D">
        <w:rPr>
          <w:rFonts w:ascii="Times New Roman" w:hAnsi="Times New Roman" w:cs="Times New Roman"/>
          <w:sz w:val="24"/>
          <w:szCs w:val="24"/>
        </w:rPr>
        <w:t xml:space="preserve">.  We compared models that included random intercepts (for block and for lake), random slopes for consumer effects in different lakes, and allowed variance to differ among experimental blocks, lakes, and levels of mayfly and tadpole </w:t>
      </w:r>
      <w:r w:rsidR="009A0D57">
        <w:rPr>
          <w:rFonts w:ascii="Times New Roman" w:hAnsi="Times New Roman" w:cs="Times New Roman"/>
          <w:sz w:val="24"/>
          <w:szCs w:val="24"/>
        </w:rPr>
        <w:t>abundance</w:t>
      </w:r>
      <w:r w:rsidR="00386F7D">
        <w:rPr>
          <w:rFonts w:ascii="Times New Roman" w:hAnsi="Times New Roman" w:cs="Times New Roman"/>
          <w:sz w:val="24"/>
          <w:szCs w:val="24"/>
        </w:rPr>
        <w:t xml:space="preserve"> (Zuur et al. 2009).</w:t>
      </w:r>
      <w:r w:rsidR="001B0C2B">
        <w:rPr>
          <w:rFonts w:ascii="Times New Roman" w:hAnsi="Times New Roman" w:cs="Times New Roman"/>
          <w:sz w:val="24"/>
          <w:szCs w:val="24"/>
        </w:rPr>
        <w:t xml:space="preserve">  </w:t>
      </w:r>
      <w:r w:rsidR="004822B8">
        <w:rPr>
          <w:rFonts w:ascii="Times New Roman" w:hAnsi="Times New Roman" w:cs="Times New Roman"/>
          <w:sz w:val="24"/>
          <w:szCs w:val="24"/>
        </w:rPr>
        <w:t>To account for within</w:t>
      </w:r>
      <w:r w:rsidR="00243B43">
        <w:rPr>
          <w:rFonts w:ascii="Times New Roman" w:hAnsi="Times New Roman" w:cs="Times New Roman"/>
          <w:sz w:val="24"/>
          <w:szCs w:val="24"/>
        </w:rPr>
        <w:t>-</w:t>
      </w:r>
      <w:r w:rsidR="004822B8">
        <w:rPr>
          <w:rFonts w:ascii="Times New Roman" w:hAnsi="Times New Roman" w:cs="Times New Roman"/>
          <w:sz w:val="24"/>
          <w:szCs w:val="24"/>
        </w:rPr>
        <w:t xml:space="preserve">lake variability in algal abundance, we </w:t>
      </w:r>
      <w:r w:rsidR="00220CAA">
        <w:rPr>
          <w:rFonts w:ascii="Times New Roman" w:hAnsi="Times New Roman" w:cs="Times New Roman"/>
          <w:sz w:val="24"/>
          <w:szCs w:val="24"/>
        </w:rPr>
        <w:t>calculated a second response variable</w:t>
      </w:r>
      <w:r w:rsidR="0019058D">
        <w:rPr>
          <w:rFonts w:ascii="Times New Roman" w:hAnsi="Times New Roman" w:cs="Times New Roman"/>
          <w:sz w:val="24"/>
          <w:szCs w:val="24"/>
        </w:rPr>
        <w:t xml:space="preserve"> “location-within-lake controlled algal abundance”</w:t>
      </w:r>
      <w:r w:rsidR="00220CAA">
        <w:rPr>
          <w:rFonts w:ascii="Times New Roman" w:hAnsi="Times New Roman" w:cs="Times New Roman"/>
          <w:sz w:val="24"/>
          <w:szCs w:val="24"/>
        </w:rPr>
        <w:t xml:space="preserve">, </w:t>
      </w:r>
      <w:r w:rsidR="004822B8">
        <w:rPr>
          <w:rFonts w:ascii="Times New Roman" w:hAnsi="Times New Roman" w:cs="Times New Roman"/>
          <w:sz w:val="24"/>
          <w:szCs w:val="24"/>
        </w:rPr>
        <w:t xml:space="preserve">by subtracting </w:t>
      </w:r>
      <w:r w:rsidR="00220CAA">
        <w:rPr>
          <w:rFonts w:ascii="Times New Roman" w:hAnsi="Times New Roman" w:cs="Times New Roman"/>
          <w:sz w:val="24"/>
          <w:szCs w:val="24"/>
        </w:rPr>
        <w:t xml:space="preserve">algal abundance in </w:t>
      </w:r>
      <w:r w:rsidR="00220CAA">
        <w:rPr>
          <w:rFonts w:ascii="Times New Roman" w:hAnsi="Times New Roman" w:cs="Times New Roman"/>
          <w:sz w:val="24"/>
          <w:szCs w:val="24"/>
        </w:rPr>
        <w:lastRenderedPageBreak/>
        <w:t xml:space="preserve">enclosures </w:t>
      </w:r>
      <w:r w:rsidR="004822B8">
        <w:rPr>
          <w:rFonts w:ascii="Times New Roman" w:hAnsi="Times New Roman" w:cs="Times New Roman"/>
          <w:sz w:val="24"/>
          <w:szCs w:val="24"/>
        </w:rPr>
        <w:t xml:space="preserve">from the algal abundance </w:t>
      </w:r>
      <w:r w:rsidR="00ED293A">
        <w:rPr>
          <w:rFonts w:ascii="Times New Roman" w:hAnsi="Times New Roman" w:cs="Times New Roman"/>
          <w:sz w:val="24"/>
          <w:szCs w:val="24"/>
        </w:rPr>
        <w:t>o</w:t>
      </w:r>
      <w:r w:rsidR="004822B8">
        <w:rPr>
          <w:rFonts w:ascii="Times New Roman" w:hAnsi="Times New Roman" w:cs="Times New Roman"/>
          <w:sz w:val="24"/>
          <w:szCs w:val="24"/>
        </w:rPr>
        <w:t xml:space="preserve">n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4822B8">
        <w:rPr>
          <w:rFonts w:ascii="Times New Roman" w:hAnsi="Times New Roman" w:cs="Times New Roman"/>
          <w:sz w:val="24"/>
          <w:szCs w:val="24"/>
        </w:rPr>
        <w:t xml:space="preserve"> tiles</w:t>
      </w:r>
      <w:r w:rsidR="00220CAA">
        <w:rPr>
          <w:rFonts w:ascii="Times New Roman" w:hAnsi="Times New Roman" w:cs="Times New Roman"/>
          <w:sz w:val="24"/>
          <w:szCs w:val="24"/>
        </w:rPr>
        <w:t xml:space="preserve"> (e.g. AFDM</w:t>
      </w:r>
      <w:r w:rsidR="0019058D" w:rsidRPr="00F51734">
        <w:rPr>
          <w:rFonts w:ascii="Times New Roman" w:hAnsi="Times New Roman" w:cs="Times New Roman"/>
          <w:sz w:val="24"/>
          <w:szCs w:val="24"/>
          <w:vertAlign w:val="subscript"/>
        </w:rPr>
        <w:t>location-</w:t>
      </w:r>
      <w:r w:rsidR="0019058D" w:rsidRPr="0019058D">
        <w:rPr>
          <w:rFonts w:ascii="Times New Roman" w:hAnsi="Times New Roman" w:cs="Times New Roman"/>
          <w:sz w:val="24"/>
          <w:szCs w:val="24"/>
          <w:vertAlign w:val="subscript"/>
        </w:rPr>
        <w:t>w</w:t>
      </w:r>
      <w:r w:rsidR="00243B43" w:rsidRPr="0019058D">
        <w:rPr>
          <w:rFonts w:ascii="Times New Roman" w:hAnsi="Times New Roman" w:cs="Times New Roman"/>
          <w:sz w:val="24"/>
          <w:szCs w:val="24"/>
          <w:vertAlign w:val="subscript"/>
        </w:rPr>
        <w:t>ithin</w:t>
      </w:r>
      <w:r w:rsidR="0019058D" w:rsidRPr="0019058D">
        <w:rPr>
          <w:rFonts w:ascii="Times New Roman" w:hAnsi="Times New Roman" w:cs="Times New Roman"/>
          <w:sz w:val="24"/>
          <w:szCs w:val="24"/>
          <w:vertAlign w:val="subscript"/>
        </w:rPr>
        <w:t>-</w:t>
      </w:r>
      <w:r w:rsidR="00243B43" w:rsidRPr="0019058D">
        <w:rPr>
          <w:rFonts w:ascii="Times New Roman" w:hAnsi="Times New Roman" w:cs="Times New Roman"/>
          <w:sz w:val="24"/>
          <w:szCs w:val="24"/>
          <w:vertAlign w:val="subscript"/>
        </w:rPr>
        <w:t>lake</w:t>
      </w:r>
      <w:r w:rsidR="00220CAA" w:rsidRPr="0019058D">
        <w:rPr>
          <w:rFonts w:ascii="Times New Roman" w:hAnsi="Times New Roman" w:cs="Times New Roman"/>
          <w:sz w:val="24"/>
          <w:szCs w:val="24"/>
          <w:vertAlign w:val="subscript"/>
        </w:rPr>
        <w:t xml:space="preserve"> </w:t>
      </w:r>
      <w:r w:rsidR="00243B43" w:rsidRPr="0019058D">
        <w:rPr>
          <w:rFonts w:ascii="Times New Roman" w:hAnsi="Times New Roman" w:cs="Times New Roman"/>
          <w:sz w:val="24"/>
          <w:szCs w:val="24"/>
          <w:vertAlign w:val="subscript"/>
        </w:rPr>
        <w:t>c</w:t>
      </w:r>
      <w:r w:rsidR="00220CAA" w:rsidRPr="0019058D">
        <w:rPr>
          <w:rFonts w:ascii="Times New Roman" w:hAnsi="Times New Roman" w:cs="Times New Roman"/>
          <w:sz w:val="24"/>
          <w:szCs w:val="24"/>
          <w:vertAlign w:val="subscript"/>
        </w:rPr>
        <w:t>ontrol</w:t>
      </w:r>
      <w:r w:rsidR="00220CAA">
        <w:rPr>
          <w:rFonts w:ascii="Times New Roman" w:hAnsi="Times New Roman" w:cs="Times New Roman"/>
          <w:sz w:val="24"/>
          <w:szCs w:val="24"/>
        </w:rPr>
        <w:t xml:space="preserve"> – AFDM</w:t>
      </w:r>
      <w:r w:rsidR="0019058D">
        <w:rPr>
          <w:rFonts w:ascii="Times New Roman" w:hAnsi="Times New Roman" w:cs="Times New Roman"/>
          <w:sz w:val="24"/>
          <w:szCs w:val="24"/>
          <w:vertAlign w:val="subscript"/>
        </w:rPr>
        <w:t>e</w:t>
      </w:r>
      <w:r w:rsidR="00220CAA" w:rsidRPr="00566BB1">
        <w:rPr>
          <w:rFonts w:ascii="Times New Roman" w:hAnsi="Times New Roman" w:cs="Times New Roman"/>
          <w:sz w:val="24"/>
          <w:szCs w:val="24"/>
          <w:vertAlign w:val="subscript"/>
        </w:rPr>
        <w:t>nclosure</w:t>
      </w:r>
      <w:r w:rsidR="00220CAA">
        <w:rPr>
          <w:rFonts w:ascii="Times New Roman" w:hAnsi="Times New Roman" w:cs="Times New Roman"/>
          <w:sz w:val="24"/>
          <w:szCs w:val="24"/>
        </w:rPr>
        <w:t>)</w:t>
      </w:r>
      <w:r w:rsidR="00ED293A">
        <w:rPr>
          <w:rFonts w:ascii="Times New Roman" w:hAnsi="Times New Roman" w:cs="Times New Roman"/>
          <w:sz w:val="24"/>
          <w:szCs w:val="24"/>
        </w:rPr>
        <w:t>,</w:t>
      </w:r>
      <w:r w:rsidR="004822B8">
        <w:rPr>
          <w:rFonts w:ascii="Times New Roman" w:hAnsi="Times New Roman" w:cs="Times New Roman"/>
          <w:sz w:val="24"/>
          <w:szCs w:val="24"/>
        </w:rPr>
        <w:t xml:space="preserve"> and </w:t>
      </w:r>
      <w:r w:rsidR="00ED293A">
        <w:rPr>
          <w:rFonts w:ascii="Times New Roman" w:hAnsi="Times New Roman" w:cs="Times New Roman"/>
          <w:sz w:val="24"/>
          <w:szCs w:val="24"/>
        </w:rPr>
        <w:t xml:space="preserve">we </w:t>
      </w:r>
      <w:r w:rsidR="004822B8">
        <w:rPr>
          <w:rFonts w:ascii="Times New Roman" w:hAnsi="Times New Roman" w:cs="Times New Roman"/>
          <w:sz w:val="24"/>
          <w:szCs w:val="24"/>
        </w:rPr>
        <w:t xml:space="preserve">repeated </w:t>
      </w:r>
      <w:r w:rsidR="00ED293A">
        <w:rPr>
          <w:rFonts w:ascii="Times New Roman" w:hAnsi="Times New Roman" w:cs="Times New Roman"/>
          <w:sz w:val="24"/>
          <w:szCs w:val="24"/>
        </w:rPr>
        <w:t xml:space="preserve">the </w:t>
      </w:r>
      <w:r w:rsidR="004822B8">
        <w:rPr>
          <w:rFonts w:ascii="Times New Roman" w:hAnsi="Times New Roman" w:cs="Times New Roman"/>
          <w:sz w:val="24"/>
          <w:szCs w:val="24"/>
        </w:rPr>
        <w:t>analyses</w:t>
      </w:r>
      <w:r w:rsidR="00220CAA">
        <w:rPr>
          <w:rFonts w:ascii="Times New Roman" w:hAnsi="Times New Roman" w:cs="Times New Roman"/>
          <w:sz w:val="24"/>
          <w:szCs w:val="24"/>
        </w:rPr>
        <w:t>.</w:t>
      </w:r>
    </w:p>
    <w:p w:rsidR="00ED293A" w:rsidRDefault="001B0C2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examine the effect of </w:t>
      </w:r>
      <w:r w:rsidR="00220CAA">
        <w:rPr>
          <w:rFonts w:ascii="Times New Roman" w:hAnsi="Times New Roman" w:cs="Times New Roman"/>
          <w:sz w:val="24"/>
          <w:szCs w:val="24"/>
        </w:rPr>
        <w:t xml:space="preserve">intraspecific or </w:t>
      </w:r>
      <w:r>
        <w:rPr>
          <w:rFonts w:ascii="Times New Roman" w:hAnsi="Times New Roman" w:cs="Times New Roman"/>
          <w:sz w:val="24"/>
          <w:szCs w:val="24"/>
        </w:rPr>
        <w:t>interspecific</w:t>
      </w:r>
      <w:del w:id="66" w:author="Cherie Briggs" w:date="2014-11-30T23:38:00Z">
        <w:r w:rsidDel="001556D1">
          <w:rPr>
            <w:rFonts w:ascii="Times New Roman" w:hAnsi="Times New Roman" w:cs="Times New Roman"/>
            <w:sz w:val="24"/>
            <w:szCs w:val="24"/>
          </w:rPr>
          <w:delText xml:space="preserve"> or</w:delText>
        </w:r>
      </w:del>
      <w:r>
        <w:rPr>
          <w:rFonts w:ascii="Times New Roman" w:hAnsi="Times New Roman" w:cs="Times New Roman"/>
          <w:sz w:val="24"/>
          <w:szCs w:val="24"/>
        </w:rPr>
        <w:t xml:space="preserve"> competition on mayfly size, </w:t>
      </w:r>
      <w:r w:rsidR="00220CAA">
        <w:rPr>
          <w:rFonts w:ascii="Times New Roman" w:hAnsi="Times New Roman" w:cs="Times New Roman"/>
          <w:sz w:val="24"/>
          <w:szCs w:val="24"/>
        </w:rPr>
        <w:t>w</w:t>
      </w:r>
      <w:r w:rsidRPr="001B0C2B">
        <w:rPr>
          <w:rFonts w:ascii="Times New Roman" w:hAnsi="Times New Roman" w:cs="Times New Roman"/>
          <w:sz w:val="24"/>
          <w:szCs w:val="24"/>
        </w:rPr>
        <w:t xml:space="preserve">e </w:t>
      </w:r>
      <w:r w:rsidR="0019058D">
        <w:rPr>
          <w:rFonts w:ascii="Times New Roman" w:hAnsi="Times New Roman" w:cs="Times New Roman"/>
          <w:sz w:val="24"/>
          <w:szCs w:val="24"/>
        </w:rPr>
        <w:t>calculated</w:t>
      </w:r>
      <w:r w:rsidRPr="001B0C2B">
        <w:rPr>
          <w:rFonts w:ascii="Times New Roman" w:hAnsi="Times New Roman" w:cs="Times New Roman"/>
          <w:sz w:val="24"/>
          <w:szCs w:val="24"/>
        </w:rPr>
        <w:t xml:space="preserve"> the </w:t>
      </w:r>
      <w:r w:rsidR="0019058D">
        <w:rPr>
          <w:rFonts w:ascii="Times New Roman" w:hAnsi="Times New Roman" w:cs="Times New Roman"/>
          <w:sz w:val="24"/>
          <w:szCs w:val="24"/>
        </w:rPr>
        <w:t xml:space="preserve">per-enclosure </w:t>
      </w:r>
      <w:r w:rsidR="00220CAA">
        <w:rPr>
          <w:rFonts w:ascii="Times New Roman" w:hAnsi="Times New Roman" w:cs="Times New Roman"/>
          <w:sz w:val="24"/>
          <w:szCs w:val="24"/>
        </w:rPr>
        <w:t xml:space="preserve">average </w:t>
      </w:r>
      <w:r w:rsidR="0019058D">
        <w:rPr>
          <w:rFonts w:ascii="Times New Roman" w:hAnsi="Times New Roman" w:cs="Times New Roman"/>
          <w:sz w:val="24"/>
          <w:szCs w:val="24"/>
        </w:rPr>
        <w:t xml:space="preserve">mayfly </w:t>
      </w:r>
      <w:r w:rsidR="00220CAA">
        <w:rPr>
          <w:rFonts w:ascii="Times New Roman" w:hAnsi="Times New Roman" w:cs="Times New Roman"/>
          <w:sz w:val="24"/>
          <w:szCs w:val="24"/>
        </w:rPr>
        <w:t>length</w:t>
      </w:r>
      <w:r w:rsidR="0019058D">
        <w:rPr>
          <w:rFonts w:ascii="Times New Roman" w:hAnsi="Times New Roman" w:cs="Times New Roman"/>
          <w:sz w:val="24"/>
          <w:szCs w:val="24"/>
        </w:rPr>
        <w:t>s</w:t>
      </w:r>
      <w:r w:rsidR="00220CAA">
        <w:rPr>
          <w:rFonts w:ascii="Times New Roman" w:hAnsi="Times New Roman" w:cs="Times New Roman"/>
          <w:sz w:val="24"/>
          <w:szCs w:val="24"/>
        </w:rPr>
        <w:t xml:space="preserve"> at the end of the last block, </w:t>
      </w:r>
      <w:r w:rsidR="0019058D">
        <w:rPr>
          <w:rFonts w:ascii="Times New Roman" w:hAnsi="Times New Roman" w:cs="Times New Roman"/>
          <w:sz w:val="24"/>
          <w:szCs w:val="24"/>
        </w:rPr>
        <w:t xml:space="preserve">and fit those averages </w:t>
      </w:r>
      <w:r w:rsidRPr="001B0C2B">
        <w:rPr>
          <w:rFonts w:ascii="Times New Roman" w:hAnsi="Times New Roman" w:cs="Times New Roman"/>
          <w:sz w:val="24"/>
          <w:szCs w:val="24"/>
        </w:rPr>
        <w:t xml:space="preserve">to </w:t>
      </w:r>
      <w:r w:rsidR="00220CAA">
        <w:rPr>
          <w:rFonts w:ascii="Times New Roman" w:hAnsi="Times New Roman" w:cs="Times New Roman"/>
          <w:sz w:val="24"/>
          <w:szCs w:val="24"/>
        </w:rPr>
        <w:t>general</w:t>
      </w:r>
      <w:r w:rsidR="00F617B0">
        <w:rPr>
          <w:rFonts w:ascii="Times New Roman" w:hAnsi="Times New Roman" w:cs="Times New Roman"/>
          <w:sz w:val="24"/>
          <w:szCs w:val="24"/>
        </w:rPr>
        <w:t>ized</w:t>
      </w:r>
      <w:r w:rsidR="00220CAA">
        <w:rPr>
          <w:rFonts w:ascii="Times New Roman" w:hAnsi="Times New Roman" w:cs="Times New Roman"/>
          <w:sz w:val="24"/>
          <w:szCs w:val="24"/>
        </w:rPr>
        <w:t xml:space="preserve"> </w:t>
      </w:r>
      <w:r w:rsidR="00F617B0">
        <w:rPr>
          <w:rFonts w:ascii="Times New Roman" w:hAnsi="Times New Roman" w:cs="Times New Roman"/>
          <w:sz w:val="24"/>
          <w:szCs w:val="24"/>
        </w:rPr>
        <w:t xml:space="preserve">least squares </w:t>
      </w:r>
      <w:r w:rsidRPr="001B0C2B">
        <w:rPr>
          <w:rFonts w:ascii="Times New Roman" w:hAnsi="Times New Roman" w:cs="Times New Roman"/>
          <w:sz w:val="24"/>
          <w:szCs w:val="24"/>
        </w:rPr>
        <w:t>models</w:t>
      </w:r>
      <w:commentRangeStart w:id="67"/>
      <w:r w:rsidRPr="001B0C2B">
        <w:rPr>
          <w:rFonts w:ascii="Times New Roman" w:hAnsi="Times New Roman" w:cs="Times New Roman"/>
          <w:sz w:val="24"/>
          <w:szCs w:val="24"/>
        </w:rPr>
        <w:t>.</w:t>
      </w:r>
      <w:commentRangeEnd w:id="67"/>
      <w:r w:rsidR="001556D1">
        <w:rPr>
          <w:rStyle w:val="CommentReference"/>
        </w:rPr>
        <w:commentReference w:id="67"/>
      </w:r>
      <w:r w:rsidRPr="001B0C2B">
        <w:rPr>
          <w:rFonts w:ascii="Times New Roman" w:hAnsi="Times New Roman" w:cs="Times New Roman"/>
          <w:sz w:val="24"/>
          <w:szCs w:val="24"/>
        </w:rPr>
        <w:t xml:space="preserve"> </w:t>
      </w:r>
      <w:r w:rsidR="00220CAA">
        <w:rPr>
          <w:rFonts w:ascii="Times New Roman" w:hAnsi="Times New Roman" w:cs="Times New Roman"/>
          <w:sz w:val="24"/>
          <w:szCs w:val="24"/>
        </w:rPr>
        <w:t xml:space="preserve"> These models included </w:t>
      </w:r>
      <w:r w:rsidR="0019058D">
        <w:rPr>
          <w:rFonts w:ascii="Times New Roman" w:hAnsi="Times New Roman" w:cs="Times New Roman"/>
          <w:sz w:val="24"/>
          <w:szCs w:val="24"/>
        </w:rPr>
        <w:t xml:space="preserve">predictor variables </w:t>
      </w:r>
      <w:r w:rsidR="00220CAA" w:rsidRPr="001B0C2B">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w:t>
      </w:r>
      <w:r w:rsidR="00F617B0">
        <w:rPr>
          <w:rFonts w:ascii="Times New Roman" w:hAnsi="Times New Roman" w:cs="Times New Roman"/>
          <w:sz w:val="24"/>
          <w:szCs w:val="24"/>
        </w:rPr>
        <w:t>block</w:t>
      </w:r>
      <w:r w:rsidR="00F617B0" w:rsidRPr="001B0C2B">
        <w:rPr>
          <w:rFonts w:ascii="Times New Roman" w:hAnsi="Times New Roman" w:cs="Times New Roman"/>
          <w:sz w:val="24"/>
          <w:szCs w:val="24"/>
        </w:rPr>
        <w:t>,</w:t>
      </w:r>
      <w:r w:rsidR="00243B43">
        <w:rPr>
          <w:rFonts w:ascii="Times New Roman" w:hAnsi="Times New Roman" w:cs="Times New Roman"/>
          <w:sz w:val="24"/>
          <w:szCs w:val="24"/>
        </w:rPr>
        <w:t xml:space="preserve"> and</w:t>
      </w:r>
      <w:r w:rsidR="00F617B0" w:rsidRPr="001B0C2B">
        <w:rPr>
          <w:rFonts w:ascii="Times New Roman" w:hAnsi="Times New Roman" w:cs="Times New Roman"/>
          <w:sz w:val="24"/>
          <w:szCs w:val="24"/>
        </w:rPr>
        <w:t xml:space="preserve"> </w:t>
      </w:r>
      <w:r w:rsidR="00F617B0">
        <w:rPr>
          <w:rFonts w:ascii="Times New Roman" w:hAnsi="Times New Roman" w:cs="Times New Roman"/>
          <w:sz w:val="24"/>
          <w:szCs w:val="24"/>
        </w:rPr>
        <w:t xml:space="preserve">a </w:t>
      </w:r>
      <w:r w:rsidRPr="001B0C2B">
        <w:rPr>
          <w:rFonts w:ascii="Times New Roman" w:hAnsi="Times New Roman" w:cs="Times New Roman"/>
          <w:sz w:val="24"/>
          <w:szCs w:val="24"/>
        </w:rPr>
        <w:t>lake</w:t>
      </w:r>
      <w:r w:rsidR="00F617B0">
        <w:rPr>
          <w:rFonts w:ascii="Times New Roman" w:hAnsi="Times New Roman" w:cs="Times New Roman"/>
          <w:sz w:val="24"/>
          <w:szCs w:val="24"/>
        </w:rPr>
        <w:t xml:space="preserve"> and </w:t>
      </w:r>
      <w:r w:rsidR="00220CAA">
        <w:rPr>
          <w:rFonts w:ascii="Times New Roman" w:hAnsi="Times New Roman" w:cs="Times New Roman"/>
          <w:sz w:val="24"/>
          <w:szCs w:val="24"/>
        </w:rPr>
        <w:t>mayfly species</w:t>
      </w:r>
      <w:r w:rsidR="00F617B0">
        <w:rPr>
          <w:rFonts w:ascii="Times New Roman" w:hAnsi="Times New Roman" w:cs="Times New Roman"/>
          <w:sz w:val="24"/>
          <w:szCs w:val="24"/>
        </w:rPr>
        <w:t xml:space="preserve"> interaction, and allowed the variance of mayfly length to differ across the gradient of tadpole </w:t>
      </w:r>
      <w:r w:rsidR="009A0D57">
        <w:rPr>
          <w:rFonts w:ascii="Times New Roman" w:hAnsi="Times New Roman" w:cs="Times New Roman"/>
          <w:sz w:val="24"/>
          <w:szCs w:val="24"/>
        </w:rPr>
        <w:t>abundance</w:t>
      </w:r>
      <w:r w:rsidR="00F617B0">
        <w:rPr>
          <w:rFonts w:ascii="Times New Roman" w:hAnsi="Times New Roman" w:cs="Times New Roman"/>
          <w:sz w:val="24"/>
          <w:szCs w:val="24"/>
        </w:rPr>
        <w:t xml:space="preserve"> and between mayfly species</w:t>
      </w:r>
      <w:r w:rsidRPr="001B0C2B">
        <w:rPr>
          <w:rFonts w:ascii="Times New Roman" w:hAnsi="Times New Roman" w:cs="Times New Roman"/>
          <w:sz w:val="24"/>
          <w:szCs w:val="24"/>
        </w:rPr>
        <w:t>.</w:t>
      </w:r>
      <w:r w:rsidR="0019058D">
        <w:rPr>
          <w:rFonts w:ascii="Times New Roman" w:hAnsi="Times New Roman" w:cs="Times New Roman"/>
          <w:sz w:val="24"/>
          <w:szCs w:val="24"/>
        </w:rPr>
        <w:t xml:space="preserve">  Our model selection procedure was the same as that described above.</w:t>
      </w:r>
    </w:p>
    <w:p w:rsidR="00613078" w:rsidRPr="00674A2C" w:rsidRDefault="006D09C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To examine potential effects of intraspecific or interspecific competition on tadpole body size, w</w:t>
      </w:r>
      <w:r w:rsidR="00F617B0" w:rsidRPr="00674A2C">
        <w:rPr>
          <w:rFonts w:ascii="Times New Roman" w:hAnsi="Times New Roman" w:cs="Times New Roman"/>
          <w:sz w:val="24"/>
          <w:szCs w:val="24"/>
        </w:rPr>
        <w:t xml:space="preserve">e </w:t>
      </w:r>
      <w:r>
        <w:rPr>
          <w:rFonts w:ascii="Times New Roman" w:hAnsi="Times New Roman" w:cs="Times New Roman"/>
          <w:sz w:val="24"/>
          <w:szCs w:val="24"/>
        </w:rPr>
        <w:t xml:space="preserve">calculated </w:t>
      </w:r>
      <w:r w:rsidR="00613078" w:rsidRPr="00674A2C">
        <w:rPr>
          <w:rFonts w:ascii="Times New Roman" w:hAnsi="Times New Roman" w:cs="Times New Roman"/>
          <w:sz w:val="24"/>
          <w:szCs w:val="24"/>
        </w:rPr>
        <w:t xml:space="preserve">per-enclosure average </w:t>
      </w:r>
      <w:r w:rsidR="00F617B0" w:rsidRPr="00674A2C">
        <w:rPr>
          <w:rFonts w:ascii="Times New Roman" w:hAnsi="Times New Roman" w:cs="Times New Roman"/>
          <w:sz w:val="24"/>
          <w:szCs w:val="24"/>
        </w:rPr>
        <w:t xml:space="preserve">predicted </w:t>
      </w:r>
      <w:r>
        <w:rPr>
          <w:rFonts w:ascii="Times New Roman" w:hAnsi="Times New Roman" w:cs="Times New Roman"/>
          <w:sz w:val="24"/>
          <w:szCs w:val="24"/>
        </w:rPr>
        <w:t xml:space="preserve">tadpole </w:t>
      </w:r>
      <w:r w:rsidR="00F617B0" w:rsidRPr="00674A2C">
        <w:rPr>
          <w:rFonts w:ascii="Times New Roman" w:hAnsi="Times New Roman" w:cs="Times New Roman"/>
          <w:sz w:val="24"/>
          <w:szCs w:val="24"/>
        </w:rPr>
        <w:t>AFDM</w:t>
      </w:r>
      <w:r>
        <w:rPr>
          <w:rFonts w:ascii="Times New Roman" w:hAnsi="Times New Roman" w:cs="Times New Roman"/>
          <w:sz w:val="24"/>
          <w:szCs w:val="24"/>
        </w:rPr>
        <w:t xml:space="preserve">.  We used these averages as the response variable in </w:t>
      </w:r>
      <w:r w:rsidR="00613078" w:rsidRPr="00674A2C">
        <w:rPr>
          <w:rFonts w:ascii="Times New Roman" w:hAnsi="Times New Roman" w:cs="Times New Roman"/>
          <w:sz w:val="24"/>
          <w:szCs w:val="24"/>
        </w:rPr>
        <w:t>linear 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613078" w:rsidRPr="00674A2C">
        <w:rPr>
          <w:rFonts w:ascii="Times New Roman" w:hAnsi="Times New Roman" w:cs="Times New Roman"/>
          <w:sz w:val="24"/>
          <w:szCs w:val="24"/>
        </w:rPr>
        <w:t xml:space="preserve">included </w:t>
      </w:r>
      <w:r>
        <w:rPr>
          <w:rFonts w:ascii="Times New Roman" w:hAnsi="Times New Roman" w:cs="Times New Roman"/>
          <w:sz w:val="24"/>
          <w:szCs w:val="24"/>
        </w:rPr>
        <w:t xml:space="preserve">predictor variables </w:t>
      </w:r>
      <w:r w:rsidR="00613078"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block, and a 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by</w:t>
      </w:r>
      <w:r w:rsidR="00613078" w:rsidRPr="00674A2C">
        <w:rPr>
          <w:rFonts w:ascii="Times New Roman" w:hAnsi="Times New Roman" w:cs="Times New Roman"/>
          <w:sz w:val="24"/>
          <w:szCs w:val="24"/>
        </w:rPr>
        <w:t xml:space="preserve"> lake interaction.  We included this interaction because preliminary plots suggested that the slopes of the relationship between tadpole biomass and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differed in each lake.  </w:t>
      </w:r>
      <w:r>
        <w:rPr>
          <w:rFonts w:ascii="Times New Roman" w:hAnsi="Times New Roman" w:cs="Times New Roman"/>
          <w:sz w:val="24"/>
          <w:szCs w:val="24"/>
        </w:rPr>
        <w:t>Our</w:t>
      </w:r>
      <w:r w:rsidRPr="00674A2C">
        <w:rPr>
          <w:rFonts w:ascii="Times New Roman" w:hAnsi="Times New Roman" w:cs="Times New Roman"/>
          <w:sz w:val="24"/>
          <w:szCs w:val="24"/>
        </w:rPr>
        <w:t xml:space="preserve"> </w:t>
      </w:r>
      <w:r>
        <w:rPr>
          <w:rFonts w:ascii="Times New Roman" w:hAnsi="Times New Roman" w:cs="Times New Roman"/>
          <w:sz w:val="24"/>
          <w:szCs w:val="24"/>
        </w:rPr>
        <w:t xml:space="preserve">initial </w:t>
      </w:r>
      <w:r w:rsidR="00613078" w:rsidRPr="00674A2C">
        <w:rPr>
          <w:rFonts w:ascii="Times New Roman" w:hAnsi="Times New Roman" w:cs="Times New Roman"/>
          <w:sz w:val="24"/>
          <w:szCs w:val="24"/>
        </w:rPr>
        <w:t>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allowed for random intercepts and </w:t>
      </w:r>
      <w:r w:rsidR="00243B43">
        <w:rPr>
          <w:rFonts w:ascii="Times New Roman" w:hAnsi="Times New Roman" w:cs="Times New Roman"/>
          <w:sz w:val="24"/>
          <w:szCs w:val="24"/>
        </w:rPr>
        <w:t xml:space="preserve">allowed </w:t>
      </w:r>
      <w:r w:rsidR="00613078" w:rsidRPr="00674A2C">
        <w:rPr>
          <w:rFonts w:ascii="Times New Roman" w:hAnsi="Times New Roman" w:cs="Times New Roman"/>
          <w:sz w:val="24"/>
          <w:szCs w:val="24"/>
        </w:rPr>
        <w:t xml:space="preserve">variances in tadpole biomass </w:t>
      </w:r>
      <w:r w:rsidR="00243B43">
        <w:rPr>
          <w:rFonts w:ascii="Times New Roman" w:hAnsi="Times New Roman" w:cs="Times New Roman"/>
          <w:sz w:val="24"/>
          <w:szCs w:val="24"/>
        </w:rPr>
        <w:t xml:space="preserve">to differ with respect to </w:t>
      </w:r>
      <w:r w:rsidR="00613078" w:rsidRPr="00674A2C">
        <w:rPr>
          <w:rFonts w:ascii="Times New Roman" w:hAnsi="Times New Roman" w:cs="Times New Roman"/>
          <w:sz w:val="24"/>
          <w:szCs w:val="24"/>
        </w:rPr>
        <w:t>block.</w:t>
      </w:r>
      <w:r w:rsidR="00243B43">
        <w:rPr>
          <w:rFonts w:ascii="Times New Roman" w:hAnsi="Times New Roman" w:cs="Times New Roman"/>
          <w:sz w:val="24"/>
          <w:szCs w:val="24"/>
        </w:rPr>
        <w:t xml:space="preserve">  </w:t>
      </w:r>
      <w:r w:rsidR="003658E7" w:rsidRPr="00674A2C">
        <w:rPr>
          <w:rFonts w:ascii="Times New Roman" w:hAnsi="Times New Roman" w:cs="Times New Roman"/>
          <w:sz w:val="24"/>
          <w:szCs w:val="24"/>
        </w:rPr>
        <w:t>W</w:t>
      </w:r>
      <w:r w:rsidR="00F617B0" w:rsidRPr="00674A2C">
        <w:rPr>
          <w:rFonts w:ascii="Times New Roman" w:hAnsi="Times New Roman" w:cs="Times New Roman"/>
          <w:sz w:val="24"/>
          <w:szCs w:val="24"/>
        </w:rPr>
        <w:t>e test</w:t>
      </w:r>
      <w:r w:rsidR="003658E7" w:rsidRPr="00674A2C">
        <w:rPr>
          <w:rFonts w:ascii="Times New Roman" w:hAnsi="Times New Roman" w:cs="Times New Roman"/>
          <w:sz w:val="24"/>
          <w:szCs w:val="24"/>
        </w:rPr>
        <w:t>ed</w:t>
      </w:r>
      <w:r w:rsidR="00F617B0" w:rsidRPr="00674A2C">
        <w:rPr>
          <w:rFonts w:ascii="Times New Roman" w:hAnsi="Times New Roman" w:cs="Times New Roman"/>
          <w:sz w:val="24"/>
          <w:szCs w:val="24"/>
        </w:rPr>
        <w:t xml:space="preserve"> for normality </w:t>
      </w:r>
      <w:r w:rsidR="003658E7" w:rsidRPr="00674A2C">
        <w:rPr>
          <w:rFonts w:ascii="Times New Roman" w:hAnsi="Times New Roman" w:cs="Times New Roman"/>
          <w:sz w:val="24"/>
          <w:szCs w:val="24"/>
        </w:rPr>
        <w:t>of</w:t>
      </w:r>
      <w:r w:rsidR="00F617B0" w:rsidRPr="00674A2C">
        <w:rPr>
          <w:rFonts w:ascii="Times New Roman" w:hAnsi="Times New Roman" w:cs="Times New Roman"/>
          <w:sz w:val="24"/>
          <w:szCs w:val="24"/>
        </w:rPr>
        <w:t xml:space="preserve"> </w:t>
      </w:r>
      <w:r w:rsidR="003658E7" w:rsidRPr="00674A2C">
        <w:rPr>
          <w:rFonts w:ascii="Times New Roman" w:hAnsi="Times New Roman" w:cs="Times New Roman"/>
          <w:sz w:val="24"/>
          <w:szCs w:val="24"/>
        </w:rPr>
        <w:t xml:space="preserve">residuals of models of tadpole biomass </w:t>
      </w:r>
      <w:r w:rsidR="00F617B0" w:rsidRPr="00674A2C">
        <w:rPr>
          <w:rFonts w:ascii="Times New Roman" w:hAnsi="Times New Roman" w:cs="Times New Roman"/>
          <w:sz w:val="24"/>
          <w:szCs w:val="24"/>
        </w:rPr>
        <w:t>data using a Shapiro-Wilk normality test</w:t>
      </w:r>
      <w:r w:rsidR="003658E7" w:rsidRPr="00674A2C">
        <w:rPr>
          <w:rFonts w:ascii="Times New Roman" w:hAnsi="Times New Roman" w:cs="Times New Roman"/>
          <w:sz w:val="24"/>
          <w:szCs w:val="24"/>
        </w:rPr>
        <w:t xml:space="preserve">, and </w:t>
      </w:r>
      <w:r>
        <w:rPr>
          <w:rFonts w:ascii="Times New Roman" w:hAnsi="Times New Roman" w:cs="Times New Roman"/>
          <w:sz w:val="24"/>
          <w:szCs w:val="24"/>
        </w:rPr>
        <w:t>graphically evaluated normality and heterogeneity of variances among levels of</w:t>
      </w:r>
      <w:r w:rsidR="00613078" w:rsidRPr="00674A2C">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and block.  </w:t>
      </w:r>
      <w:r w:rsidR="00613078" w:rsidRPr="00674A2C">
        <w:rPr>
          <w:rFonts w:ascii="Times New Roman" w:hAnsi="Times New Roman" w:cs="Times New Roman"/>
          <w:sz w:val="24"/>
          <w:szCs w:val="24"/>
        </w:rPr>
        <w:commentReference w:id="68"/>
      </w:r>
      <w:r>
        <w:rPr>
          <w:rFonts w:ascii="Times New Roman" w:hAnsi="Times New Roman" w:cs="Times New Roman"/>
          <w:sz w:val="24"/>
          <w:szCs w:val="24"/>
        </w:rPr>
        <w:t>We used a model selection procedure like that described above</w:t>
      </w:r>
      <w:r w:rsidR="00127823" w:rsidRPr="00674A2C">
        <w:rPr>
          <w:rFonts w:ascii="Times New Roman" w:hAnsi="Times New Roman" w:cs="Times New Roman"/>
          <w:sz w:val="24"/>
          <w:szCs w:val="24"/>
        </w:rPr>
        <w:t>.</w:t>
      </w:r>
    </w:p>
    <w:p w:rsidR="00127823" w:rsidRDefault="00F617B0"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mesocosm experiment</w:t>
      </w:r>
      <w:r w:rsidRPr="008F14E5">
        <w:rPr>
          <w:rFonts w:ascii="Times New Roman" w:hAnsi="Times New Roman" w:cs="Times New Roman"/>
          <w:i/>
          <w:sz w:val="24"/>
          <w:szCs w:val="24"/>
        </w:rPr>
        <w:t xml:space="preserve">. – </w:t>
      </w:r>
      <w:r w:rsidR="0048024A">
        <w:rPr>
          <w:rFonts w:ascii="Times New Roman" w:hAnsi="Times New Roman" w:cs="Times New Roman"/>
          <w:sz w:val="24"/>
          <w:szCs w:val="24"/>
        </w:rPr>
        <w:t xml:space="preserve">In our </w:t>
      </w:r>
      <w:r w:rsidR="001717A0">
        <w:rPr>
          <w:rFonts w:ascii="Times New Roman" w:hAnsi="Times New Roman" w:cs="Times New Roman"/>
          <w:sz w:val="24"/>
          <w:szCs w:val="24"/>
        </w:rPr>
        <w:t>analyses of</w:t>
      </w:r>
      <w:r w:rsidR="00C143D2">
        <w:rPr>
          <w:rFonts w:ascii="Times New Roman" w:hAnsi="Times New Roman" w:cs="Times New Roman"/>
          <w:sz w:val="24"/>
          <w:szCs w:val="24"/>
        </w:rPr>
        <w:t xml:space="preserve"> mesocosm</w:t>
      </w:r>
      <w:r w:rsidR="001717A0">
        <w:rPr>
          <w:rFonts w:ascii="Times New Roman" w:hAnsi="Times New Roman" w:cs="Times New Roman"/>
          <w:sz w:val="24"/>
          <w:szCs w:val="24"/>
        </w:rPr>
        <w:t xml:space="preserve"> algal abundance</w:t>
      </w:r>
      <w:r w:rsidR="00C143D2">
        <w:rPr>
          <w:rFonts w:ascii="Times New Roman" w:hAnsi="Times New Roman" w:cs="Times New Roman"/>
          <w:sz w:val="24"/>
          <w:szCs w:val="24"/>
        </w:rPr>
        <w:t>, the independent variable</w:t>
      </w:r>
      <w:r w:rsidR="0048024A">
        <w:rPr>
          <w:rFonts w:ascii="Times New Roman" w:hAnsi="Times New Roman" w:cs="Times New Roman"/>
          <w:sz w:val="24"/>
          <w:szCs w:val="24"/>
        </w:rPr>
        <w:t>s</w:t>
      </w:r>
      <w:r w:rsidR="00742CFF">
        <w:rPr>
          <w:rFonts w:ascii="Times New Roman" w:hAnsi="Times New Roman" w:cs="Times New Roman"/>
          <w:sz w:val="24"/>
          <w:szCs w:val="24"/>
        </w:rPr>
        <w:t xml:space="preserve"> </w:t>
      </w:r>
      <w:r w:rsidR="0048024A">
        <w:rPr>
          <w:rFonts w:ascii="Times New Roman" w:hAnsi="Times New Roman" w:cs="Times New Roman"/>
          <w:sz w:val="24"/>
          <w:szCs w:val="24"/>
        </w:rPr>
        <w:t>were</w:t>
      </w:r>
      <w:r w:rsidR="00742CFF">
        <w:rPr>
          <w:rFonts w:ascii="Times New Roman" w:hAnsi="Times New Roman" w:cs="Times New Roman"/>
          <w:sz w:val="24"/>
          <w:szCs w:val="24"/>
        </w:rPr>
        <w:t xml:space="preserve"> tadpole </w:t>
      </w:r>
      <w:r w:rsidR="0048024A">
        <w:rPr>
          <w:rFonts w:ascii="Times New Roman" w:hAnsi="Times New Roman" w:cs="Times New Roman"/>
          <w:sz w:val="24"/>
          <w:szCs w:val="24"/>
        </w:rPr>
        <w:t xml:space="preserve">abundance and </w:t>
      </w:r>
      <w:r w:rsidR="002351DB">
        <w:rPr>
          <w:rFonts w:ascii="Times New Roman" w:hAnsi="Times New Roman" w:cs="Times New Roman"/>
          <w:sz w:val="24"/>
          <w:szCs w:val="24"/>
        </w:rPr>
        <w:t>mayfly presence</w:t>
      </w:r>
      <w:ins w:id="69" w:author="Cherie Briggs" w:date="2014-11-30T23:40:00Z">
        <w:r w:rsidR="001556D1">
          <w:rPr>
            <w:rFonts w:ascii="Times New Roman" w:hAnsi="Times New Roman" w:cs="Times New Roman"/>
            <w:sz w:val="24"/>
            <w:szCs w:val="24"/>
          </w:rPr>
          <w:t xml:space="preserve"> (because the </w:t>
        </w:r>
        <w:r w:rsidR="001556D1">
          <w:rPr>
            <w:rFonts w:ascii="Times New Roman" w:hAnsi="Times New Roman" w:cs="Times New Roman"/>
            <w:sz w:val="24"/>
            <w:szCs w:val="24"/>
          </w:rPr>
          <w:lastRenderedPageBreak/>
          <w:t>abundance of mayflies varied over the course of the experiment)</w:t>
        </w:r>
      </w:ins>
      <w:r w:rsidR="00127823">
        <w:rPr>
          <w:rFonts w:ascii="Times New Roman" w:hAnsi="Times New Roman" w:cs="Times New Roman"/>
          <w:sz w:val="24"/>
          <w:szCs w:val="24"/>
        </w:rPr>
        <w:t>.</w:t>
      </w:r>
      <w:r w:rsidR="00742CFF">
        <w:rPr>
          <w:rFonts w:ascii="Times New Roman" w:hAnsi="Times New Roman" w:cs="Times New Roman"/>
          <w:sz w:val="24"/>
          <w:szCs w:val="24"/>
        </w:rPr>
        <w:t xml:space="preserve">  </w:t>
      </w:r>
      <w:r w:rsidR="00421714">
        <w:rPr>
          <w:rFonts w:ascii="Times New Roman" w:hAnsi="Times New Roman" w:cs="Times New Roman"/>
          <w:sz w:val="24"/>
          <w:szCs w:val="24"/>
        </w:rPr>
        <w:t xml:space="preserve">We included an interaction term between consumers, because of the potential for tadpoles to either facilitate or interfere with mayfly grazing.  </w:t>
      </w:r>
      <w:r w:rsidR="00D268F4">
        <w:rPr>
          <w:rFonts w:ascii="Times New Roman" w:hAnsi="Times New Roman" w:cs="Times New Roman"/>
          <w:sz w:val="24"/>
          <w:szCs w:val="24"/>
        </w:rPr>
        <w:t xml:space="preserve">We used a similar approach to fitting linear models as outlined above.  </w:t>
      </w:r>
      <w:r w:rsidR="00421714">
        <w:rPr>
          <w:rFonts w:ascii="Times New Roman" w:hAnsi="Times New Roman" w:cs="Times New Roman"/>
          <w:sz w:val="24"/>
          <w:szCs w:val="24"/>
        </w:rPr>
        <w:t xml:space="preserve">We </w:t>
      </w:r>
      <w:r w:rsidR="00407E62">
        <w:rPr>
          <w:rFonts w:ascii="Times New Roman" w:hAnsi="Times New Roman" w:cs="Times New Roman"/>
          <w:sz w:val="24"/>
          <w:szCs w:val="24"/>
        </w:rPr>
        <w:t xml:space="preserve">included covariates for </w:t>
      </w:r>
      <w:r w:rsidR="00421714">
        <w:rPr>
          <w:rFonts w:ascii="Times New Roman" w:hAnsi="Times New Roman" w:cs="Times New Roman"/>
          <w:sz w:val="24"/>
          <w:szCs w:val="24"/>
        </w:rPr>
        <w:t>duration</w:t>
      </w:r>
      <w:r w:rsidR="00407E62">
        <w:rPr>
          <w:rFonts w:ascii="Times New Roman" w:hAnsi="Times New Roman" w:cs="Times New Roman"/>
          <w:sz w:val="24"/>
          <w:szCs w:val="24"/>
        </w:rPr>
        <w:t xml:space="preserve"> of algal growth (days)</w:t>
      </w:r>
      <w:r w:rsidR="00421714">
        <w:rPr>
          <w:rFonts w:ascii="Times New Roman" w:hAnsi="Times New Roman" w:cs="Times New Roman"/>
          <w:sz w:val="24"/>
          <w:szCs w:val="24"/>
        </w:rPr>
        <w:t xml:space="preserve"> and for the initial abundance of algae (log AFDM) in each mesocosm</w:t>
      </w:r>
      <w:r w:rsidR="006D09C6">
        <w:rPr>
          <w:rFonts w:ascii="Times New Roman" w:hAnsi="Times New Roman" w:cs="Times New Roman"/>
          <w:sz w:val="24"/>
          <w:szCs w:val="24"/>
        </w:rPr>
        <w:t>;</w:t>
      </w:r>
      <w:r w:rsidR="00570AB9">
        <w:rPr>
          <w:rFonts w:ascii="Times New Roman" w:hAnsi="Times New Roman" w:cs="Times New Roman"/>
          <w:sz w:val="24"/>
          <w:szCs w:val="24"/>
        </w:rPr>
        <w:t xml:space="preserve"> w</w:t>
      </w:r>
      <w:r w:rsidR="00421714">
        <w:rPr>
          <w:rFonts w:ascii="Times New Roman" w:hAnsi="Times New Roman" w:cs="Times New Roman"/>
          <w:sz w:val="24"/>
          <w:szCs w:val="24"/>
        </w:rPr>
        <w:t xml:space="preserve">e allowed variance to differ with respect to consumer presence-absence or abundance.  We analyzed only tiles from the bottom of the </w:t>
      </w:r>
      <w:commentRangeStart w:id="70"/>
      <w:r w:rsidR="00421714">
        <w:rPr>
          <w:rFonts w:ascii="Times New Roman" w:hAnsi="Times New Roman" w:cs="Times New Roman"/>
          <w:sz w:val="24"/>
          <w:szCs w:val="24"/>
        </w:rPr>
        <w:t>tank</w:t>
      </w:r>
      <w:commentRangeEnd w:id="70"/>
      <w:r w:rsidR="001556D1">
        <w:rPr>
          <w:rStyle w:val="CommentReference"/>
        </w:rPr>
        <w:commentReference w:id="70"/>
      </w:r>
      <w:r w:rsidR="00421714">
        <w:rPr>
          <w:rFonts w:ascii="Times New Roman" w:hAnsi="Times New Roman" w:cs="Times New Roman"/>
          <w:sz w:val="24"/>
          <w:szCs w:val="24"/>
        </w:rPr>
        <w:t xml:space="preserve">.  </w:t>
      </w:r>
      <w:r w:rsidR="00127823">
        <w:rPr>
          <w:rFonts w:ascii="Times New Roman" w:hAnsi="Times New Roman" w:cs="Times New Roman"/>
          <w:sz w:val="24"/>
          <w:szCs w:val="24"/>
        </w:rPr>
        <w:t>Due to the high mortality of mayflies, we repeated this analysis using final mayfly abundance rather</w:t>
      </w:r>
      <w:r w:rsidR="00570AB9">
        <w:rPr>
          <w:rFonts w:ascii="Times New Roman" w:hAnsi="Times New Roman" w:cs="Times New Roman"/>
          <w:sz w:val="24"/>
          <w:szCs w:val="24"/>
        </w:rPr>
        <w:t xml:space="preserve"> than mayfly presence-absence.</w:t>
      </w:r>
    </w:p>
    <w:p w:rsidR="00421714" w:rsidRDefault="0012782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calculated the growth rate of algae in the experiment, using the initial July algal abundance from each mesocosm as the </w:t>
      </w:r>
      <w:r w:rsidR="006D09C6">
        <w:rPr>
          <w:rFonts w:ascii="Times New Roman" w:hAnsi="Times New Roman" w:cs="Times New Roman"/>
          <w:sz w:val="24"/>
          <w:szCs w:val="24"/>
        </w:rPr>
        <w:t>initial</w:t>
      </w:r>
      <w:r>
        <w:rPr>
          <w:rFonts w:ascii="Times New Roman" w:hAnsi="Times New Roman" w:cs="Times New Roman"/>
          <w:sz w:val="24"/>
          <w:szCs w:val="24"/>
        </w:rPr>
        <w:t xml:space="preserve"> abundance, the measured week 1 or 3 algal abundance as the </w:t>
      </w:r>
      <w:r w:rsidR="006D09C6">
        <w:rPr>
          <w:rFonts w:ascii="Times New Roman" w:hAnsi="Times New Roman" w:cs="Times New Roman"/>
          <w:sz w:val="24"/>
          <w:szCs w:val="24"/>
        </w:rPr>
        <w:t>post-treatment</w:t>
      </w:r>
      <w:r>
        <w:rPr>
          <w:rFonts w:ascii="Times New Roman" w:hAnsi="Times New Roman" w:cs="Times New Roman"/>
          <w:sz w:val="24"/>
          <w:szCs w:val="24"/>
        </w:rPr>
        <w:t xml:space="preserve"> abundance, and the days between the beginning of the experiment and relevant sample date </w:t>
      </w:r>
      <w:r w:rsidR="006101B6">
        <w:rPr>
          <w:rFonts w:ascii="Times New Roman" w:hAnsi="Times New Roman" w:cs="Times New Roman"/>
          <w:sz w:val="24"/>
          <w:szCs w:val="24"/>
        </w:rPr>
        <w:t>as the growth period</w:t>
      </w:r>
      <w:r>
        <w:rPr>
          <w:rFonts w:ascii="Times New Roman" w:hAnsi="Times New Roman" w:cs="Times New Roman"/>
          <w:sz w:val="24"/>
          <w:szCs w:val="24"/>
        </w:rPr>
        <w:t xml:space="preserve">.  </w:t>
      </w:r>
      <w:r w:rsidR="006101B6">
        <w:rPr>
          <w:rFonts w:ascii="Times New Roman" w:hAnsi="Times New Roman" w:cs="Times New Roman"/>
          <w:sz w:val="24"/>
          <w:szCs w:val="24"/>
        </w:rPr>
        <w:t xml:space="preserve">This growth rate was analyzed using generalized least squares models, similarly to the procedure described above.  </w:t>
      </w:r>
      <w:r w:rsidR="00A50D66">
        <w:rPr>
          <w:rFonts w:ascii="Times New Roman" w:hAnsi="Times New Roman" w:cs="Times New Roman"/>
          <w:sz w:val="24"/>
          <w:szCs w:val="24"/>
        </w:rPr>
        <w:t>A</w:t>
      </w:r>
      <w:r w:rsidR="007B5EC3">
        <w:rPr>
          <w:rFonts w:ascii="Times New Roman" w:hAnsi="Times New Roman" w:cs="Times New Roman"/>
          <w:sz w:val="24"/>
          <w:szCs w:val="24"/>
        </w:rPr>
        <w:t xml:space="preserve">nalyses were performed </w:t>
      </w:r>
      <w:r w:rsidR="00A50D66">
        <w:rPr>
          <w:rFonts w:ascii="Times New Roman" w:hAnsi="Times New Roman" w:cs="Times New Roman"/>
          <w:sz w:val="24"/>
          <w:szCs w:val="24"/>
        </w:rPr>
        <w:t xml:space="preserve">and visualized </w:t>
      </w:r>
      <w:r w:rsidR="007B5EC3">
        <w:rPr>
          <w:rFonts w:ascii="Times New Roman" w:hAnsi="Times New Roman" w:cs="Times New Roman"/>
          <w:sz w:val="24"/>
          <w:szCs w:val="24"/>
        </w:rPr>
        <w:t xml:space="preserve">using </w:t>
      </w:r>
      <w:r w:rsidR="00A50D66">
        <w:rPr>
          <w:rFonts w:ascii="Times New Roman" w:hAnsi="Times New Roman" w:cs="Times New Roman"/>
          <w:sz w:val="24"/>
          <w:szCs w:val="24"/>
        </w:rPr>
        <w:t xml:space="preserve">the nlme and ggplot2 packages in </w:t>
      </w:r>
      <w:r w:rsidR="007B5EC3">
        <w:rPr>
          <w:rFonts w:ascii="Times New Roman" w:hAnsi="Times New Roman" w:cs="Times New Roman"/>
          <w:sz w:val="24"/>
          <w:szCs w:val="24"/>
        </w:rPr>
        <w:t>R</w:t>
      </w:r>
      <w:r w:rsidR="00A50D66">
        <w:rPr>
          <w:rFonts w:ascii="Times New Roman" w:hAnsi="Times New Roman" w:cs="Times New Roman"/>
          <w:sz w:val="24"/>
          <w:szCs w:val="24"/>
        </w:rPr>
        <w:t xml:space="preserve">, </w:t>
      </w:r>
      <w:r w:rsidR="007B5EC3">
        <w:rPr>
          <w:rFonts w:ascii="Times New Roman" w:hAnsi="Times New Roman" w:cs="Times New Roman"/>
          <w:sz w:val="24"/>
          <w:szCs w:val="24"/>
        </w:rPr>
        <w:t xml:space="preserve"> </w:t>
      </w:r>
      <w:r w:rsidR="007B5EC3" w:rsidRPr="007B5EC3">
        <w:rPr>
          <w:rFonts w:ascii="Times New Roman" w:hAnsi="Times New Roman" w:cs="Times New Roman"/>
          <w:noProof/>
          <w:sz w:val="24"/>
          <w:szCs w:val="24"/>
        </w:rPr>
        <w:t>(The R Foundation for Statistical Computing 2012)</w:t>
      </w:r>
      <w:r>
        <w:rPr>
          <w:rFonts w:ascii="Times New Roman" w:hAnsi="Times New Roman" w:cs="Times New Roman"/>
          <w:sz w:val="24"/>
          <w:szCs w:val="24"/>
        </w:rPr>
        <w:t>.</w:t>
      </w:r>
    </w:p>
    <w:p w:rsidR="0088064A" w:rsidRDefault="00A50D6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For the mesocosm experiment, we analyzed the response of tadpole body sizes to interspecific competition with mayflies.  </w:t>
      </w:r>
      <w:r w:rsidR="0009227D">
        <w:rPr>
          <w:rFonts w:ascii="Times New Roman" w:hAnsi="Times New Roman" w:cs="Times New Roman"/>
          <w:sz w:val="24"/>
          <w:szCs w:val="24"/>
        </w:rPr>
        <w:t>T</w:t>
      </w:r>
      <w:ins w:id="71" w:author="Cherie Briggs" w:date="2014-11-30T23:43:00Z">
        <w:r w:rsidR="001556D1">
          <w:rPr>
            <w:rFonts w:ascii="Times New Roman" w:hAnsi="Times New Roman" w:cs="Times New Roman"/>
            <w:sz w:val="24"/>
            <w:szCs w:val="24"/>
          </w:rPr>
          <w:t>he t</w:t>
        </w:r>
      </w:ins>
      <w:r w:rsidR="0009227D">
        <w:rPr>
          <w:rFonts w:ascii="Times New Roman" w:hAnsi="Times New Roman" w:cs="Times New Roman"/>
          <w:sz w:val="24"/>
          <w:szCs w:val="24"/>
        </w:rPr>
        <w:t>adpole body size metrics</w:t>
      </w:r>
      <w:ins w:id="72" w:author="Cherie Briggs" w:date="2014-11-30T23:43:00Z">
        <w:r w:rsidR="001556D1">
          <w:rPr>
            <w:rFonts w:ascii="Times New Roman" w:hAnsi="Times New Roman" w:cs="Times New Roman"/>
            <w:sz w:val="24"/>
            <w:szCs w:val="24"/>
          </w:rPr>
          <w:t xml:space="preserve"> of length and wet weight</w:t>
        </w:r>
      </w:ins>
      <w:r w:rsidR="0009227D">
        <w:rPr>
          <w:rFonts w:ascii="Times New Roman" w:hAnsi="Times New Roman" w:cs="Times New Roman"/>
          <w:sz w:val="24"/>
          <w:szCs w:val="24"/>
        </w:rPr>
        <w:t xml:space="preserve"> were correlated (e.g. </w:t>
      </w:r>
      <w:r w:rsidR="00F674D7">
        <w:rPr>
          <w:rFonts w:ascii="Times New Roman" w:hAnsi="Times New Roman" w:cs="Times New Roman"/>
          <w:sz w:val="24"/>
          <w:szCs w:val="24"/>
        </w:rPr>
        <w:t xml:space="preserve">Spearman’s rank correlation, </w:t>
      </w:r>
      <w:r w:rsidR="00F674D7">
        <w:rPr>
          <w:rFonts w:ascii="Cambria Math" w:hAnsi="Cambria Math" w:cs="Times New Roman"/>
          <w:sz w:val="24"/>
          <w:szCs w:val="24"/>
        </w:rPr>
        <w:t>ρ</w:t>
      </w:r>
      <w:r w:rsidR="00F674D7" w:rsidRPr="00F11FB2">
        <w:rPr>
          <w:rFonts w:ascii="Times New Roman" w:hAnsi="Times New Roman" w:cs="Times New Roman"/>
          <w:sz w:val="24"/>
          <w:szCs w:val="24"/>
          <w:vertAlign w:val="subscript"/>
        </w:rPr>
        <w:t>body length-wet weight</w:t>
      </w:r>
      <w:r w:rsidR="00F674D7">
        <w:rPr>
          <w:rFonts w:ascii="Times New Roman" w:hAnsi="Times New Roman" w:cs="Times New Roman"/>
          <w:sz w:val="24"/>
          <w:szCs w:val="24"/>
        </w:rPr>
        <w:t xml:space="preserve"> = 0.6, p &lt; 0.001</w:t>
      </w:r>
      <w:r w:rsidR="0009227D">
        <w:rPr>
          <w:rFonts w:ascii="Times New Roman" w:hAnsi="Times New Roman" w:cs="Times New Roman"/>
          <w:sz w:val="24"/>
          <w:szCs w:val="24"/>
        </w:rPr>
        <w:t>), so we analyzed body length alone</w:t>
      </w:r>
      <w:r w:rsidR="00F674D7">
        <w:rPr>
          <w:rFonts w:ascii="Times New Roman" w:hAnsi="Times New Roman" w:cs="Times New Roman"/>
          <w:sz w:val="24"/>
          <w:szCs w:val="24"/>
        </w:rPr>
        <w:t xml:space="preserve">.  </w:t>
      </w:r>
      <w:r>
        <w:rPr>
          <w:rFonts w:ascii="Times New Roman" w:hAnsi="Times New Roman" w:cs="Times New Roman"/>
          <w:sz w:val="24"/>
          <w:szCs w:val="24"/>
        </w:rPr>
        <w:t>The</w:t>
      </w:r>
      <w:r w:rsidR="00F674D7">
        <w:rPr>
          <w:rFonts w:ascii="Times New Roman" w:hAnsi="Times New Roman" w:cs="Times New Roman"/>
          <w:sz w:val="24"/>
          <w:szCs w:val="24"/>
        </w:rPr>
        <w:t xml:space="preserve"> mean sizes of tadpoles in each mesocosm </w:t>
      </w:r>
      <w:r>
        <w:rPr>
          <w:rFonts w:ascii="Times New Roman" w:hAnsi="Times New Roman" w:cs="Times New Roman"/>
          <w:sz w:val="24"/>
          <w:szCs w:val="24"/>
        </w:rPr>
        <w:t xml:space="preserve">were compared </w:t>
      </w:r>
      <w:del w:id="73" w:author="Cherie Briggs" w:date="2014-11-30T23:45:00Z">
        <w:r w:rsidR="00F674D7" w:rsidDel="001556D1">
          <w:rPr>
            <w:rFonts w:ascii="Times New Roman" w:hAnsi="Times New Roman" w:cs="Times New Roman"/>
            <w:sz w:val="24"/>
            <w:szCs w:val="24"/>
          </w:rPr>
          <w:delText xml:space="preserve">to </w:delText>
        </w:r>
      </w:del>
      <w:ins w:id="74" w:author="Cherie Briggs" w:date="2014-11-30T23:45:00Z">
        <w:r w:rsidR="001556D1">
          <w:rPr>
            <w:rFonts w:ascii="Times New Roman" w:hAnsi="Times New Roman" w:cs="Times New Roman"/>
            <w:sz w:val="24"/>
            <w:szCs w:val="24"/>
          </w:rPr>
          <w:t>betwe</w:t>
        </w:r>
        <w:r w:rsidR="00BD709C">
          <w:rPr>
            <w:rFonts w:ascii="Times New Roman" w:hAnsi="Times New Roman" w:cs="Times New Roman"/>
            <w:sz w:val="24"/>
            <w:szCs w:val="24"/>
          </w:rPr>
          <w:t>e</w:t>
        </w:r>
        <w:r w:rsidR="001556D1">
          <w:rPr>
            <w:rFonts w:ascii="Times New Roman" w:hAnsi="Times New Roman" w:cs="Times New Roman"/>
            <w:sz w:val="24"/>
            <w:szCs w:val="24"/>
          </w:rPr>
          <w:t xml:space="preserve">n </w:t>
        </w:r>
      </w:ins>
      <w:r w:rsidR="00F674D7">
        <w:rPr>
          <w:rFonts w:ascii="Times New Roman" w:hAnsi="Times New Roman" w:cs="Times New Roman"/>
          <w:sz w:val="24"/>
          <w:szCs w:val="24"/>
        </w:rPr>
        <w:t>the</w:t>
      </w:r>
      <w:ins w:id="75" w:author="Cherie Briggs" w:date="2014-11-30T23:45:00Z">
        <w:r w:rsidR="00BD709C">
          <w:rPr>
            <w:rFonts w:ascii="Times New Roman" w:hAnsi="Times New Roman" w:cs="Times New Roman"/>
            <w:sz w:val="24"/>
            <w:szCs w:val="24"/>
          </w:rPr>
          <w:t xml:space="preserve"> mayfly </w:t>
        </w:r>
      </w:ins>
      <w:del w:id="76" w:author="Cherie Briggs" w:date="2014-11-30T23:45:00Z">
        <w:r w:rsidR="00F674D7" w:rsidDel="00BD709C">
          <w:rPr>
            <w:rFonts w:ascii="Times New Roman" w:hAnsi="Times New Roman" w:cs="Times New Roman"/>
            <w:sz w:val="24"/>
            <w:szCs w:val="24"/>
          </w:rPr>
          <w:delText xml:space="preserve"> </w:delText>
        </w:r>
      </w:del>
      <w:r w:rsidR="00F674D7">
        <w:rPr>
          <w:rFonts w:ascii="Times New Roman" w:hAnsi="Times New Roman" w:cs="Times New Roman"/>
          <w:sz w:val="24"/>
          <w:szCs w:val="24"/>
        </w:rPr>
        <w:t xml:space="preserve">presence-absence </w:t>
      </w:r>
      <w:del w:id="77" w:author="Cherie Briggs" w:date="2014-11-30T23:45:00Z">
        <w:r w:rsidR="00F674D7" w:rsidDel="00BD709C">
          <w:rPr>
            <w:rFonts w:ascii="Times New Roman" w:hAnsi="Times New Roman" w:cs="Times New Roman"/>
            <w:sz w:val="24"/>
            <w:szCs w:val="24"/>
          </w:rPr>
          <w:delText>of mayflies</w:delText>
        </w:r>
      </w:del>
      <w:ins w:id="78" w:author="Cherie Briggs" w:date="2014-11-30T23:45:00Z">
        <w:r w:rsidR="00BD709C">
          <w:rPr>
            <w:rFonts w:ascii="Times New Roman" w:hAnsi="Times New Roman" w:cs="Times New Roman"/>
            <w:sz w:val="24"/>
            <w:szCs w:val="24"/>
          </w:rPr>
          <w:t>treatment</w:t>
        </w:r>
      </w:ins>
      <w:r>
        <w:rPr>
          <w:rFonts w:ascii="Times New Roman" w:hAnsi="Times New Roman" w:cs="Times New Roman"/>
          <w:sz w:val="24"/>
          <w:szCs w:val="24"/>
        </w:rPr>
        <w:t xml:space="preserve"> using analysis of variance (ANOVA)</w:t>
      </w:r>
      <w:r w:rsidR="00F674D7">
        <w:rPr>
          <w:rFonts w:ascii="Times New Roman" w:hAnsi="Times New Roman" w:cs="Times New Roman"/>
          <w:sz w:val="24"/>
          <w:szCs w:val="24"/>
        </w:rPr>
        <w:t xml:space="preserve">.  </w:t>
      </w:r>
      <w:r w:rsidR="002351DB">
        <w:rPr>
          <w:rFonts w:ascii="Times New Roman" w:hAnsi="Times New Roman" w:cs="Times New Roman"/>
          <w:sz w:val="24"/>
          <w:szCs w:val="24"/>
        </w:rPr>
        <w:t xml:space="preserve">We also analyzed mayfly length as a response to tadpole </w:t>
      </w:r>
      <w:r w:rsidR="007B5EC3">
        <w:rPr>
          <w:rFonts w:ascii="Times New Roman" w:hAnsi="Times New Roman" w:cs="Times New Roman"/>
          <w:sz w:val="24"/>
          <w:szCs w:val="24"/>
        </w:rPr>
        <w:t>presence</w:t>
      </w:r>
      <w:r w:rsidR="00B8655F">
        <w:rPr>
          <w:rFonts w:ascii="Times New Roman" w:hAnsi="Times New Roman" w:cs="Times New Roman"/>
          <w:sz w:val="24"/>
          <w:szCs w:val="24"/>
        </w:rPr>
        <w:t>,</w:t>
      </w:r>
      <w:r>
        <w:rPr>
          <w:rFonts w:ascii="Times New Roman" w:hAnsi="Times New Roman" w:cs="Times New Roman"/>
          <w:sz w:val="24"/>
          <w:szCs w:val="24"/>
        </w:rPr>
        <w:t xml:space="preserve"> and because the mayfly mortality created a gradient in mayfly abundance, we could also examine both</w:t>
      </w:r>
      <w:r w:rsidR="0009058F">
        <w:rPr>
          <w:rFonts w:ascii="Times New Roman" w:hAnsi="Times New Roman" w:cs="Times New Roman"/>
          <w:sz w:val="24"/>
          <w:szCs w:val="24"/>
        </w:rPr>
        <w:t xml:space="preserve"> </w:t>
      </w:r>
      <w:r>
        <w:rPr>
          <w:rFonts w:ascii="Times New Roman" w:hAnsi="Times New Roman" w:cs="Times New Roman"/>
          <w:sz w:val="24"/>
          <w:szCs w:val="24"/>
        </w:rPr>
        <w:t>the effect</w:t>
      </w:r>
      <w:r w:rsidR="00B8655F">
        <w:rPr>
          <w:rFonts w:ascii="Times New Roman" w:hAnsi="Times New Roman" w:cs="Times New Roman"/>
          <w:sz w:val="24"/>
          <w:szCs w:val="24"/>
        </w:rPr>
        <w:t>s on mayfly body size</w:t>
      </w:r>
      <w:r>
        <w:rPr>
          <w:rFonts w:ascii="Times New Roman" w:hAnsi="Times New Roman" w:cs="Times New Roman"/>
          <w:sz w:val="24"/>
          <w:szCs w:val="24"/>
        </w:rPr>
        <w:t xml:space="preserve"> of intraspecific competition</w:t>
      </w:r>
      <w:r w:rsidR="00B8655F" w:rsidRPr="00B8655F">
        <w:rPr>
          <w:rFonts w:ascii="Times New Roman" w:hAnsi="Times New Roman" w:cs="Times New Roman"/>
          <w:sz w:val="24"/>
          <w:szCs w:val="24"/>
        </w:rPr>
        <w:t xml:space="preserve"> </w:t>
      </w:r>
      <w:r w:rsidR="00B8655F">
        <w:rPr>
          <w:rFonts w:ascii="Times New Roman" w:hAnsi="Times New Roman" w:cs="Times New Roman"/>
          <w:sz w:val="24"/>
          <w:szCs w:val="24"/>
        </w:rPr>
        <w:t xml:space="preserve">and interspecific </w:t>
      </w:r>
      <w:r w:rsidR="00B8655F">
        <w:rPr>
          <w:rFonts w:ascii="Times New Roman" w:hAnsi="Times New Roman" w:cs="Times New Roman"/>
          <w:sz w:val="24"/>
          <w:szCs w:val="24"/>
        </w:rPr>
        <w:lastRenderedPageBreak/>
        <w:t>competition with tadpoles</w:t>
      </w:r>
      <w:r>
        <w:rPr>
          <w:rFonts w:ascii="Times New Roman" w:hAnsi="Times New Roman" w:cs="Times New Roman"/>
          <w:sz w:val="24"/>
          <w:szCs w:val="24"/>
        </w:rPr>
        <w:t xml:space="preserve">.  </w:t>
      </w:r>
      <w:r w:rsidR="0009058F">
        <w:rPr>
          <w:rFonts w:ascii="Times New Roman" w:hAnsi="Times New Roman" w:cs="Times New Roman"/>
          <w:sz w:val="24"/>
          <w:szCs w:val="24"/>
        </w:rPr>
        <w:t xml:space="preserve">We used both a one-way ANOVA, with tadpole presence as the </w:t>
      </w:r>
      <w:r w:rsidR="00B8655F">
        <w:rPr>
          <w:rFonts w:ascii="Times New Roman" w:hAnsi="Times New Roman" w:cs="Times New Roman"/>
          <w:sz w:val="24"/>
          <w:szCs w:val="24"/>
        </w:rPr>
        <w:t xml:space="preserve">categorical predictor </w:t>
      </w:r>
      <w:r w:rsidR="0009058F">
        <w:rPr>
          <w:rFonts w:ascii="Times New Roman" w:hAnsi="Times New Roman" w:cs="Times New Roman"/>
          <w:sz w:val="24"/>
          <w:szCs w:val="24"/>
        </w:rPr>
        <w:t xml:space="preserve">variable, and an ANCOVA, with tadpole presence </w:t>
      </w:r>
      <w:r w:rsidR="00736680">
        <w:rPr>
          <w:rFonts w:ascii="Times New Roman" w:hAnsi="Times New Roman" w:cs="Times New Roman"/>
          <w:sz w:val="24"/>
          <w:szCs w:val="24"/>
        </w:rPr>
        <w:t>as a categorical independent variable and final mayfly abundance as a continuous covariate.</w:t>
      </w:r>
    </w:p>
    <w:p w:rsidR="00C143D2" w:rsidRPr="00C143D2" w:rsidRDefault="00C143D2" w:rsidP="00570AB9">
      <w:pPr>
        <w:spacing w:line="480" w:lineRule="auto"/>
        <w:ind w:right="360"/>
        <w:rPr>
          <w:rFonts w:ascii="Times New Roman" w:hAnsi="Times New Roman" w:cs="Times New Roman"/>
          <w:sz w:val="24"/>
          <w:szCs w:val="24"/>
        </w:rPr>
      </w:pPr>
    </w:p>
    <w:p w:rsidR="003E2376" w:rsidRPr="003E2376" w:rsidRDefault="003E2376" w:rsidP="00570AB9">
      <w:pPr>
        <w:spacing w:line="480" w:lineRule="auto"/>
        <w:ind w:right="360"/>
        <w:jc w:val="center"/>
        <w:rPr>
          <w:rFonts w:ascii="Times New Roman" w:hAnsi="Times New Roman" w:cs="Times New Roman"/>
          <w:smallCaps/>
          <w:sz w:val="24"/>
          <w:szCs w:val="24"/>
        </w:rPr>
      </w:pPr>
      <w:r>
        <w:rPr>
          <w:rFonts w:ascii="Times New Roman" w:hAnsi="Times New Roman" w:cs="Times New Roman"/>
          <w:smallCaps/>
          <w:sz w:val="24"/>
          <w:szCs w:val="24"/>
        </w:rPr>
        <w:t>Results</w:t>
      </w:r>
    </w:p>
    <w:p w:rsidR="00386F7D" w:rsidRDefault="003E2376"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 xml:space="preserve">Field enclosure experiment. – </w:t>
      </w:r>
      <w:r w:rsidR="000D1810">
        <w:rPr>
          <w:rFonts w:ascii="Times New Roman" w:hAnsi="Times New Roman" w:cs="Times New Roman"/>
          <w:sz w:val="24"/>
          <w:szCs w:val="24"/>
        </w:rPr>
        <w:t>T</w:t>
      </w:r>
      <w:r w:rsidR="000D1810" w:rsidRPr="000D1810">
        <w:rPr>
          <w:rFonts w:ascii="Times New Roman" w:hAnsi="Times New Roman" w:cs="Times New Roman"/>
          <w:sz w:val="24"/>
          <w:szCs w:val="24"/>
        </w:rPr>
        <w:t>adpole</w:t>
      </w:r>
      <w:r w:rsidR="000D1810">
        <w:rPr>
          <w:rFonts w:ascii="Times New Roman" w:hAnsi="Times New Roman" w:cs="Times New Roman"/>
          <w:sz w:val="24"/>
          <w:szCs w:val="24"/>
        </w:rPr>
        <w:t>s and mayflies had negative</w:t>
      </w:r>
      <w:r w:rsidR="00D268F4">
        <w:rPr>
          <w:rFonts w:ascii="Times New Roman" w:hAnsi="Times New Roman" w:cs="Times New Roman"/>
          <w:sz w:val="24"/>
          <w:szCs w:val="24"/>
        </w:rPr>
        <w:t xml:space="preserve"> but </w:t>
      </w:r>
      <w:commentRangeStart w:id="79"/>
      <w:del w:id="80" w:author="Cherie Briggs" w:date="2014-11-30T23:48:00Z">
        <w:r w:rsidR="00D268F4" w:rsidDel="00BD709C">
          <w:rPr>
            <w:rFonts w:ascii="Times New Roman" w:hAnsi="Times New Roman" w:cs="Times New Roman"/>
            <w:sz w:val="24"/>
            <w:szCs w:val="24"/>
          </w:rPr>
          <w:delText>equivocal</w:delText>
        </w:r>
        <w:r w:rsidR="000D1810" w:rsidDel="00BD709C">
          <w:rPr>
            <w:rFonts w:ascii="Times New Roman" w:hAnsi="Times New Roman" w:cs="Times New Roman"/>
            <w:sz w:val="24"/>
            <w:szCs w:val="24"/>
          </w:rPr>
          <w:delText xml:space="preserve"> </w:delText>
        </w:r>
      </w:del>
      <w:ins w:id="81" w:author="Cherie Briggs" w:date="2014-11-30T23:48:00Z">
        <w:r w:rsidR="00BD709C">
          <w:rPr>
            <w:rFonts w:ascii="Times New Roman" w:hAnsi="Times New Roman" w:cs="Times New Roman"/>
            <w:sz w:val="24"/>
            <w:szCs w:val="24"/>
          </w:rPr>
          <w:t xml:space="preserve">inconsistent </w:t>
        </w:r>
      </w:ins>
      <w:commentRangeEnd w:id="79"/>
      <w:ins w:id="82" w:author="Cherie Briggs" w:date="2014-11-30T23:49:00Z">
        <w:r w:rsidR="00BD709C">
          <w:rPr>
            <w:rStyle w:val="CommentReference"/>
          </w:rPr>
          <w:commentReference w:id="79"/>
        </w:r>
      </w:ins>
      <w:r w:rsidR="000D1810">
        <w:rPr>
          <w:rFonts w:ascii="Times New Roman" w:hAnsi="Times New Roman" w:cs="Times New Roman"/>
          <w:sz w:val="24"/>
          <w:szCs w:val="24"/>
        </w:rPr>
        <w:t>effects on the abundance of algae in field enclosures</w:t>
      </w:r>
      <w:r w:rsidR="00621113">
        <w:rPr>
          <w:rFonts w:ascii="Times New Roman" w:hAnsi="Times New Roman" w:cs="Times New Roman"/>
          <w:sz w:val="24"/>
          <w:szCs w:val="24"/>
        </w:rPr>
        <w:t xml:space="preserve"> (Figure 2)</w:t>
      </w:r>
      <w:r w:rsidR="00D268F4">
        <w:rPr>
          <w:rFonts w:ascii="Times New Roman" w:hAnsi="Times New Roman" w:cs="Times New Roman"/>
          <w:sz w:val="24"/>
          <w:szCs w:val="24"/>
        </w:rPr>
        <w:t>.  E</w:t>
      </w:r>
      <w:r w:rsidR="008742E1">
        <w:rPr>
          <w:rFonts w:ascii="Times New Roman" w:hAnsi="Times New Roman" w:cs="Times New Roman"/>
          <w:sz w:val="24"/>
          <w:szCs w:val="24"/>
        </w:rPr>
        <w:t xml:space="preserve">ffects were </w:t>
      </w:r>
      <w:r w:rsidR="00D268F4">
        <w:rPr>
          <w:rFonts w:ascii="Times New Roman" w:hAnsi="Times New Roman" w:cs="Times New Roman"/>
          <w:sz w:val="24"/>
          <w:szCs w:val="24"/>
        </w:rPr>
        <w:t xml:space="preserve">more distinct </w:t>
      </w:r>
      <w:r w:rsidR="008742E1">
        <w:rPr>
          <w:rFonts w:ascii="Times New Roman" w:hAnsi="Times New Roman" w:cs="Times New Roman"/>
          <w:sz w:val="24"/>
          <w:szCs w:val="24"/>
        </w:rPr>
        <w:t>in LeConte; the effects of both consumers were more variable in Spur (</w:t>
      </w:r>
      <w:r w:rsidR="00B8655F">
        <w:rPr>
          <w:rFonts w:ascii="Times New Roman" w:hAnsi="Times New Roman" w:cs="Times New Roman"/>
          <w:sz w:val="24"/>
          <w:szCs w:val="24"/>
        </w:rPr>
        <w:t>Figure</w:t>
      </w:r>
      <w:r w:rsidR="009E67A5">
        <w:rPr>
          <w:rFonts w:ascii="Times New Roman" w:hAnsi="Times New Roman" w:cs="Times New Roman"/>
          <w:sz w:val="24"/>
          <w:szCs w:val="24"/>
        </w:rPr>
        <w:t>s</w:t>
      </w:r>
      <w:r w:rsidR="00B8655F">
        <w:rPr>
          <w:rFonts w:ascii="Times New Roman" w:hAnsi="Times New Roman" w:cs="Times New Roman"/>
          <w:sz w:val="24"/>
          <w:szCs w:val="24"/>
        </w:rPr>
        <w:t xml:space="preserve"> 2 </w:t>
      </w:r>
      <w:r w:rsidR="00E9207E">
        <w:rPr>
          <w:rFonts w:ascii="Times New Roman" w:hAnsi="Times New Roman" w:cs="Times New Roman"/>
          <w:sz w:val="24"/>
          <w:szCs w:val="24"/>
        </w:rPr>
        <w:t>and 3</w:t>
      </w:r>
      <w:r w:rsidR="008742E1">
        <w:rPr>
          <w:rFonts w:ascii="Times New Roman" w:hAnsi="Times New Roman" w:cs="Times New Roman"/>
          <w:sz w:val="24"/>
          <w:szCs w:val="24"/>
        </w:rPr>
        <w:t>)</w:t>
      </w:r>
      <w:r w:rsidR="000D1810">
        <w:rPr>
          <w:rFonts w:ascii="Times New Roman" w:hAnsi="Times New Roman" w:cs="Times New Roman"/>
          <w:sz w:val="24"/>
          <w:szCs w:val="24"/>
        </w:rPr>
        <w:t xml:space="preserve">.  </w:t>
      </w:r>
      <w:r w:rsidR="005830EE">
        <w:rPr>
          <w:rFonts w:ascii="Times New Roman" w:hAnsi="Times New Roman" w:cs="Times New Roman"/>
          <w:sz w:val="24"/>
          <w:szCs w:val="24"/>
        </w:rPr>
        <w:t xml:space="preserve">The </w:t>
      </w:r>
      <w:r w:rsidR="00F31891">
        <w:rPr>
          <w:rFonts w:ascii="Times New Roman" w:hAnsi="Times New Roman" w:cs="Times New Roman"/>
          <w:sz w:val="24"/>
          <w:szCs w:val="24"/>
        </w:rPr>
        <w:t xml:space="preserve">best-fit </w:t>
      </w:r>
      <w:r w:rsidR="005830EE">
        <w:rPr>
          <w:rFonts w:ascii="Times New Roman" w:hAnsi="Times New Roman" w:cs="Times New Roman"/>
          <w:sz w:val="24"/>
          <w:szCs w:val="24"/>
        </w:rPr>
        <w:t xml:space="preserve">model </w:t>
      </w:r>
      <w:r w:rsidR="00B8655F">
        <w:rPr>
          <w:rFonts w:ascii="Times New Roman" w:hAnsi="Times New Roman" w:cs="Times New Roman"/>
          <w:sz w:val="24"/>
          <w:szCs w:val="24"/>
        </w:rPr>
        <w:t xml:space="preserve">(Table 2) </w:t>
      </w:r>
      <w:r w:rsidR="00F31891">
        <w:rPr>
          <w:rFonts w:ascii="Times New Roman" w:hAnsi="Times New Roman" w:cs="Times New Roman"/>
          <w:sz w:val="24"/>
          <w:szCs w:val="24"/>
        </w:rPr>
        <w:t>included a random intercept for experimental block, which allowed mean algal abundance to differ among blocks</w:t>
      </w:r>
      <w:r w:rsidR="005B0839">
        <w:rPr>
          <w:rFonts w:ascii="Times New Roman" w:hAnsi="Times New Roman" w:cs="Times New Roman"/>
          <w:sz w:val="24"/>
          <w:szCs w:val="24"/>
        </w:rPr>
        <w:t xml:space="preserve">; </w:t>
      </w:r>
      <w:r w:rsidR="00F31891">
        <w:rPr>
          <w:rFonts w:ascii="Times New Roman" w:hAnsi="Times New Roman" w:cs="Times New Roman"/>
          <w:sz w:val="24"/>
          <w:szCs w:val="24"/>
        </w:rPr>
        <w:t xml:space="preserve">lake, </w:t>
      </w:r>
      <w:r w:rsidR="005830EE">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F31891">
        <w:rPr>
          <w:rFonts w:ascii="Times New Roman" w:hAnsi="Times New Roman" w:cs="Times New Roman"/>
          <w:sz w:val="24"/>
          <w:szCs w:val="24"/>
        </w:rPr>
        <w:t>,</w:t>
      </w:r>
      <w:r w:rsidR="005830EE">
        <w:rPr>
          <w:rFonts w:ascii="Times New Roman" w:hAnsi="Times New Roman" w:cs="Times New Roman"/>
          <w:sz w:val="24"/>
          <w:szCs w:val="24"/>
        </w:rPr>
        <w:t xml:space="preserve"> and mayfly </w:t>
      </w:r>
      <w:r w:rsidR="009A0D57">
        <w:rPr>
          <w:rFonts w:ascii="Times New Roman" w:hAnsi="Times New Roman" w:cs="Times New Roman"/>
          <w:sz w:val="24"/>
          <w:szCs w:val="24"/>
        </w:rPr>
        <w:t>abundance</w:t>
      </w:r>
      <w:r w:rsidR="005830EE">
        <w:rPr>
          <w:rFonts w:ascii="Times New Roman" w:hAnsi="Times New Roman" w:cs="Times New Roman"/>
          <w:sz w:val="24"/>
          <w:szCs w:val="24"/>
        </w:rPr>
        <w:t xml:space="preserve"> </w:t>
      </w:r>
      <w:r w:rsidR="005B0839">
        <w:rPr>
          <w:rFonts w:ascii="Times New Roman" w:hAnsi="Times New Roman" w:cs="Times New Roman"/>
          <w:sz w:val="24"/>
          <w:szCs w:val="24"/>
        </w:rPr>
        <w:t>were</w:t>
      </w:r>
      <w:r w:rsidR="005830EE">
        <w:rPr>
          <w:rFonts w:ascii="Times New Roman" w:hAnsi="Times New Roman" w:cs="Times New Roman"/>
          <w:sz w:val="24"/>
          <w:szCs w:val="24"/>
        </w:rPr>
        <w:t xml:space="preserve"> </w:t>
      </w:r>
      <w:r w:rsidR="00F31891">
        <w:rPr>
          <w:rFonts w:ascii="Times New Roman" w:hAnsi="Times New Roman" w:cs="Times New Roman"/>
          <w:sz w:val="24"/>
          <w:szCs w:val="24"/>
        </w:rPr>
        <w:t xml:space="preserve">fixed effects </w:t>
      </w:r>
      <w:r w:rsidR="005830EE">
        <w:rPr>
          <w:rFonts w:ascii="Times New Roman" w:hAnsi="Times New Roman" w:cs="Times New Roman"/>
          <w:sz w:val="24"/>
          <w:szCs w:val="24"/>
        </w:rPr>
        <w:t xml:space="preserve">(Table </w:t>
      </w:r>
      <w:r w:rsidR="009E67A5">
        <w:rPr>
          <w:rFonts w:ascii="Times New Roman" w:hAnsi="Times New Roman" w:cs="Times New Roman"/>
          <w:sz w:val="24"/>
          <w:szCs w:val="24"/>
        </w:rPr>
        <w:t>3</w:t>
      </w:r>
      <w:r w:rsidR="005830EE">
        <w:rPr>
          <w:rFonts w:ascii="Times New Roman" w:hAnsi="Times New Roman" w:cs="Times New Roman"/>
          <w:sz w:val="24"/>
          <w:szCs w:val="24"/>
        </w:rPr>
        <w:t xml:space="preserve">).  </w:t>
      </w:r>
      <w:r w:rsidR="00A71639">
        <w:rPr>
          <w:rFonts w:ascii="Times New Roman" w:hAnsi="Times New Roman" w:cs="Times New Roman"/>
          <w:sz w:val="24"/>
          <w:szCs w:val="24"/>
        </w:rPr>
        <w:t>Repeating the analysis using consumer biomasses, rather than densities, produced essentially the same result</w:t>
      </w:r>
      <w:r w:rsidR="00B8655F">
        <w:rPr>
          <w:rFonts w:ascii="Times New Roman" w:hAnsi="Times New Roman" w:cs="Times New Roman"/>
          <w:sz w:val="24"/>
          <w:szCs w:val="24"/>
        </w:rPr>
        <w:t>, so we do not report details of those results</w:t>
      </w:r>
      <w:r w:rsidR="00A71639">
        <w:rPr>
          <w:rFonts w:ascii="Times New Roman" w:hAnsi="Times New Roman" w:cs="Times New Roman"/>
          <w:sz w:val="24"/>
          <w:szCs w:val="24"/>
        </w:rPr>
        <w:t>.</w:t>
      </w:r>
    </w:p>
    <w:p w:rsidR="00386F7D" w:rsidRDefault="00CC03D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When we </w:t>
      </w:r>
      <w:r w:rsidR="008E3523">
        <w:rPr>
          <w:rFonts w:ascii="Times New Roman" w:hAnsi="Times New Roman" w:cs="Times New Roman"/>
          <w:sz w:val="24"/>
          <w:szCs w:val="24"/>
        </w:rPr>
        <w:t xml:space="preserve">analyzed </w:t>
      </w:r>
      <w:commentRangeStart w:id="83"/>
      <w:r w:rsidR="008E3523">
        <w:rPr>
          <w:rFonts w:ascii="Times New Roman" w:hAnsi="Times New Roman" w:cs="Times New Roman"/>
          <w:sz w:val="24"/>
          <w:szCs w:val="24"/>
        </w:rPr>
        <w:t xml:space="preserve">algal abundance </w:t>
      </w:r>
      <w:r>
        <w:rPr>
          <w:rFonts w:ascii="Times New Roman" w:hAnsi="Times New Roman" w:cs="Times New Roman"/>
          <w:sz w:val="24"/>
          <w:szCs w:val="24"/>
        </w:rPr>
        <w:t>controlled</w:t>
      </w:r>
      <w:r w:rsidR="00B8655F">
        <w:rPr>
          <w:rFonts w:ascii="Times New Roman" w:hAnsi="Times New Roman" w:cs="Times New Roman"/>
          <w:sz w:val="24"/>
          <w:szCs w:val="24"/>
        </w:rPr>
        <w:t xml:space="preserve"> </w:t>
      </w:r>
      <w:r w:rsidR="00A71639">
        <w:rPr>
          <w:rFonts w:ascii="Times New Roman" w:hAnsi="Times New Roman" w:cs="Times New Roman"/>
          <w:sz w:val="24"/>
          <w:szCs w:val="24"/>
        </w:rPr>
        <w:t>for within-lake variability</w:t>
      </w:r>
      <w:commentRangeEnd w:id="83"/>
      <w:r w:rsidR="006016EB">
        <w:rPr>
          <w:rStyle w:val="CommentReference"/>
        </w:rPr>
        <w:commentReference w:id="83"/>
      </w:r>
      <w:r>
        <w:rPr>
          <w:rFonts w:ascii="Times New Roman" w:hAnsi="Times New Roman" w:cs="Times New Roman"/>
          <w:sz w:val="24"/>
          <w:szCs w:val="24"/>
        </w:rPr>
        <w:t xml:space="preserve">, </w:t>
      </w:r>
      <w:r w:rsidR="00A71639">
        <w:rPr>
          <w:rFonts w:ascii="Times New Roman" w:hAnsi="Times New Roman" w:cs="Times New Roman"/>
          <w:sz w:val="24"/>
          <w:szCs w:val="24"/>
        </w:rPr>
        <w:t>only</w:t>
      </w:r>
      <w:r>
        <w:rPr>
          <w:rFonts w:ascii="Times New Roman" w:hAnsi="Times New Roman" w:cs="Times New Roman"/>
          <w:sz w:val="24"/>
          <w:szCs w:val="24"/>
        </w:rPr>
        <w:t xml:space="preserve"> mayflies </w:t>
      </w:r>
      <w:r w:rsidR="000D1810">
        <w:rPr>
          <w:rFonts w:ascii="Times New Roman" w:hAnsi="Times New Roman" w:cs="Times New Roman"/>
          <w:sz w:val="24"/>
          <w:szCs w:val="24"/>
        </w:rPr>
        <w:t xml:space="preserve">had </w:t>
      </w:r>
      <w:r w:rsidR="00A71639">
        <w:rPr>
          <w:rFonts w:ascii="Times New Roman" w:hAnsi="Times New Roman" w:cs="Times New Roman"/>
          <w:sz w:val="24"/>
          <w:szCs w:val="24"/>
        </w:rPr>
        <w:t xml:space="preserve">a </w:t>
      </w:r>
      <w:r>
        <w:rPr>
          <w:rFonts w:ascii="Times New Roman" w:hAnsi="Times New Roman" w:cs="Times New Roman"/>
          <w:sz w:val="24"/>
          <w:szCs w:val="24"/>
        </w:rPr>
        <w:t xml:space="preserve">negative </w:t>
      </w:r>
      <w:r w:rsidR="000D1810">
        <w:rPr>
          <w:rFonts w:ascii="Times New Roman" w:hAnsi="Times New Roman" w:cs="Times New Roman"/>
          <w:sz w:val="24"/>
          <w:szCs w:val="24"/>
        </w:rPr>
        <w:t xml:space="preserve">effect on algal abundance.  </w:t>
      </w:r>
      <w:r w:rsidR="00B8655F">
        <w:rPr>
          <w:rFonts w:ascii="Times New Roman" w:hAnsi="Times New Roman" w:cs="Times New Roman"/>
          <w:sz w:val="24"/>
          <w:szCs w:val="24"/>
        </w:rPr>
        <w:t xml:space="preserve">There was a considerable effect of lake, as the variance in </w:t>
      </w:r>
      <w:r w:rsidR="008C0B7B">
        <w:rPr>
          <w:rFonts w:ascii="Times New Roman" w:hAnsi="Times New Roman" w:cs="Times New Roman"/>
          <w:sz w:val="24"/>
          <w:szCs w:val="24"/>
        </w:rPr>
        <w:t xml:space="preserve">location-within-lake </w:t>
      </w:r>
      <w:r w:rsidR="00B8655F">
        <w:rPr>
          <w:rFonts w:ascii="Times New Roman" w:hAnsi="Times New Roman" w:cs="Times New Roman"/>
          <w:sz w:val="24"/>
          <w:szCs w:val="24"/>
        </w:rPr>
        <w:t>controlled</w:t>
      </w:r>
      <w:r w:rsidR="008C0B7B">
        <w:rPr>
          <w:rFonts w:ascii="Times New Roman" w:hAnsi="Times New Roman" w:cs="Times New Roman"/>
          <w:sz w:val="24"/>
          <w:szCs w:val="24"/>
        </w:rPr>
        <w:t xml:space="preserve"> algal abundance was an order of magnitude higher in Spur than in LeConte.  </w:t>
      </w:r>
      <w:r w:rsidR="00386F7D">
        <w:rPr>
          <w:rFonts w:ascii="Times New Roman" w:hAnsi="Times New Roman" w:cs="Times New Roman"/>
          <w:sz w:val="24"/>
          <w:szCs w:val="24"/>
        </w:rPr>
        <w:t xml:space="preserve">The best fit </w:t>
      </w:r>
      <w:r w:rsidR="00EA2345">
        <w:rPr>
          <w:rFonts w:ascii="Times New Roman" w:hAnsi="Times New Roman" w:cs="Times New Roman"/>
          <w:sz w:val="24"/>
          <w:szCs w:val="24"/>
        </w:rPr>
        <w:t xml:space="preserve">linear mixed effects </w:t>
      </w:r>
      <w:r w:rsidR="00F31891">
        <w:rPr>
          <w:rFonts w:ascii="Times New Roman" w:hAnsi="Times New Roman" w:cs="Times New Roman"/>
          <w:sz w:val="24"/>
          <w:szCs w:val="24"/>
        </w:rPr>
        <w:t xml:space="preserve">model of </w:t>
      </w:r>
      <w:r w:rsidR="00C32A3E">
        <w:rPr>
          <w:rFonts w:ascii="Times New Roman" w:hAnsi="Times New Roman" w:cs="Times New Roman"/>
          <w:sz w:val="24"/>
          <w:szCs w:val="24"/>
        </w:rPr>
        <w:t xml:space="preserve">controlled algal abundance </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4</w:t>
      </w:r>
      <w:r w:rsidR="00565003">
        <w:rPr>
          <w:rFonts w:ascii="Times New Roman" w:hAnsi="Times New Roman" w:cs="Times New Roman"/>
          <w:sz w:val="24"/>
          <w:szCs w:val="24"/>
        </w:rPr>
        <w:t xml:space="preserve">) </w:t>
      </w:r>
      <w:r w:rsidR="00F31891">
        <w:rPr>
          <w:rFonts w:ascii="Times New Roman" w:hAnsi="Times New Roman" w:cs="Times New Roman"/>
          <w:sz w:val="24"/>
          <w:szCs w:val="24"/>
        </w:rPr>
        <w:t xml:space="preserve">included </w:t>
      </w:r>
      <w:r w:rsidR="00A71639">
        <w:rPr>
          <w:rFonts w:ascii="Times New Roman" w:hAnsi="Times New Roman" w:cs="Times New Roman"/>
          <w:sz w:val="24"/>
          <w:szCs w:val="24"/>
        </w:rPr>
        <w:t xml:space="preserve">fixed effects for mayfly </w:t>
      </w:r>
      <w:r w:rsidR="009A0D57">
        <w:rPr>
          <w:rFonts w:ascii="Times New Roman" w:hAnsi="Times New Roman" w:cs="Times New Roman"/>
          <w:sz w:val="24"/>
          <w:szCs w:val="24"/>
        </w:rPr>
        <w:t>abundance</w:t>
      </w:r>
      <w:r w:rsidR="00C32A3E">
        <w:rPr>
          <w:rFonts w:ascii="Times New Roman" w:hAnsi="Times New Roman" w:cs="Times New Roman"/>
          <w:sz w:val="24"/>
          <w:szCs w:val="24"/>
        </w:rPr>
        <w:t xml:space="preserve"> and for</w:t>
      </w:r>
      <w:r w:rsidR="00A71639">
        <w:rPr>
          <w:rFonts w:ascii="Times New Roman" w:hAnsi="Times New Roman" w:cs="Times New Roman"/>
          <w:sz w:val="24"/>
          <w:szCs w:val="24"/>
        </w:rPr>
        <w:t xml:space="preserve"> duration of block</w:t>
      </w:r>
      <w:r w:rsidR="00C32A3E">
        <w:rPr>
          <w:rFonts w:ascii="Times New Roman" w:hAnsi="Times New Roman" w:cs="Times New Roman"/>
          <w:sz w:val="24"/>
          <w:szCs w:val="24"/>
        </w:rPr>
        <w:t>.  The model also included</w:t>
      </w:r>
      <w:r w:rsidR="00A71639">
        <w:rPr>
          <w:rFonts w:ascii="Times New Roman" w:hAnsi="Times New Roman" w:cs="Times New Roman"/>
          <w:sz w:val="24"/>
          <w:szCs w:val="24"/>
        </w:rPr>
        <w:t xml:space="preserve"> a </w:t>
      </w:r>
      <w:r w:rsidR="00F31891">
        <w:rPr>
          <w:rFonts w:ascii="Times New Roman" w:hAnsi="Times New Roman" w:cs="Times New Roman"/>
          <w:sz w:val="24"/>
          <w:szCs w:val="24"/>
        </w:rPr>
        <w:t>random intercept that allowed the controlled algal abundance to differ with respect to experimental block, nested within lake, and allowed variance of controlled algal abundance to differ among experimental blocks and between lakes</w:t>
      </w:r>
      <w:r w:rsidR="00565003" w:rsidRPr="00565003">
        <w:rPr>
          <w:rFonts w:ascii="Times New Roman" w:hAnsi="Times New Roman" w:cs="Times New Roman"/>
          <w:sz w:val="24"/>
          <w:szCs w:val="24"/>
        </w:rPr>
        <w:t xml:space="preserve"> </w:t>
      </w:r>
      <w:r w:rsidR="00F31891">
        <w:rPr>
          <w:rFonts w:ascii="Times New Roman" w:hAnsi="Times New Roman" w:cs="Times New Roman"/>
          <w:sz w:val="24"/>
          <w:szCs w:val="24"/>
        </w:rPr>
        <w:t>(</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5</w:t>
      </w:r>
      <w:r w:rsidR="00A71639">
        <w:rPr>
          <w:rFonts w:ascii="Times New Roman" w:hAnsi="Times New Roman" w:cs="Times New Roman"/>
          <w:sz w:val="24"/>
          <w:szCs w:val="24"/>
        </w:rPr>
        <w:t>, Figure 4</w:t>
      </w:r>
      <w:r w:rsidR="00F31891">
        <w:rPr>
          <w:rFonts w:ascii="Times New Roman" w:hAnsi="Times New Roman" w:cs="Times New Roman"/>
          <w:sz w:val="24"/>
          <w:szCs w:val="24"/>
        </w:rPr>
        <w:t>)</w:t>
      </w:r>
      <w:r w:rsidR="00EA2345">
        <w:rPr>
          <w:rFonts w:ascii="Times New Roman" w:hAnsi="Times New Roman" w:cs="Times New Roman"/>
          <w:sz w:val="24"/>
          <w:szCs w:val="24"/>
        </w:rPr>
        <w:t xml:space="preserve">.  </w:t>
      </w:r>
    </w:p>
    <w:p w:rsidR="006B03C6" w:rsidRPr="00914179" w:rsidRDefault="008C0B7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Average tadpole biomass increased with increased tadpole abundance (Figure 5) but that relationship was confounded by</w:t>
      </w:r>
      <w:r w:rsidR="009E67A5">
        <w:rPr>
          <w:rFonts w:ascii="Times New Roman" w:hAnsi="Times New Roman" w:cs="Times New Roman"/>
          <w:sz w:val="24"/>
          <w:szCs w:val="24"/>
        </w:rPr>
        <w:t xml:space="preserve"> </w:t>
      </w:r>
      <w:r>
        <w:rPr>
          <w:rFonts w:ascii="Times New Roman" w:hAnsi="Times New Roman" w:cs="Times New Roman"/>
          <w:sz w:val="24"/>
          <w:szCs w:val="24"/>
        </w:rPr>
        <w:t xml:space="preserve">the interaction between tadpole abundance and lake retained in the </w:t>
      </w:r>
      <w:r w:rsidR="006B03C6">
        <w:rPr>
          <w:rFonts w:ascii="Times New Roman" w:hAnsi="Times New Roman" w:cs="Times New Roman"/>
          <w:sz w:val="24"/>
          <w:szCs w:val="24"/>
        </w:rPr>
        <w:t xml:space="preserve">best fit linear mixed effect model </w:t>
      </w:r>
      <w:r>
        <w:rPr>
          <w:rFonts w:ascii="Times New Roman" w:hAnsi="Times New Roman" w:cs="Times New Roman"/>
          <w:sz w:val="24"/>
          <w:szCs w:val="24"/>
        </w:rPr>
        <w:t xml:space="preserve">(Table </w:t>
      </w:r>
      <w:r w:rsidR="009E67A5">
        <w:rPr>
          <w:rFonts w:ascii="Times New Roman" w:hAnsi="Times New Roman" w:cs="Times New Roman"/>
          <w:sz w:val="24"/>
          <w:szCs w:val="24"/>
        </w:rPr>
        <w:t>6</w:t>
      </w:r>
      <w:r>
        <w:rPr>
          <w:rFonts w:ascii="Times New Roman" w:hAnsi="Times New Roman" w:cs="Times New Roman"/>
          <w:sz w:val="24"/>
          <w:szCs w:val="24"/>
        </w:rPr>
        <w:t>).  This model also</w:t>
      </w:r>
      <w:r w:rsidR="009E67A5">
        <w:rPr>
          <w:rFonts w:ascii="Times New Roman" w:hAnsi="Times New Roman" w:cs="Times New Roman"/>
          <w:sz w:val="24"/>
          <w:szCs w:val="24"/>
        </w:rPr>
        <w:t xml:space="preserve"> included</w:t>
      </w:r>
      <w:r>
        <w:rPr>
          <w:rFonts w:ascii="Times New Roman" w:hAnsi="Times New Roman" w:cs="Times New Roman"/>
          <w:sz w:val="24"/>
          <w:szCs w:val="24"/>
        </w:rPr>
        <w:t xml:space="preserve"> </w:t>
      </w:r>
      <w:r w:rsidR="006B03C6">
        <w:rPr>
          <w:rFonts w:ascii="Times New Roman" w:hAnsi="Times New Roman" w:cs="Times New Roman"/>
          <w:sz w:val="24"/>
          <w:szCs w:val="24"/>
        </w:rPr>
        <w:t>random intercepts and differen</w:t>
      </w:r>
      <w:r w:rsidR="00570AB9">
        <w:rPr>
          <w:rFonts w:ascii="Times New Roman" w:hAnsi="Times New Roman" w:cs="Times New Roman"/>
          <w:sz w:val="24"/>
          <w:szCs w:val="24"/>
        </w:rPr>
        <w:t>t variances for sampling blocks</w:t>
      </w:r>
      <w:r w:rsidR="006B03C6">
        <w:rPr>
          <w:rFonts w:ascii="Times New Roman" w:hAnsi="Times New Roman" w:cs="Times New Roman"/>
          <w:sz w:val="24"/>
          <w:szCs w:val="24"/>
        </w:rPr>
        <w:t xml:space="preserve">.  Separate linear mixed effect models for each lake clarified the interaction, illustrating that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enhanced tadpole biomass only in LeConte (</w:t>
      </w:r>
      <w:r>
        <w:rPr>
          <w:rFonts w:ascii="Times New Roman" w:hAnsi="Times New Roman" w:cs="Times New Roman"/>
          <w:sz w:val="24"/>
          <w:szCs w:val="24"/>
        </w:rPr>
        <w:t xml:space="preserve">Figure 5, </w:t>
      </w:r>
      <w:r w:rsidR="006B03C6">
        <w:rPr>
          <w:rFonts w:ascii="Times New Roman" w:hAnsi="Times New Roman" w:cs="Times New Roman"/>
          <w:sz w:val="24"/>
          <w:szCs w:val="24"/>
        </w:rPr>
        <w:t xml:space="preserve">Table </w:t>
      </w:r>
      <w:r w:rsidR="009E67A5">
        <w:rPr>
          <w:rFonts w:ascii="Times New Roman" w:hAnsi="Times New Roman" w:cs="Times New Roman"/>
          <w:sz w:val="24"/>
          <w:szCs w:val="24"/>
        </w:rPr>
        <w:t>7</w:t>
      </w:r>
      <w:r w:rsidR="006B03C6">
        <w:rPr>
          <w:rFonts w:ascii="Times New Roman" w:hAnsi="Times New Roman" w:cs="Times New Roman"/>
          <w:sz w:val="24"/>
          <w:szCs w:val="24"/>
        </w:rPr>
        <w:t xml:space="preserve">).  The coefficient for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in this model suggests that, in LeConte, </w:t>
      </w:r>
      <w:r>
        <w:rPr>
          <w:rFonts w:ascii="Times New Roman" w:hAnsi="Times New Roman" w:cs="Times New Roman"/>
          <w:sz w:val="24"/>
          <w:szCs w:val="24"/>
        </w:rPr>
        <w:t xml:space="preserve">an increase of </w:t>
      </w:r>
      <w:r w:rsidR="006B03C6">
        <w:rPr>
          <w:rFonts w:ascii="Times New Roman" w:hAnsi="Times New Roman" w:cs="Times New Roman"/>
          <w:sz w:val="24"/>
          <w:szCs w:val="24"/>
        </w:rPr>
        <w:t xml:space="preserve">4 tadpoles </w:t>
      </w:r>
      <w:r>
        <w:rPr>
          <w:rFonts w:ascii="Times New Roman" w:hAnsi="Times New Roman" w:cs="Times New Roman"/>
          <w:sz w:val="24"/>
          <w:szCs w:val="24"/>
        </w:rPr>
        <w:t xml:space="preserve">correlates to a 1 mg </w:t>
      </w:r>
      <w:r w:rsidR="006B03C6">
        <w:rPr>
          <w:rFonts w:ascii="Times New Roman" w:hAnsi="Times New Roman" w:cs="Times New Roman"/>
          <w:sz w:val="24"/>
          <w:szCs w:val="24"/>
        </w:rPr>
        <w:t xml:space="preserve">increase </w:t>
      </w:r>
      <w:r>
        <w:rPr>
          <w:rFonts w:ascii="Times New Roman" w:hAnsi="Times New Roman" w:cs="Times New Roman"/>
          <w:sz w:val="24"/>
          <w:szCs w:val="24"/>
        </w:rPr>
        <w:t xml:space="preserve">in average </w:t>
      </w:r>
      <w:r w:rsidR="00570AB9">
        <w:rPr>
          <w:rFonts w:ascii="Times New Roman" w:hAnsi="Times New Roman" w:cs="Times New Roman"/>
          <w:sz w:val="24"/>
          <w:szCs w:val="24"/>
        </w:rPr>
        <w:t xml:space="preserve">biomass of </w:t>
      </w:r>
      <w:r w:rsidR="006B03C6">
        <w:rPr>
          <w:rFonts w:ascii="Times New Roman" w:hAnsi="Times New Roman" w:cs="Times New Roman"/>
          <w:sz w:val="24"/>
          <w:szCs w:val="24"/>
        </w:rPr>
        <w:t>tadpole</w:t>
      </w:r>
      <w:r>
        <w:rPr>
          <w:rFonts w:ascii="Times New Roman" w:hAnsi="Times New Roman" w:cs="Times New Roman"/>
          <w:sz w:val="24"/>
          <w:szCs w:val="24"/>
        </w:rPr>
        <w:t>s</w:t>
      </w:r>
      <w:r w:rsidR="006B03C6">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did not affect tadpole biomass.</w:t>
      </w:r>
    </w:p>
    <w:p w:rsidR="00016E22" w:rsidRDefault="0091417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field enclosures, higher tadpole and mayfly densities reduced body length of mayfly nymphs (Figure </w:t>
      </w:r>
      <w:r w:rsidR="009E67A5">
        <w:rPr>
          <w:rFonts w:ascii="Times New Roman" w:hAnsi="Times New Roman" w:cs="Times New Roman"/>
          <w:sz w:val="24"/>
          <w:szCs w:val="24"/>
        </w:rPr>
        <w:t>6</w:t>
      </w:r>
      <w:r>
        <w:rPr>
          <w:rFonts w:ascii="Times New Roman" w:hAnsi="Times New Roman" w:cs="Times New Roman"/>
          <w:sz w:val="24"/>
          <w:szCs w:val="24"/>
        </w:rPr>
        <w:t xml:space="preserve">).  </w:t>
      </w:r>
      <w:r w:rsidR="00BF59AA">
        <w:rPr>
          <w:rFonts w:ascii="Times New Roman" w:hAnsi="Times New Roman" w:cs="Times New Roman"/>
          <w:sz w:val="24"/>
          <w:szCs w:val="24"/>
        </w:rPr>
        <w:t xml:space="preserve">Tadpole presence reduced mayfly length by 6-17% in </w:t>
      </w:r>
      <w:r w:rsidR="0008798F">
        <w:rPr>
          <w:rFonts w:ascii="Times New Roman" w:hAnsi="Times New Roman" w:cs="Times New Roman"/>
          <w:i/>
          <w:sz w:val="24"/>
          <w:szCs w:val="24"/>
        </w:rPr>
        <w:t>Ameletus edmundsi</w:t>
      </w:r>
      <w:r w:rsidR="00BF59AA">
        <w:rPr>
          <w:rFonts w:ascii="Times New Roman" w:hAnsi="Times New Roman" w:cs="Times New Roman"/>
          <w:sz w:val="24"/>
          <w:szCs w:val="24"/>
        </w:rPr>
        <w:t xml:space="preserve"> in LeConte, but had no effect on either species in Spur.  Higher mayfly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reduced mayfly length by 8-23% for </w:t>
      </w:r>
      <w:r w:rsidR="009E67A5">
        <w:rPr>
          <w:rFonts w:ascii="Times New Roman" w:hAnsi="Times New Roman" w:cs="Times New Roman"/>
          <w:i/>
          <w:sz w:val="24"/>
          <w:szCs w:val="24"/>
        </w:rPr>
        <w:t xml:space="preserve">A. </w:t>
      </w:r>
      <w:r w:rsidR="0008798F">
        <w:rPr>
          <w:rFonts w:ascii="Times New Roman" w:hAnsi="Times New Roman" w:cs="Times New Roman"/>
          <w:i/>
          <w:sz w:val="24"/>
          <w:szCs w:val="24"/>
        </w:rPr>
        <w:t>edmundsi</w:t>
      </w:r>
      <w:r w:rsidR="00BF59AA">
        <w:rPr>
          <w:rFonts w:ascii="Times New Roman" w:hAnsi="Times New Roman" w:cs="Times New Roman"/>
          <w:sz w:val="24"/>
          <w:szCs w:val="24"/>
        </w:rPr>
        <w:t xml:space="preserve"> in LeConte, and 8-10% for </w:t>
      </w:r>
      <w:r w:rsidR="00BF59AA" w:rsidRPr="00BF59AA">
        <w:rPr>
          <w:rFonts w:ascii="Times New Roman" w:hAnsi="Times New Roman" w:cs="Times New Roman"/>
          <w:i/>
          <w:sz w:val="24"/>
          <w:szCs w:val="24"/>
        </w:rPr>
        <w:t>C. ferrugineus</w:t>
      </w:r>
      <w:r w:rsidR="00BF59AA">
        <w:rPr>
          <w:rFonts w:ascii="Times New Roman" w:hAnsi="Times New Roman" w:cs="Times New Roman"/>
          <w:sz w:val="24"/>
          <w:szCs w:val="24"/>
        </w:rPr>
        <w:t xml:space="preserve"> </w:t>
      </w:r>
      <w:r w:rsidR="009E67A5">
        <w:rPr>
          <w:rFonts w:ascii="Times New Roman" w:hAnsi="Times New Roman" w:cs="Times New Roman"/>
          <w:sz w:val="24"/>
          <w:szCs w:val="24"/>
        </w:rPr>
        <w:t xml:space="preserve">in </w:t>
      </w:r>
      <w:r w:rsidR="00BF59AA">
        <w:rPr>
          <w:rFonts w:ascii="Times New Roman" w:hAnsi="Times New Roman" w:cs="Times New Roman"/>
          <w:sz w:val="24"/>
          <w:szCs w:val="24"/>
        </w:rPr>
        <w:t xml:space="preserve">Spur.  Because of the difference in mayfly species relative abundance in the two lakes, the best fit generalized least squares model included an interaction between </w:t>
      </w:r>
      <w:r w:rsidR="00792C5C">
        <w:rPr>
          <w:rFonts w:ascii="Times New Roman" w:hAnsi="Times New Roman" w:cs="Times New Roman"/>
          <w:sz w:val="24"/>
          <w:szCs w:val="24"/>
        </w:rPr>
        <w:t xml:space="preserve">mayfly species composition and </w:t>
      </w:r>
      <w:r w:rsidR="00BF59AA">
        <w:rPr>
          <w:rFonts w:ascii="Times New Roman" w:hAnsi="Times New Roman" w:cs="Times New Roman"/>
          <w:sz w:val="24"/>
          <w:szCs w:val="24"/>
        </w:rPr>
        <w:t xml:space="preserve">lake; this model also allowed for different variances of mayfly length across the gradient of tadpole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and between the two species (Table </w:t>
      </w:r>
      <w:r w:rsidR="009E67A5">
        <w:rPr>
          <w:rFonts w:ascii="Times New Roman" w:hAnsi="Times New Roman" w:cs="Times New Roman"/>
          <w:sz w:val="24"/>
          <w:szCs w:val="24"/>
        </w:rPr>
        <w:t>8</w:t>
      </w:r>
      <w:r w:rsidR="00BF59AA">
        <w:rPr>
          <w:rFonts w:ascii="Times New Roman" w:hAnsi="Times New Roman" w:cs="Times New Roman"/>
          <w:sz w:val="24"/>
          <w:szCs w:val="24"/>
        </w:rPr>
        <w:t xml:space="preserve">).  </w:t>
      </w:r>
      <w:r>
        <w:rPr>
          <w:rFonts w:ascii="Times New Roman" w:hAnsi="Times New Roman" w:cs="Times New Roman"/>
          <w:sz w:val="24"/>
          <w:szCs w:val="24"/>
        </w:rPr>
        <w:t xml:space="preserve">While mayflies differed in size between LeConte and Spur, this may have been due to differences in phenology; </w:t>
      </w:r>
      <w:r w:rsidR="00792C5C">
        <w:rPr>
          <w:rFonts w:ascii="Times New Roman" w:hAnsi="Times New Roman" w:cs="Times New Roman"/>
          <w:sz w:val="24"/>
          <w:szCs w:val="24"/>
        </w:rPr>
        <w:t xml:space="preserve">since </w:t>
      </w:r>
      <w:r>
        <w:rPr>
          <w:rFonts w:ascii="Times New Roman" w:hAnsi="Times New Roman" w:cs="Times New Roman"/>
          <w:sz w:val="24"/>
          <w:szCs w:val="24"/>
        </w:rPr>
        <w:t>we did not quantify instars of mayfly nymphs, we cannot address that difference</w:t>
      </w:r>
      <w:r w:rsidR="00792C5C">
        <w:rPr>
          <w:rFonts w:ascii="Times New Roman" w:hAnsi="Times New Roman" w:cs="Times New Roman"/>
          <w:sz w:val="24"/>
          <w:szCs w:val="24"/>
        </w:rPr>
        <w:t xml:space="preserve"> as a result of competition</w:t>
      </w:r>
      <w:r>
        <w:rPr>
          <w:rFonts w:ascii="Times New Roman" w:hAnsi="Times New Roman" w:cs="Times New Roman"/>
          <w:sz w:val="24"/>
          <w:szCs w:val="24"/>
        </w:rPr>
        <w:t xml:space="preserve">.  </w:t>
      </w:r>
    </w:p>
    <w:p w:rsidR="00EE1445" w:rsidRDefault="003E2376"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i/>
          <w:sz w:val="24"/>
          <w:szCs w:val="24"/>
        </w:rPr>
        <w:t xml:space="preserve">Mesocosm experiment. – </w:t>
      </w:r>
      <w:r w:rsidR="003E73A3">
        <w:rPr>
          <w:rFonts w:ascii="Times New Roman" w:hAnsi="Times New Roman" w:cs="Times New Roman"/>
          <w:noProof/>
          <w:sz w:val="24"/>
          <w:szCs w:val="24"/>
        </w:rPr>
        <w:t xml:space="preserve">In the 2010 mesocosm experiment, </w:t>
      </w:r>
      <w:r w:rsidR="00775C68">
        <w:rPr>
          <w:rFonts w:ascii="Times New Roman" w:hAnsi="Times New Roman" w:cs="Times New Roman"/>
          <w:noProof/>
          <w:sz w:val="24"/>
          <w:szCs w:val="24"/>
        </w:rPr>
        <w:t>tadpole</w:t>
      </w:r>
      <w:r w:rsidR="006B03C6">
        <w:rPr>
          <w:rFonts w:ascii="Times New Roman" w:hAnsi="Times New Roman" w:cs="Times New Roman"/>
          <w:noProof/>
          <w:sz w:val="24"/>
          <w:szCs w:val="24"/>
        </w:rPr>
        <w:t xml:space="preserve"> presence</w:t>
      </w:r>
      <w:r w:rsidR="00775C68">
        <w:rPr>
          <w:rFonts w:ascii="Times New Roman" w:hAnsi="Times New Roman" w:cs="Times New Roman"/>
          <w:noProof/>
          <w:sz w:val="24"/>
          <w:szCs w:val="24"/>
        </w:rPr>
        <w:t xml:space="preserve"> reduced algal abundance by</w:t>
      </w:r>
      <w:r w:rsidR="00076062">
        <w:rPr>
          <w:rFonts w:ascii="Times New Roman" w:hAnsi="Times New Roman" w:cs="Times New Roman"/>
          <w:noProof/>
          <w:sz w:val="24"/>
          <w:szCs w:val="24"/>
        </w:rPr>
        <w:t xml:space="preserve"> 50%</w:t>
      </w:r>
      <w:r w:rsidR="005F0F38">
        <w:rPr>
          <w:rFonts w:ascii="Times New Roman" w:hAnsi="Times New Roman" w:cs="Times New Roman"/>
          <w:noProof/>
          <w:sz w:val="24"/>
          <w:szCs w:val="24"/>
        </w:rPr>
        <w:t xml:space="preserve"> (Figure </w:t>
      </w:r>
      <w:r w:rsidR="006B03C6">
        <w:rPr>
          <w:rFonts w:ascii="Times New Roman" w:hAnsi="Times New Roman" w:cs="Times New Roman"/>
          <w:noProof/>
          <w:sz w:val="24"/>
          <w:szCs w:val="24"/>
        </w:rPr>
        <w:t>7</w:t>
      </w:r>
      <w:r w:rsidR="005F0F38">
        <w:rPr>
          <w:rFonts w:ascii="Times New Roman" w:hAnsi="Times New Roman" w:cs="Times New Roman"/>
          <w:noProof/>
          <w:sz w:val="24"/>
          <w:szCs w:val="24"/>
        </w:rPr>
        <w:t>)</w:t>
      </w:r>
      <w:r w:rsidR="00076062">
        <w:rPr>
          <w:rFonts w:ascii="Times New Roman" w:hAnsi="Times New Roman" w:cs="Times New Roman"/>
          <w:noProof/>
          <w:sz w:val="24"/>
          <w:szCs w:val="24"/>
        </w:rPr>
        <w:t>.</w:t>
      </w:r>
      <w:r w:rsidR="00775C68">
        <w:rPr>
          <w:rFonts w:ascii="Times New Roman" w:hAnsi="Times New Roman" w:cs="Times New Roman"/>
          <w:noProof/>
          <w:sz w:val="24"/>
          <w:szCs w:val="24"/>
        </w:rPr>
        <w:t xml:space="preserve">  Mayfl</w:t>
      </w:r>
      <w:r w:rsidR="006B03C6">
        <w:rPr>
          <w:rFonts w:ascii="Times New Roman" w:hAnsi="Times New Roman" w:cs="Times New Roman"/>
          <w:noProof/>
          <w:sz w:val="24"/>
          <w:szCs w:val="24"/>
        </w:rPr>
        <w:t>y presence</w:t>
      </w:r>
      <w:r w:rsidR="00775C68">
        <w:rPr>
          <w:rFonts w:ascii="Times New Roman" w:hAnsi="Times New Roman" w:cs="Times New Roman"/>
          <w:noProof/>
          <w:sz w:val="24"/>
          <w:szCs w:val="24"/>
        </w:rPr>
        <w:t xml:space="preserve"> </w:t>
      </w:r>
      <w:r w:rsidR="005F0F38">
        <w:rPr>
          <w:rFonts w:ascii="Times New Roman" w:hAnsi="Times New Roman" w:cs="Times New Roman"/>
          <w:noProof/>
          <w:sz w:val="24"/>
          <w:szCs w:val="24"/>
        </w:rPr>
        <w:t xml:space="preserve">did not </w:t>
      </w:r>
      <w:r w:rsidR="00775C68">
        <w:rPr>
          <w:rFonts w:ascii="Times New Roman" w:hAnsi="Times New Roman" w:cs="Times New Roman"/>
          <w:noProof/>
          <w:sz w:val="24"/>
          <w:szCs w:val="24"/>
        </w:rPr>
        <w:t>reduce algal abundance</w:t>
      </w:r>
      <w:r w:rsidR="00792C5C">
        <w:rPr>
          <w:rFonts w:ascii="Times New Roman" w:hAnsi="Times New Roman" w:cs="Times New Roman"/>
          <w:noProof/>
          <w:sz w:val="24"/>
          <w:szCs w:val="24"/>
        </w:rPr>
        <w:t>.</w:t>
      </w:r>
      <w:r w:rsidR="00775C68">
        <w:rPr>
          <w:rFonts w:ascii="Times New Roman" w:hAnsi="Times New Roman" w:cs="Times New Roman"/>
          <w:noProof/>
          <w:sz w:val="24"/>
          <w:szCs w:val="24"/>
        </w:rPr>
        <w:t xml:space="preserve"> </w:t>
      </w:r>
      <w:r w:rsidR="009E67A5">
        <w:rPr>
          <w:rFonts w:ascii="Times New Roman" w:hAnsi="Times New Roman" w:cs="Times New Roman"/>
          <w:noProof/>
          <w:sz w:val="24"/>
          <w:szCs w:val="24"/>
        </w:rPr>
        <w:t xml:space="preserve"> </w:t>
      </w:r>
      <w:r w:rsidR="000D1810">
        <w:rPr>
          <w:rFonts w:ascii="Times New Roman" w:hAnsi="Times New Roman" w:cs="Times New Roman"/>
          <w:noProof/>
          <w:sz w:val="24"/>
          <w:szCs w:val="24"/>
        </w:rPr>
        <w:t>T</w:t>
      </w:r>
      <w:r w:rsidR="003E73A3" w:rsidRPr="003E73A3">
        <w:rPr>
          <w:rFonts w:ascii="Times New Roman" w:hAnsi="Times New Roman" w:cs="Times New Roman"/>
          <w:noProof/>
          <w:sz w:val="24"/>
          <w:szCs w:val="24"/>
        </w:rPr>
        <w:t xml:space="preserve">he best-fit model </w:t>
      </w:r>
      <w:r w:rsidR="003E73A3">
        <w:rPr>
          <w:rFonts w:ascii="Times New Roman" w:hAnsi="Times New Roman" w:cs="Times New Roman"/>
          <w:noProof/>
          <w:sz w:val="24"/>
          <w:szCs w:val="24"/>
        </w:rPr>
        <w:t xml:space="preserve">included fixed effects for tadpole presence, </w:t>
      </w:r>
      <w:r w:rsidR="00EE1445">
        <w:rPr>
          <w:rFonts w:ascii="Times New Roman" w:hAnsi="Times New Roman" w:cs="Times New Roman"/>
          <w:noProof/>
          <w:sz w:val="24"/>
          <w:szCs w:val="24"/>
        </w:rPr>
        <w:t>duration of growth, and the initial abundance of algae</w:t>
      </w:r>
      <w:r w:rsidR="00D92568">
        <w:rPr>
          <w:rFonts w:ascii="Times New Roman" w:hAnsi="Times New Roman" w:cs="Times New Roman"/>
          <w:noProof/>
          <w:sz w:val="24"/>
          <w:szCs w:val="24"/>
        </w:rPr>
        <w:t xml:space="preserve">, and </w:t>
      </w:r>
      <w:r w:rsidR="003E73A3" w:rsidRPr="003E73A3">
        <w:rPr>
          <w:rFonts w:ascii="Times New Roman" w:hAnsi="Times New Roman" w:cs="Times New Roman"/>
          <w:noProof/>
          <w:sz w:val="24"/>
          <w:szCs w:val="24"/>
        </w:rPr>
        <w:t xml:space="preserve">allowed variances to differ </w:t>
      </w:r>
      <w:r w:rsidR="00EE1445">
        <w:rPr>
          <w:rFonts w:ascii="Times New Roman" w:hAnsi="Times New Roman" w:cs="Times New Roman"/>
          <w:noProof/>
          <w:sz w:val="24"/>
          <w:szCs w:val="24"/>
        </w:rPr>
        <w:t xml:space="preserve">between tadpole </w:t>
      </w:r>
      <w:r w:rsidR="00EE1445">
        <w:rPr>
          <w:rFonts w:ascii="Times New Roman" w:hAnsi="Times New Roman" w:cs="Times New Roman"/>
          <w:noProof/>
          <w:sz w:val="24"/>
          <w:szCs w:val="24"/>
        </w:rPr>
        <w:lastRenderedPageBreak/>
        <w:t>presence-absence</w:t>
      </w:r>
      <w:r w:rsidR="00D92568">
        <w:rPr>
          <w:rFonts w:ascii="Times New Roman" w:hAnsi="Times New Roman" w:cs="Times New Roman"/>
          <w:noProof/>
          <w:sz w:val="24"/>
          <w:szCs w:val="24"/>
        </w:rPr>
        <w:t xml:space="preserve"> (Table </w:t>
      </w:r>
      <w:r w:rsidR="009E67A5">
        <w:rPr>
          <w:rFonts w:ascii="Times New Roman" w:hAnsi="Times New Roman" w:cs="Times New Roman"/>
          <w:noProof/>
          <w:sz w:val="24"/>
          <w:szCs w:val="24"/>
        </w:rPr>
        <w:t>9</w:t>
      </w:r>
      <w:r w:rsidR="00D92568">
        <w:rPr>
          <w:rFonts w:ascii="Times New Roman" w:hAnsi="Times New Roman" w:cs="Times New Roman"/>
          <w:noProof/>
          <w:sz w:val="24"/>
          <w:szCs w:val="24"/>
        </w:rPr>
        <w:t>)</w:t>
      </w:r>
      <w:r w:rsidR="003E73A3" w:rsidRPr="003E73A3">
        <w:rPr>
          <w:rFonts w:ascii="Times New Roman" w:hAnsi="Times New Roman" w:cs="Times New Roman"/>
          <w:noProof/>
          <w:sz w:val="24"/>
          <w:szCs w:val="24"/>
        </w:rPr>
        <w:t>.</w:t>
      </w:r>
      <w:r w:rsidR="003E73A3">
        <w:rPr>
          <w:rFonts w:ascii="Times New Roman" w:hAnsi="Times New Roman" w:cs="Times New Roman"/>
          <w:noProof/>
          <w:sz w:val="24"/>
          <w:szCs w:val="24"/>
        </w:rPr>
        <w:t xml:space="preserve">  </w:t>
      </w:r>
      <w:r w:rsidR="00EE1445">
        <w:rPr>
          <w:rFonts w:ascii="Times New Roman" w:hAnsi="Times New Roman" w:cs="Times New Roman"/>
          <w:noProof/>
          <w:sz w:val="24"/>
          <w:szCs w:val="24"/>
        </w:rPr>
        <w:t>Mayfly presence-absence was not included as a fixed effect in this model.</w:t>
      </w:r>
      <w:r w:rsidR="003B6BB9" w:rsidRPr="003B6BB9">
        <w:rPr>
          <w:rFonts w:ascii="Times New Roman" w:hAnsi="Times New Roman" w:cs="Times New Roman"/>
          <w:noProof/>
          <w:sz w:val="24"/>
          <w:szCs w:val="24"/>
        </w:rPr>
        <w:t xml:space="preserve"> </w:t>
      </w:r>
      <w:r w:rsidR="003B6BB9">
        <w:rPr>
          <w:rFonts w:ascii="Times New Roman" w:hAnsi="Times New Roman" w:cs="Times New Roman"/>
          <w:noProof/>
          <w:sz w:val="24"/>
          <w:szCs w:val="24"/>
        </w:rPr>
        <w:t xml:space="preserve"> We found no difference among growth rates of algae among </w:t>
      </w:r>
      <w:r w:rsidR="00D92568">
        <w:rPr>
          <w:rFonts w:ascii="Times New Roman" w:hAnsi="Times New Roman" w:cs="Times New Roman"/>
          <w:noProof/>
          <w:sz w:val="24"/>
          <w:szCs w:val="24"/>
        </w:rPr>
        <w:t xml:space="preserve">consumer </w:t>
      </w:r>
      <w:r w:rsidR="003B6BB9">
        <w:rPr>
          <w:rFonts w:ascii="Times New Roman" w:hAnsi="Times New Roman" w:cs="Times New Roman"/>
          <w:noProof/>
          <w:sz w:val="24"/>
          <w:szCs w:val="24"/>
        </w:rPr>
        <w:t>treatments (</w:t>
      </w:r>
      <w:r w:rsidR="00570AB9">
        <w:rPr>
          <w:rFonts w:ascii="Times New Roman" w:hAnsi="Times New Roman" w:cs="Times New Roman"/>
          <w:noProof/>
          <w:sz w:val="24"/>
          <w:szCs w:val="24"/>
        </w:rPr>
        <w:t xml:space="preserve">Figure 8, </w:t>
      </w:r>
      <w:r w:rsidR="003B6BB9">
        <w:rPr>
          <w:rFonts w:ascii="Times New Roman" w:hAnsi="Times New Roman" w:cs="Times New Roman"/>
          <w:noProof/>
          <w:sz w:val="24"/>
          <w:szCs w:val="24"/>
        </w:rPr>
        <w:t>ANOVA, F</w:t>
      </w:r>
      <w:r w:rsidR="003B6BB9">
        <w:rPr>
          <w:rFonts w:ascii="Times New Roman" w:hAnsi="Times New Roman" w:cs="Times New Roman"/>
          <w:noProof/>
          <w:sz w:val="24"/>
          <w:szCs w:val="24"/>
          <w:vertAlign w:val="subscript"/>
        </w:rPr>
        <w:t>3,28</w:t>
      </w:r>
      <w:r w:rsidR="00570AB9">
        <w:rPr>
          <w:rFonts w:ascii="Times New Roman" w:hAnsi="Times New Roman" w:cs="Times New Roman"/>
          <w:noProof/>
          <w:sz w:val="24"/>
          <w:szCs w:val="24"/>
        </w:rPr>
        <w:t xml:space="preserve"> = 0.0011, p &lt; 1.0</w:t>
      </w:r>
      <w:r w:rsidR="003B6BB9">
        <w:rPr>
          <w:rFonts w:ascii="Times New Roman" w:hAnsi="Times New Roman" w:cs="Times New Roman"/>
          <w:noProof/>
          <w:sz w:val="24"/>
          <w:szCs w:val="24"/>
        </w:rPr>
        <w:t xml:space="preserve">).  </w:t>
      </w:r>
    </w:p>
    <w:p w:rsidR="0009058F" w:rsidRDefault="00D92568"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In the mesocosms, mayfly nymph </w:t>
      </w:r>
      <w:r w:rsidR="003E2420">
        <w:rPr>
          <w:rFonts w:ascii="Times New Roman" w:hAnsi="Times New Roman" w:cs="Times New Roman"/>
          <w:sz w:val="24"/>
          <w:szCs w:val="24"/>
        </w:rPr>
        <w:t>abundance</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declined by </w:t>
      </w:r>
      <w:r w:rsidR="004B1D01">
        <w:rPr>
          <w:rFonts w:ascii="Times New Roman" w:hAnsi="Times New Roman" w:cs="Times New Roman"/>
          <w:sz w:val="24"/>
          <w:szCs w:val="24"/>
        </w:rPr>
        <w:t xml:space="preserve">48% – </w:t>
      </w:r>
      <w:r w:rsidR="0009227D">
        <w:rPr>
          <w:rFonts w:ascii="Times New Roman" w:hAnsi="Times New Roman" w:cs="Times New Roman"/>
          <w:sz w:val="24"/>
          <w:szCs w:val="24"/>
        </w:rPr>
        <w:t>96</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during </w:t>
      </w:r>
      <w:r w:rsidR="004B1D01">
        <w:rPr>
          <w:rFonts w:ascii="Times New Roman" w:hAnsi="Times New Roman" w:cs="Times New Roman"/>
          <w:sz w:val="24"/>
          <w:szCs w:val="24"/>
        </w:rPr>
        <w:t xml:space="preserve">the experiment.  </w:t>
      </w:r>
      <w:r w:rsidR="003E2420">
        <w:rPr>
          <w:rFonts w:ascii="Times New Roman" w:hAnsi="Times New Roman" w:cs="Times New Roman"/>
          <w:sz w:val="24"/>
          <w:szCs w:val="24"/>
        </w:rPr>
        <w:t>Live m</w:t>
      </w:r>
      <w:r w:rsidR="002351DB">
        <w:rPr>
          <w:rFonts w:ascii="Times New Roman" w:hAnsi="Times New Roman" w:cs="Times New Roman"/>
          <w:sz w:val="24"/>
          <w:szCs w:val="24"/>
        </w:rPr>
        <w:t xml:space="preserve">ayflies recovered from mesocosms </w:t>
      </w:r>
      <w:r w:rsidR="003E2420">
        <w:rPr>
          <w:rFonts w:ascii="Times New Roman" w:hAnsi="Times New Roman" w:cs="Times New Roman"/>
          <w:sz w:val="24"/>
          <w:szCs w:val="24"/>
        </w:rPr>
        <w:t xml:space="preserve">at the conclusion of the experiment </w:t>
      </w:r>
      <w:r w:rsidR="002351DB">
        <w:rPr>
          <w:rFonts w:ascii="Times New Roman" w:hAnsi="Times New Roman" w:cs="Times New Roman"/>
          <w:sz w:val="24"/>
          <w:szCs w:val="24"/>
        </w:rPr>
        <w:t>were not near metamorphosis (they did not have wing</w:t>
      </w:r>
      <w:r w:rsidR="00570AB9">
        <w:rPr>
          <w:rFonts w:ascii="Times New Roman" w:hAnsi="Times New Roman" w:cs="Times New Roman"/>
          <w:sz w:val="24"/>
          <w:szCs w:val="24"/>
        </w:rPr>
        <w:t xml:space="preserve"> </w:t>
      </w:r>
      <w:r w:rsidR="002351DB">
        <w:rPr>
          <w:rFonts w:ascii="Times New Roman" w:hAnsi="Times New Roman" w:cs="Times New Roman"/>
          <w:sz w:val="24"/>
          <w:szCs w:val="24"/>
        </w:rPr>
        <w:t xml:space="preserve">pads), nor were </w:t>
      </w:r>
      <w:r w:rsidR="00AC4B27">
        <w:rPr>
          <w:rFonts w:ascii="Times New Roman" w:hAnsi="Times New Roman" w:cs="Times New Roman"/>
          <w:sz w:val="24"/>
          <w:szCs w:val="24"/>
        </w:rPr>
        <w:t>e</w:t>
      </w:r>
      <w:r w:rsidR="004B1D01">
        <w:rPr>
          <w:rFonts w:ascii="Times New Roman" w:hAnsi="Times New Roman" w:cs="Times New Roman"/>
          <w:sz w:val="24"/>
          <w:szCs w:val="24"/>
        </w:rPr>
        <w:t xml:space="preserve">xuvia </w:t>
      </w:r>
      <w:r w:rsidR="002351DB">
        <w:rPr>
          <w:rFonts w:ascii="Times New Roman" w:hAnsi="Times New Roman" w:cs="Times New Roman"/>
          <w:sz w:val="24"/>
          <w:szCs w:val="24"/>
        </w:rPr>
        <w:t xml:space="preserve">or </w:t>
      </w:r>
      <w:r w:rsidR="004B1D01">
        <w:rPr>
          <w:rFonts w:ascii="Times New Roman" w:hAnsi="Times New Roman" w:cs="Times New Roman"/>
          <w:sz w:val="24"/>
          <w:szCs w:val="24"/>
        </w:rPr>
        <w:t xml:space="preserve">emerged adults ever observed.  This apparent mortality </w:t>
      </w:r>
      <w:r w:rsidR="0009227D">
        <w:rPr>
          <w:rFonts w:ascii="Times New Roman" w:hAnsi="Times New Roman" w:cs="Times New Roman"/>
          <w:sz w:val="24"/>
          <w:szCs w:val="24"/>
        </w:rPr>
        <w:t xml:space="preserve">appears </w:t>
      </w:r>
      <w:r w:rsidR="004B1D01">
        <w:rPr>
          <w:rFonts w:ascii="Times New Roman" w:hAnsi="Times New Roman" w:cs="Times New Roman"/>
          <w:sz w:val="24"/>
          <w:szCs w:val="24"/>
        </w:rPr>
        <w:t xml:space="preserve">independent of coexistence with tadpoles; despite a trend towards </w:t>
      </w:r>
      <w:r w:rsidR="003E2420">
        <w:rPr>
          <w:rFonts w:ascii="Times New Roman" w:hAnsi="Times New Roman" w:cs="Times New Roman"/>
          <w:sz w:val="24"/>
          <w:szCs w:val="24"/>
        </w:rPr>
        <w:t>larger declines in</w:t>
      </w:r>
      <w:r w:rsidR="004B1D01">
        <w:rPr>
          <w:rFonts w:ascii="Times New Roman" w:hAnsi="Times New Roman" w:cs="Times New Roman"/>
          <w:sz w:val="24"/>
          <w:szCs w:val="24"/>
        </w:rPr>
        <w:t xml:space="preserve"> mayfly abundance in the presence of tadpoles, the difference was not significant (ANOVA, F</w:t>
      </w:r>
      <w:r w:rsidR="00076062">
        <w:rPr>
          <w:rFonts w:ascii="Times New Roman" w:hAnsi="Times New Roman" w:cs="Times New Roman"/>
          <w:sz w:val="24"/>
          <w:szCs w:val="24"/>
          <w:vertAlign w:val="subscript"/>
        </w:rPr>
        <w:t>2,6</w:t>
      </w:r>
      <w:r w:rsidR="004B1D01">
        <w:rPr>
          <w:rFonts w:ascii="Times New Roman" w:hAnsi="Times New Roman" w:cs="Times New Roman"/>
          <w:sz w:val="24"/>
          <w:szCs w:val="24"/>
        </w:rPr>
        <w:t xml:space="preserve"> = 0.338, p = 0.58).  </w:t>
      </w:r>
      <w:r w:rsidR="003B6BB9">
        <w:rPr>
          <w:rFonts w:ascii="Times New Roman" w:hAnsi="Times New Roman" w:cs="Times New Roman"/>
          <w:noProof/>
          <w:sz w:val="24"/>
          <w:szCs w:val="24"/>
        </w:rPr>
        <w:t xml:space="preserve">When </w:t>
      </w:r>
      <w:r w:rsidR="00570AB9">
        <w:rPr>
          <w:rFonts w:ascii="Times New Roman" w:hAnsi="Times New Roman" w:cs="Times New Roman"/>
          <w:noProof/>
          <w:sz w:val="24"/>
          <w:szCs w:val="24"/>
        </w:rPr>
        <w:t xml:space="preserve">we analysed </w:t>
      </w:r>
      <w:r w:rsidR="0009227D">
        <w:rPr>
          <w:rFonts w:ascii="Times New Roman" w:hAnsi="Times New Roman" w:cs="Times New Roman"/>
          <w:noProof/>
          <w:sz w:val="24"/>
          <w:szCs w:val="24"/>
        </w:rPr>
        <w:t xml:space="preserve">mesocosm algal abundance </w:t>
      </w:r>
      <w:del w:id="84" w:author="Cherie Briggs" w:date="2014-12-01T00:26:00Z">
        <w:r w:rsidR="0009227D" w:rsidDel="00474E79">
          <w:rPr>
            <w:rFonts w:ascii="Times New Roman" w:hAnsi="Times New Roman" w:cs="Times New Roman"/>
            <w:noProof/>
            <w:sz w:val="24"/>
            <w:szCs w:val="24"/>
          </w:rPr>
          <w:delText xml:space="preserve">used </w:delText>
        </w:r>
      </w:del>
      <w:ins w:id="85" w:author="Cherie Briggs" w:date="2014-12-01T00:26:00Z">
        <w:r w:rsidR="00474E79">
          <w:rPr>
            <w:rFonts w:ascii="Times New Roman" w:hAnsi="Times New Roman" w:cs="Times New Roman"/>
            <w:noProof/>
            <w:sz w:val="24"/>
            <w:szCs w:val="24"/>
          </w:rPr>
          <w:t xml:space="preserve">using </w:t>
        </w:r>
      </w:ins>
      <w:r w:rsidR="00792C5C">
        <w:rPr>
          <w:rFonts w:ascii="Times New Roman" w:hAnsi="Times New Roman" w:cs="Times New Roman"/>
          <w:noProof/>
          <w:sz w:val="24"/>
          <w:szCs w:val="24"/>
        </w:rPr>
        <w:t xml:space="preserve">final </w:t>
      </w:r>
      <w:r w:rsidR="003B6BB9">
        <w:rPr>
          <w:rFonts w:ascii="Times New Roman" w:hAnsi="Times New Roman" w:cs="Times New Roman"/>
          <w:noProof/>
          <w:sz w:val="24"/>
          <w:szCs w:val="24"/>
        </w:rPr>
        <w:t>mayfl</w:t>
      </w:r>
      <w:r w:rsidR="0009227D">
        <w:rPr>
          <w:rFonts w:ascii="Times New Roman" w:hAnsi="Times New Roman" w:cs="Times New Roman"/>
          <w:noProof/>
          <w:sz w:val="24"/>
          <w:szCs w:val="24"/>
        </w:rPr>
        <w:t>y</w:t>
      </w:r>
      <w:r w:rsidR="003B6BB9">
        <w:rPr>
          <w:rFonts w:ascii="Times New Roman" w:hAnsi="Times New Roman" w:cs="Times New Roman"/>
          <w:noProof/>
          <w:sz w:val="24"/>
          <w:szCs w:val="24"/>
        </w:rPr>
        <w:t xml:space="preserve"> abundance, rather than presence-absence, </w:t>
      </w:r>
      <w:r>
        <w:rPr>
          <w:rFonts w:ascii="Times New Roman" w:hAnsi="Times New Roman" w:cs="Times New Roman"/>
          <w:noProof/>
          <w:sz w:val="24"/>
          <w:szCs w:val="24"/>
        </w:rPr>
        <w:t xml:space="preserve">the presence of tadpoles affected the outcome: </w:t>
      </w:r>
      <w:r w:rsidR="003B6BB9">
        <w:rPr>
          <w:rFonts w:ascii="Times New Roman" w:hAnsi="Times New Roman" w:cs="Times New Roman"/>
          <w:noProof/>
          <w:sz w:val="24"/>
          <w:szCs w:val="24"/>
        </w:rPr>
        <w:t xml:space="preserve">algal abundance </w:t>
      </w:r>
      <w:r w:rsidR="00792C5C">
        <w:rPr>
          <w:rFonts w:ascii="Times New Roman" w:hAnsi="Times New Roman" w:cs="Times New Roman"/>
          <w:noProof/>
          <w:sz w:val="24"/>
          <w:szCs w:val="24"/>
        </w:rPr>
        <w:t xml:space="preserve">did not increase significantly </w:t>
      </w:r>
      <w:r w:rsidR="003B6BB9">
        <w:rPr>
          <w:rFonts w:ascii="Times New Roman" w:hAnsi="Times New Roman" w:cs="Times New Roman"/>
          <w:noProof/>
          <w:sz w:val="24"/>
          <w:szCs w:val="24"/>
        </w:rPr>
        <w:t xml:space="preserve">with mayfly in the absence of tadpoles, but, algal abundance </w:t>
      </w:r>
      <w:r>
        <w:rPr>
          <w:rFonts w:ascii="Times New Roman" w:hAnsi="Times New Roman" w:cs="Times New Roman"/>
          <w:noProof/>
          <w:sz w:val="24"/>
          <w:szCs w:val="24"/>
        </w:rPr>
        <w:t xml:space="preserve">declined with </w:t>
      </w:r>
      <w:r w:rsidR="003B6BB9">
        <w:rPr>
          <w:rFonts w:ascii="Times New Roman" w:hAnsi="Times New Roman" w:cs="Times New Roman"/>
          <w:noProof/>
          <w:sz w:val="24"/>
          <w:szCs w:val="24"/>
        </w:rPr>
        <w:t xml:space="preserve">mayfly abundance </w:t>
      </w:r>
      <w:r>
        <w:rPr>
          <w:rFonts w:ascii="Times New Roman" w:hAnsi="Times New Roman" w:cs="Times New Roman"/>
          <w:noProof/>
          <w:sz w:val="24"/>
          <w:szCs w:val="24"/>
        </w:rPr>
        <w:t xml:space="preserve">in the presence of tadpoles </w:t>
      </w:r>
      <w:r w:rsidR="003B6BB9">
        <w:rPr>
          <w:rFonts w:ascii="Times New Roman" w:hAnsi="Times New Roman" w:cs="Times New Roman"/>
          <w:noProof/>
          <w:sz w:val="24"/>
          <w:szCs w:val="24"/>
        </w:rPr>
        <w:t xml:space="preserve">(Figure </w:t>
      </w:r>
      <w:r w:rsidR="009E67A5">
        <w:rPr>
          <w:rFonts w:ascii="Times New Roman" w:hAnsi="Times New Roman" w:cs="Times New Roman"/>
          <w:noProof/>
          <w:sz w:val="24"/>
          <w:szCs w:val="24"/>
        </w:rPr>
        <w:t>9</w:t>
      </w:r>
      <w:r w:rsidR="003B6BB9">
        <w:rPr>
          <w:rFonts w:ascii="Times New Roman" w:hAnsi="Times New Roman" w:cs="Times New Roman"/>
          <w:noProof/>
          <w:sz w:val="24"/>
          <w:szCs w:val="24"/>
        </w:rPr>
        <w:t xml:space="preserve">).  </w:t>
      </w:r>
      <w:r w:rsidR="006B03C6">
        <w:rPr>
          <w:rFonts w:ascii="Times New Roman" w:hAnsi="Times New Roman" w:cs="Times New Roman"/>
          <w:noProof/>
          <w:sz w:val="24"/>
          <w:szCs w:val="24"/>
        </w:rPr>
        <w:t>The best fit model of algal abundance, with respect to tadpole presence-absence and mayfly abundance, inclu</w:t>
      </w:r>
      <w:r w:rsidR="00815DD2">
        <w:rPr>
          <w:rFonts w:ascii="Times New Roman" w:hAnsi="Times New Roman" w:cs="Times New Roman"/>
          <w:noProof/>
          <w:sz w:val="24"/>
          <w:szCs w:val="24"/>
        </w:rPr>
        <w:t>d</w:t>
      </w:r>
      <w:r w:rsidR="006B03C6">
        <w:rPr>
          <w:rFonts w:ascii="Times New Roman" w:hAnsi="Times New Roman" w:cs="Times New Roman"/>
          <w:noProof/>
          <w:sz w:val="24"/>
          <w:szCs w:val="24"/>
        </w:rPr>
        <w:t xml:space="preserve">ed fixed effects for a tadpole-mayfly interaction, duration of algal growth, and initial algal abundance, and allowed the variance of algal abundance to differ with tadpole presence-absence (Table </w:t>
      </w:r>
      <w:r w:rsidR="009E67A5">
        <w:rPr>
          <w:rFonts w:ascii="Times New Roman" w:hAnsi="Times New Roman" w:cs="Times New Roman"/>
          <w:noProof/>
          <w:sz w:val="24"/>
          <w:szCs w:val="24"/>
        </w:rPr>
        <w:t>10</w:t>
      </w:r>
      <w:r w:rsidR="00570AB9">
        <w:rPr>
          <w:rFonts w:ascii="Times New Roman" w:hAnsi="Times New Roman" w:cs="Times New Roman"/>
          <w:noProof/>
          <w:sz w:val="24"/>
          <w:szCs w:val="24"/>
        </w:rPr>
        <w:t>).</w:t>
      </w:r>
    </w:p>
    <w:p w:rsidR="003B6BB9" w:rsidRDefault="002A696E"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If there were negative effects of interspecific competition on consumer body sizes, it may have been unidirectional.  </w:t>
      </w:r>
      <w:r w:rsidR="0009227D">
        <w:rPr>
          <w:rFonts w:ascii="Times New Roman" w:hAnsi="Times New Roman" w:cs="Times New Roman"/>
          <w:noProof/>
          <w:sz w:val="24"/>
          <w:szCs w:val="24"/>
        </w:rPr>
        <w:t>Mayfly presence had no effect on tadpole body length (</w:t>
      </w:r>
      <w:r w:rsidR="0009058F">
        <w:rPr>
          <w:rFonts w:ascii="Times New Roman" w:hAnsi="Times New Roman" w:cs="Times New Roman"/>
          <w:noProof/>
          <w:sz w:val="24"/>
          <w:szCs w:val="24"/>
        </w:rPr>
        <w:t>ANOVA, F</w:t>
      </w:r>
      <w:r w:rsidR="0009058F" w:rsidRPr="00F11FB2">
        <w:rPr>
          <w:rFonts w:ascii="Times New Roman" w:hAnsi="Times New Roman" w:cs="Times New Roman"/>
          <w:noProof/>
          <w:sz w:val="24"/>
          <w:szCs w:val="24"/>
          <w:vertAlign w:val="subscript"/>
        </w:rPr>
        <w:t>1,6</w:t>
      </w:r>
      <w:r w:rsidR="0009058F">
        <w:rPr>
          <w:rFonts w:ascii="Times New Roman" w:hAnsi="Times New Roman" w:cs="Times New Roman"/>
          <w:noProof/>
          <w:sz w:val="24"/>
          <w:szCs w:val="24"/>
          <w:vertAlign w:val="subscript"/>
        </w:rPr>
        <w:t xml:space="preserve"> </w:t>
      </w:r>
      <w:r w:rsidR="0009058F">
        <w:rPr>
          <w:rFonts w:ascii="Times New Roman" w:hAnsi="Times New Roman" w:cs="Times New Roman"/>
          <w:noProof/>
          <w:sz w:val="24"/>
          <w:szCs w:val="24"/>
        </w:rPr>
        <w:t>= 0.7, p = 0.4</w:t>
      </w:r>
      <w:r w:rsidR="0009227D">
        <w:rPr>
          <w:rFonts w:ascii="Times New Roman" w:hAnsi="Times New Roman" w:cs="Times New Roman"/>
          <w:noProof/>
          <w:sz w:val="24"/>
          <w:szCs w:val="24"/>
        </w:rPr>
        <w:t>)</w:t>
      </w:r>
      <w:r w:rsidR="0009058F">
        <w:rPr>
          <w:rFonts w:ascii="Times New Roman" w:hAnsi="Times New Roman" w:cs="Times New Roman"/>
          <w:noProof/>
          <w:sz w:val="24"/>
          <w:szCs w:val="24"/>
        </w:rPr>
        <w:t>, however</w:t>
      </w:r>
      <w:commentRangeStart w:id="86"/>
      <w:r w:rsidR="0009058F">
        <w:rPr>
          <w:rFonts w:ascii="Times New Roman" w:hAnsi="Times New Roman" w:cs="Times New Roman"/>
          <w:noProof/>
          <w:sz w:val="24"/>
          <w:szCs w:val="24"/>
        </w:rPr>
        <w:t>, tadpoles had an effect on mayfly size…(</w:t>
      </w:r>
      <w:r w:rsidR="009E67A5">
        <w:rPr>
          <w:rFonts w:ascii="Times New Roman" w:hAnsi="Times New Roman" w:cs="Times New Roman"/>
          <w:noProof/>
          <w:sz w:val="24"/>
          <w:szCs w:val="24"/>
        </w:rPr>
        <w:t>will be Table 11, Figure 10</w:t>
      </w:r>
      <w:r w:rsidR="0009058F">
        <w:rPr>
          <w:rFonts w:ascii="Times New Roman" w:hAnsi="Times New Roman" w:cs="Times New Roman"/>
          <w:noProof/>
          <w:sz w:val="24"/>
          <w:szCs w:val="24"/>
        </w:rPr>
        <w:t>)</w:t>
      </w:r>
      <w:r w:rsidR="003B6BB9">
        <w:rPr>
          <w:rFonts w:ascii="Times New Roman" w:hAnsi="Times New Roman" w:cs="Times New Roman"/>
          <w:noProof/>
          <w:sz w:val="24"/>
          <w:szCs w:val="24"/>
        </w:rPr>
        <w:t>.</w:t>
      </w:r>
      <w:commentRangeEnd w:id="86"/>
      <w:r w:rsidR="00F51734">
        <w:rPr>
          <w:rStyle w:val="CommentReference"/>
        </w:rPr>
        <w:commentReference w:id="86"/>
      </w:r>
    </w:p>
    <w:p w:rsidR="00E82E81" w:rsidRPr="003E73A3" w:rsidRDefault="00E82E81" w:rsidP="00E545A2">
      <w:pPr>
        <w:spacing w:line="480" w:lineRule="auto"/>
        <w:ind w:right="360"/>
        <w:rPr>
          <w:rFonts w:ascii="Times New Roman" w:hAnsi="Times New Roman" w:cs="Times New Roman"/>
          <w:sz w:val="24"/>
          <w:szCs w:val="24"/>
        </w:rPr>
      </w:pPr>
    </w:p>
    <w:p w:rsidR="00E82E81" w:rsidRPr="001B2BF1" w:rsidRDefault="00E82E81" w:rsidP="00E545A2">
      <w:pPr>
        <w:spacing w:line="480" w:lineRule="auto"/>
        <w:ind w:right="360"/>
        <w:jc w:val="center"/>
        <w:rPr>
          <w:rFonts w:ascii="Times New Roman" w:hAnsi="Times New Roman" w:cs="Times New Roman"/>
          <w:smallCaps/>
          <w:sz w:val="24"/>
          <w:szCs w:val="24"/>
        </w:rPr>
      </w:pPr>
      <w:r w:rsidRPr="001B2BF1">
        <w:rPr>
          <w:rFonts w:ascii="Times New Roman" w:hAnsi="Times New Roman" w:cs="Times New Roman"/>
          <w:smallCaps/>
          <w:sz w:val="24"/>
          <w:szCs w:val="24"/>
        </w:rPr>
        <w:lastRenderedPageBreak/>
        <w:t>Discussion</w:t>
      </w:r>
    </w:p>
    <w:p w:rsidR="00CE593A" w:rsidRDefault="00C82F8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Overall, we found strong </w:t>
      </w:r>
      <w:r w:rsidR="00B22759">
        <w:rPr>
          <w:rFonts w:ascii="Times New Roman" w:hAnsi="Times New Roman" w:cs="Times New Roman"/>
          <w:sz w:val="24"/>
          <w:szCs w:val="24"/>
        </w:rPr>
        <w:t xml:space="preserve">effects </w:t>
      </w:r>
      <w:r>
        <w:rPr>
          <w:rFonts w:ascii="Times New Roman" w:hAnsi="Times New Roman" w:cs="Times New Roman"/>
          <w:sz w:val="24"/>
          <w:szCs w:val="24"/>
        </w:rPr>
        <w:t>to no effect</w:t>
      </w:r>
      <w:r w:rsidR="00B22759">
        <w:rPr>
          <w:rFonts w:ascii="Times New Roman" w:hAnsi="Times New Roman" w:cs="Times New Roman"/>
          <w:sz w:val="24"/>
          <w:szCs w:val="24"/>
        </w:rPr>
        <w:t>s</w:t>
      </w:r>
      <w:r>
        <w:rPr>
          <w:rFonts w:ascii="Times New Roman" w:hAnsi="Times New Roman" w:cs="Times New Roman"/>
          <w:sz w:val="24"/>
          <w:szCs w:val="24"/>
        </w:rPr>
        <w:t xml:space="preserve"> of mountain yellow-legged frog tadpoles on algal resources and mayfly competitors (</w:t>
      </w:r>
      <w:r w:rsidR="00982132">
        <w:rPr>
          <w:rFonts w:ascii="Times New Roman" w:hAnsi="Times New Roman" w:cs="Times New Roman"/>
          <w:sz w:val="24"/>
          <w:szCs w:val="24"/>
        </w:rPr>
        <w:t xml:space="preserve">see summary in </w:t>
      </w:r>
      <w:r>
        <w:rPr>
          <w:rFonts w:ascii="Times New Roman" w:hAnsi="Times New Roman" w:cs="Times New Roman"/>
          <w:sz w:val="24"/>
          <w:szCs w:val="24"/>
        </w:rPr>
        <w:t xml:space="preserve">Table 1).  </w:t>
      </w:r>
      <w:r w:rsidR="00D92568">
        <w:rPr>
          <w:rFonts w:ascii="Times New Roman" w:hAnsi="Times New Roman" w:cs="Times New Roman"/>
          <w:sz w:val="24"/>
          <w:szCs w:val="24"/>
        </w:rPr>
        <w:t>M</w:t>
      </w:r>
      <w:r w:rsidR="000D1810">
        <w:rPr>
          <w:rFonts w:ascii="Times New Roman" w:hAnsi="Times New Roman" w:cs="Times New Roman"/>
          <w:sz w:val="24"/>
          <w:szCs w:val="24"/>
        </w:rPr>
        <w:t>ountain yellow-legged fro</w:t>
      </w:r>
      <w:r w:rsidR="001B0C2B">
        <w:rPr>
          <w:rFonts w:ascii="Times New Roman" w:hAnsi="Times New Roman" w:cs="Times New Roman"/>
          <w:sz w:val="24"/>
          <w:szCs w:val="24"/>
        </w:rPr>
        <w:t xml:space="preserve">g tadpoles </w:t>
      </w:r>
      <w:r w:rsidR="00F51734">
        <w:rPr>
          <w:rFonts w:ascii="Times New Roman" w:hAnsi="Times New Roman" w:cs="Times New Roman"/>
          <w:sz w:val="24"/>
          <w:szCs w:val="24"/>
        </w:rPr>
        <w:t xml:space="preserve">did </w:t>
      </w:r>
      <w:r w:rsidR="00D92568">
        <w:rPr>
          <w:rFonts w:ascii="Times New Roman" w:hAnsi="Times New Roman" w:cs="Times New Roman"/>
          <w:sz w:val="24"/>
          <w:szCs w:val="24"/>
        </w:rPr>
        <w:t xml:space="preserve">reduce the abundance of algae in </w:t>
      </w:r>
      <w:r w:rsidR="00E9207E">
        <w:rPr>
          <w:rFonts w:ascii="Times New Roman" w:hAnsi="Times New Roman" w:cs="Times New Roman"/>
          <w:sz w:val="24"/>
          <w:szCs w:val="24"/>
        </w:rPr>
        <w:t>mesocosms;</w:t>
      </w:r>
      <w:r w:rsidR="00D92568">
        <w:rPr>
          <w:rFonts w:ascii="Times New Roman" w:hAnsi="Times New Roman" w:cs="Times New Roman"/>
          <w:sz w:val="24"/>
          <w:szCs w:val="24"/>
        </w:rPr>
        <w:t xml:space="preserve"> however,</w:t>
      </w:r>
      <w:r w:rsidR="006B4BF3">
        <w:rPr>
          <w:rFonts w:ascii="Times New Roman" w:hAnsi="Times New Roman" w:cs="Times New Roman"/>
          <w:sz w:val="24"/>
          <w:szCs w:val="24"/>
        </w:rPr>
        <w:t xml:space="preserve"> </w:t>
      </w:r>
      <w:r w:rsidR="0091165F">
        <w:rPr>
          <w:rFonts w:ascii="Times New Roman" w:hAnsi="Times New Roman" w:cs="Times New Roman"/>
          <w:sz w:val="24"/>
          <w:szCs w:val="24"/>
        </w:rPr>
        <w:t>they had no</w:t>
      </w:r>
      <w:r w:rsidR="006B4BF3">
        <w:rPr>
          <w:rFonts w:ascii="Times New Roman" w:hAnsi="Times New Roman" w:cs="Times New Roman"/>
          <w:sz w:val="24"/>
          <w:szCs w:val="24"/>
        </w:rPr>
        <w:t xml:space="preserve"> effect on algal abundance in field enclosures</w:t>
      </w:r>
      <w:r w:rsidR="0091165F">
        <w:rPr>
          <w:rFonts w:ascii="Times New Roman" w:hAnsi="Times New Roman" w:cs="Times New Roman"/>
          <w:sz w:val="24"/>
          <w:szCs w:val="24"/>
        </w:rPr>
        <w:t>, suggesting that the ability of tadpoles to exert top-down control of algal abundance can be obscured by within-lake variability in algal abundance.  Tadpole</w:t>
      </w:r>
      <w:r w:rsidR="00982132">
        <w:rPr>
          <w:rFonts w:ascii="Times New Roman" w:hAnsi="Times New Roman" w:cs="Times New Roman"/>
          <w:sz w:val="24"/>
          <w:szCs w:val="24"/>
        </w:rPr>
        <w:t>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appear</w:t>
      </w:r>
      <w:r w:rsidR="00F2744C">
        <w:rPr>
          <w:rFonts w:ascii="Times New Roman" w:hAnsi="Times New Roman" w:cs="Times New Roman"/>
          <w:sz w:val="24"/>
          <w:szCs w:val="24"/>
        </w:rPr>
        <w:t>ed</w:t>
      </w:r>
      <w:r w:rsidR="00982132">
        <w:rPr>
          <w:rFonts w:ascii="Times New Roman" w:hAnsi="Times New Roman" w:cs="Times New Roman"/>
          <w:sz w:val="24"/>
          <w:szCs w:val="24"/>
        </w:rPr>
        <w:t xml:space="preserve"> to </w:t>
      </w:r>
      <w:r w:rsidR="0091165F">
        <w:rPr>
          <w:rFonts w:ascii="Times New Roman" w:hAnsi="Times New Roman" w:cs="Times New Roman"/>
          <w:sz w:val="24"/>
          <w:szCs w:val="24"/>
        </w:rPr>
        <w:t xml:space="preserve">compete with mayfly nymphs, as </w:t>
      </w:r>
      <w:r w:rsidR="00792C5C">
        <w:rPr>
          <w:rFonts w:ascii="Times New Roman" w:hAnsi="Times New Roman" w:cs="Times New Roman"/>
          <w:sz w:val="24"/>
          <w:szCs w:val="24"/>
        </w:rPr>
        <w:t>higher abundances of tadpoles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reduced average size of individual mayfly nymphs</w:t>
      </w:r>
      <w:r w:rsidR="00D9493A">
        <w:rPr>
          <w:rFonts w:ascii="Times New Roman" w:hAnsi="Times New Roman" w:cs="Times New Roman"/>
          <w:sz w:val="24"/>
          <w:szCs w:val="24"/>
        </w:rPr>
        <w:t xml:space="preserve"> </w:t>
      </w:r>
      <w:r w:rsidR="0091165F">
        <w:rPr>
          <w:rFonts w:ascii="Times New Roman" w:hAnsi="Times New Roman" w:cs="Times New Roman"/>
          <w:sz w:val="24"/>
          <w:szCs w:val="24"/>
        </w:rPr>
        <w:t>in the field enclosures</w:t>
      </w:r>
      <w:r w:rsidR="006B4BF3">
        <w:rPr>
          <w:rFonts w:ascii="Times New Roman" w:hAnsi="Times New Roman" w:cs="Times New Roman"/>
          <w:sz w:val="24"/>
          <w:szCs w:val="24"/>
        </w:rPr>
        <w:t xml:space="preserve">.  </w:t>
      </w:r>
      <w:r w:rsidR="00D9493A">
        <w:rPr>
          <w:rFonts w:ascii="Times New Roman" w:hAnsi="Times New Roman" w:cs="Times New Roman"/>
          <w:sz w:val="24"/>
          <w:szCs w:val="24"/>
        </w:rPr>
        <w:t xml:space="preserve">On the other hand, </w:t>
      </w:r>
      <w:r w:rsidR="00792C5C">
        <w:rPr>
          <w:rFonts w:ascii="Times New Roman" w:hAnsi="Times New Roman" w:cs="Times New Roman"/>
          <w:sz w:val="24"/>
          <w:szCs w:val="24"/>
        </w:rPr>
        <w:t xml:space="preserve">in the mesocosms </w:t>
      </w:r>
      <w:r w:rsidR="00D9493A">
        <w:rPr>
          <w:rFonts w:ascii="Times New Roman" w:hAnsi="Times New Roman" w:cs="Times New Roman"/>
          <w:sz w:val="24"/>
          <w:szCs w:val="24"/>
        </w:rPr>
        <w:t xml:space="preserve">tadpoles appeared to facilitate mayfly feeding, as mayflies only </w:t>
      </w:r>
      <w:r w:rsidR="00792C5C">
        <w:rPr>
          <w:rFonts w:ascii="Times New Roman" w:hAnsi="Times New Roman" w:cs="Times New Roman"/>
          <w:sz w:val="24"/>
          <w:szCs w:val="24"/>
        </w:rPr>
        <w:t>reduced</w:t>
      </w:r>
      <w:r w:rsidR="00D9493A">
        <w:rPr>
          <w:rFonts w:ascii="Times New Roman" w:hAnsi="Times New Roman" w:cs="Times New Roman"/>
          <w:sz w:val="24"/>
          <w:szCs w:val="24"/>
        </w:rPr>
        <w:t xml:space="preserve"> algal abundance when tadpoles were present.  </w:t>
      </w:r>
      <w:r w:rsidR="0091165F">
        <w:rPr>
          <w:rFonts w:ascii="Times New Roman" w:hAnsi="Times New Roman" w:cs="Times New Roman"/>
          <w:sz w:val="24"/>
          <w:szCs w:val="24"/>
        </w:rPr>
        <w:t xml:space="preserve">Tadpoles also </w:t>
      </w:r>
      <w:r w:rsidR="00F51734">
        <w:rPr>
          <w:rFonts w:ascii="Times New Roman" w:hAnsi="Times New Roman" w:cs="Times New Roman"/>
          <w:sz w:val="24"/>
          <w:szCs w:val="24"/>
        </w:rPr>
        <w:t xml:space="preserve">seemed to </w:t>
      </w:r>
      <w:r w:rsidR="0091165F">
        <w:rPr>
          <w:rFonts w:ascii="Times New Roman" w:hAnsi="Times New Roman" w:cs="Times New Roman"/>
          <w:sz w:val="24"/>
          <w:szCs w:val="24"/>
        </w:rPr>
        <w:t xml:space="preserve">facilitate their own growth, as we observed that average tadpole biomass was higher at high tadpole </w:t>
      </w:r>
      <w:r w:rsidR="009A0D57">
        <w:rPr>
          <w:rFonts w:ascii="Times New Roman" w:hAnsi="Times New Roman" w:cs="Times New Roman"/>
          <w:sz w:val="24"/>
          <w:szCs w:val="24"/>
        </w:rPr>
        <w:t>abundance</w:t>
      </w:r>
      <w:r w:rsidR="0091165F">
        <w:rPr>
          <w:rFonts w:ascii="Times New Roman" w:hAnsi="Times New Roman" w:cs="Times New Roman"/>
          <w:sz w:val="24"/>
          <w:szCs w:val="24"/>
        </w:rPr>
        <w:t xml:space="preserve">.  </w:t>
      </w:r>
      <w:r w:rsidR="00F2744C">
        <w:rPr>
          <w:rFonts w:ascii="Times New Roman" w:hAnsi="Times New Roman" w:cs="Times New Roman"/>
          <w:sz w:val="24"/>
          <w:szCs w:val="24"/>
        </w:rPr>
        <w:t>T</w:t>
      </w:r>
      <w:r w:rsidR="006B4BF3">
        <w:rPr>
          <w:rFonts w:ascii="Times New Roman" w:hAnsi="Times New Roman" w:cs="Times New Roman"/>
          <w:sz w:val="24"/>
          <w:szCs w:val="24"/>
        </w:rPr>
        <w:t xml:space="preserve">hese endangered </w:t>
      </w:r>
      <w:r w:rsidR="00CE593A">
        <w:rPr>
          <w:rFonts w:ascii="Times New Roman" w:hAnsi="Times New Roman" w:cs="Times New Roman"/>
          <w:sz w:val="24"/>
          <w:szCs w:val="24"/>
        </w:rPr>
        <w:t xml:space="preserve">tadpoles </w:t>
      </w:r>
      <w:r w:rsidR="00B94AB1">
        <w:rPr>
          <w:rFonts w:ascii="Times New Roman" w:hAnsi="Times New Roman" w:cs="Times New Roman"/>
          <w:sz w:val="24"/>
          <w:szCs w:val="24"/>
        </w:rPr>
        <w:t xml:space="preserve">have </w:t>
      </w:r>
      <w:r w:rsidR="006B4BF3">
        <w:rPr>
          <w:rFonts w:ascii="Times New Roman" w:hAnsi="Times New Roman" w:cs="Times New Roman"/>
          <w:sz w:val="24"/>
          <w:szCs w:val="24"/>
        </w:rPr>
        <w:t>some</w:t>
      </w:r>
      <w:r w:rsidR="00F2744C">
        <w:rPr>
          <w:rFonts w:ascii="Times New Roman" w:hAnsi="Times New Roman" w:cs="Times New Roman"/>
          <w:sz w:val="24"/>
          <w:szCs w:val="24"/>
        </w:rPr>
        <w:t>, but not overwhelming,</w:t>
      </w:r>
      <w:r w:rsidR="006B4BF3">
        <w:rPr>
          <w:rFonts w:ascii="Times New Roman" w:hAnsi="Times New Roman" w:cs="Times New Roman"/>
          <w:sz w:val="24"/>
          <w:szCs w:val="24"/>
        </w:rPr>
        <w:t xml:space="preserve"> </w:t>
      </w:r>
      <w:r w:rsidR="00982132">
        <w:rPr>
          <w:rFonts w:ascii="Times New Roman" w:hAnsi="Times New Roman" w:cs="Times New Roman"/>
          <w:sz w:val="24"/>
          <w:szCs w:val="24"/>
        </w:rPr>
        <w:t xml:space="preserve">capacity to </w:t>
      </w:r>
      <w:r w:rsidR="0091165F">
        <w:rPr>
          <w:rFonts w:ascii="Times New Roman" w:hAnsi="Times New Roman" w:cs="Times New Roman"/>
          <w:sz w:val="24"/>
          <w:szCs w:val="24"/>
        </w:rPr>
        <w:t xml:space="preserve">function as grazers, </w:t>
      </w:r>
      <w:r w:rsidR="00B94AB1">
        <w:rPr>
          <w:rFonts w:ascii="Times New Roman" w:hAnsi="Times New Roman" w:cs="Times New Roman"/>
          <w:sz w:val="24"/>
          <w:szCs w:val="24"/>
        </w:rPr>
        <w:t>competitors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 xml:space="preserve">and </w:t>
      </w:r>
      <w:r w:rsidR="0091165F">
        <w:rPr>
          <w:rFonts w:ascii="Times New Roman" w:hAnsi="Times New Roman" w:cs="Times New Roman"/>
          <w:sz w:val="24"/>
          <w:szCs w:val="24"/>
        </w:rPr>
        <w:t>facilitators</w:t>
      </w:r>
      <w:r w:rsidR="00AE6A31">
        <w:rPr>
          <w:rFonts w:ascii="Times New Roman" w:hAnsi="Times New Roman" w:cs="Times New Roman"/>
          <w:sz w:val="24"/>
          <w:szCs w:val="24"/>
        </w:rPr>
        <w:t xml:space="preserve">; as a result, their </w:t>
      </w:r>
      <w:r w:rsidR="00792C5C">
        <w:rPr>
          <w:rFonts w:ascii="Times New Roman" w:hAnsi="Times New Roman" w:cs="Times New Roman"/>
          <w:sz w:val="24"/>
          <w:szCs w:val="24"/>
        </w:rPr>
        <w:t>declines and extinctions may have only limited importance to Sierra Nevada alpine lake communities</w:t>
      </w:r>
      <w:r w:rsidR="0091165F">
        <w:rPr>
          <w:rFonts w:ascii="Times New Roman" w:hAnsi="Times New Roman" w:cs="Times New Roman"/>
          <w:sz w:val="24"/>
          <w:szCs w:val="24"/>
        </w:rPr>
        <w:t>.</w:t>
      </w:r>
    </w:p>
    <w:p w:rsidR="007728D0" w:rsidRPr="007728D0" w:rsidRDefault="0047756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mixed results of our two experiments highlight how e</w:t>
      </w:r>
      <w:r w:rsidR="00D93E75" w:rsidRPr="007728D0">
        <w:rPr>
          <w:rFonts w:ascii="Times New Roman" w:hAnsi="Times New Roman" w:cs="Times New Roman"/>
          <w:sz w:val="24"/>
          <w:szCs w:val="24"/>
        </w:rPr>
        <w:t xml:space="preserve">nvironmental variation </w:t>
      </w:r>
      <w:r w:rsidR="00F2744C">
        <w:rPr>
          <w:rFonts w:ascii="Times New Roman" w:hAnsi="Times New Roman" w:cs="Times New Roman"/>
          <w:sz w:val="24"/>
          <w:szCs w:val="24"/>
        </w:rPr>
        <w:t>might weaken</w:t>
      </w:r>
      <w:r w:rsidR="00D93E75" w:rsidRPr="007728D0">
        <w:rPr>
          <w:rFonts w:ascii="Times New Roman" w:hAnsi="Times New Roman" w:cs="Times New Roman"/>
          <w:sz w:val="24"/>
          <w:szCs w:val="24"/>
        </w:rPr>
        <w:t xml:space="preserve"> species interactions </w:t>
      </w:r>
      <w:r>
        <w:rPr>
          <w:rFonts w:ascii="Times New Roman" w:hAnsi="Times New Roman" w:cs="Times New Roman"/>
          <w:sz w:val="24"/>
          <w:szCs w:val="24"/>
        </w:rPr>
        <w:t>in</w:t>
      </w:r>
      <w:r w:rsidR="00D93E75" w:rsidRPr="007728D0">
        <w:rPr>
          <w:rFonts w:ascii="Times New Roman" w:hAnsi="Times New Roman" w:cs="Times New Roman"/>
          <w:sz w:val="24"/>
          <w:szCs w:val="24"/>
        </w:rPr>
        <w:t xml:space="preserve"> communities</w:t>
      </w:r>
      <w:r w:rsidR="006E797B">
        <w:rPr>
          <w:rFonts w:ascii="Times New Roman" w:hAnsi="Times New Roman" w:cs="Times New Roman"/>
          <w:sz w:val="24"/>
          <w:szCs w:val="24"/>
        </w:rPr>
        <w:t xml:space="preserve"> </w:t>
      </w:r>
      <w:r w:rsidR="005904C1" w:rsidRPr="005904C1">
        <w:rPr>
          <w:rFonts w:ascii="Times New Roman" w:hAnsi="Times New Roman" w:cs="Times New Roman"/>
          <w:noProof/>
          <w:sz w:val="24"/>
          <w:szCs w:val="24"/>
        </w:rPr>
        <w:t>(Chesson 2000, Menge 2003)</w:t>
      </w:r>
      <w:r w:rsidR="00D93E75" w:rsidRPr="007728D0">
        <w:rPr>
          <w:rFonts w:ascii="Times New Roman" w:hAnsi="Times New Roman" w:cs="Times New Roman"/>
          <w:sz w:val="24"/>
          <w:szCs w:val="24"/>
        </w:rPr>
        <w:t>, or</w:t>
      </w:r>
      <w:r w:rsidR="00792C5C">
        <w:rPr>
          <w:rFonts w:ascii="Times New Roman" w:hAnsi="Times New Roman" w:cs="Times New Roman"/>
          <w:sz w:val="24"/>
          <w:szCs w:val="24"/>
        </w:rPr>
        <w:t xml:space="preserve"> limit</w:t>
      </w:r>
      <w:del w:id="87" w:author="Cherie Briggs" w:date="2014-12-01T00:28:00Z">
        <w:r w:rsidR="00792C5C" w:rsidDel="00474E79">
          <w:rPr>
            <w:rFonts w:ascii="Times New Roman" w:hAnsi="Times New Roman" w:cs="Times New Roman"/>
            <w:sz w:val="24"/>
            <w:szCs w:val="24"/>
          </w:rPr>
          <w:delText>s</w:delText>
        </w:r>
      </w:del>
      <w:r w:rsidR="00D93E75" w:rsidRPr="007728D0">
        <w:rPr>
          <w:rFonts w:ascii="Times New Roman" w:hAnsi="Times New Roman" w:cs="Times New Roman"/>
          <w:sz w:val="24"/>
          <w:szCs w:val="24"/>
        </w:rPr>
        <w:t xml:space="preserve"> our ability to detect the consequences of those interactions.  </w:t>
      </w:r>
      <w:r w:rsidR="00B05306">
        <w:rPr>
          <w:rFonts w:ascii="Times New Roman" w:hAnsi="Times New Roman" w:cs="Times New Roman"/>
          <w:sz w:val="24"/>
          <w:szCs w:val="24"/>
        </w:rPr>
        <w:t xml:space="preserve">The top-down grazing pressure exerted by tadpoles or mayflies was </w:t>
      </w:r>
      <w:r w:rsidR="0058346D" w:rsidRPr="007728D0">
        <w:rPr>
          <w:rFonts w:ascii="Times New Roman" w:hAnsi="Times New Roman" w:cs="Times New Roman"/>
          <w:sz w:val="24"/>
          <w:szCs w:val="24"/>
        </w:rPr>
        <w:t>less clear in the field enclosure experiment</w:t>
      </w:r>
      <w:r>
        <w:rPr>
          <w:rFonts w:ascii="Times New Roman" w:hAnsi="Times New Roman" w:cs="Times New Roman"/>
          <w:sz w:val="24"/>
          <w:szCs w:val="24"/>
        </w:rPr>
        <w:t xml:space="preserve"> than in the mesocosm experiment</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probably </w:t>
      </w:r>
      <w:r>
        <w:rPr>
          <w:rFonts w:ascii="Times New Roman" w:hAnsi="Times New Roman" w:cs="Times New Roman"/>
          <w:sz w:val="24"/>
          <w:szCs w:val="24"/>
        </w:rPr>
        <w:t xml:space="preserve">because </w:t>
      </w:r>
      <w:r w:rsidR="005904C1">
        <w:rPr>
          <w:rFonts w:ascii="Times New Roman" w:hAnsi="Times New Roman" w:cs="Times New Roman"/>
          <w:sz w:val="24"/>
          <w:szCs w:val="24"/>
        </w:rPr>
        <w:t xml:space="preserve">variation in </w:t>
      </w:r>
      <w:r w:rsidR="0058346D" w:rsidRPr="007728D0">
        <w:rPr>
          <w:rFonts w:ascii="Times New Roman" w:hAnsi="Times New Roman" w:cs="Times New Roman"/>
          <w:sz w:val="24"/>
          <w:szCs w:val="24"/>
        </w:rPr>
        <w:t xml:space="preserve">algal abundance with respect to tadpoles and mayflies </w:t>
      </w:r>
      <w:r w:rsidR="005904C1">
        <w:rPr>
          <w:rFonts w:ascii="Times New Roman" w:hAnsi="Times New Roman" w:cs="Times New Roman"/>
          <w:sz w:val="24"/>
          <w:szCs w:val="24"/>
        </w:rPr>
        <w:t>was confounded by variation in bottom</w:t>
      </w:r>
      <w:r w:rsidR="00792C5C">
        <w:rPr>
          <w:rFonts w:ascii="Times New Roman" w:hAnsi="Times New Roman" w:cs="Times New Roman"/>
          <w:sz w:val="24"/>
          <w:szCs w:val="24"/>
        </w:rPr>
        <w:t>-</w:t>
      </w:r>
      <w:r w:rsidR="005904C1">
        <w:rPr>
          <w:rFonts w:ascii="Times New Roman" w:hAnsi="Times New Roman" w:cs="Times New Roman"/>
          <w:sz w:val="24"/>
          <w:szCs w:val="24"/>
        </w:rPr>
        <w:t>up processes</w:t>
      </w:r>
      <w:r w:rsidR="00792C5C">
        <w:rPr>
          <w:rFonts w:ascii="Times New Roman" w:hAnsi="Times New Roman" w:cs="Times New Roman"/>
          <w:sz w:val="24"/>
          <w:szCs w:val="24"/>
        </w:rPr>
        <w:t xml:space="preserve"> </w:t>
      </w:r>
      <w:r w:rsidR="006E797B">
        <w:rPr>
          <w:rFonts w:ascii="Times New Roman" w:hAnsi="Times New Roman" w:cs="Times New Roman"/>
          <w:sz w:val="24"/>
          <w:szCs w:val="24"/>
        </w:rPr>
        <w:t xml:space="preserve">within </w:t>
      </w:r>
      <w:r w:rsidR="005904C1">
        <w:rPr>
          <w:rFonts w:ascii="Times New Roman" w:hAnsi="Times New Roman" w:cs="Times New Roman"/>
          <w:sz w:val="24"/>
          <w:szCs w:val="24"/>
        </w:rPr>
        <w:t>study lakes</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A </w:t>
      </w:r>
      <w:r w:rsidR="0058346D" w:rsidRPr="007728D0">
        <w:rPr>
          <w:rFonts w:ascii="Times New Roman" w:hAnsi="Times New Roman" w:cs="Times New Roman"/>
          <w:sz w:val="24"/>
          <w:szCs w:val="24"/>
        </w:rPr>
        <w:t>drawback</w:t>
      </w:r>
      <w:r w:rsidR="006E797B">
        <w:rPr>
          <w:rFonts w:ascii="Times New Roman" w:hAnsi="Times New Roman" w:cs="Times New Roman"/>
          <w:sz w:val="24"/>
          <w:szCs w:val="24"/>
        </w:rPr>
        <w:t xml:space="preserve"> of</w:t>
      </w:r>
      <w:r w:rsidR="0058346D" w:rsidRPr="007728D0">
        <w:rPr>
          <w:rFonts w:ascii="Times New Roman" w:hAnsi="Times New Roman" w:cs="Times New Roman"/>
          <w:sz w:val="24"/>
          <w:szCs w:val="24"/>
        </w:rPr>
        <w:t xml:space="preserve"> </w:t>
      </w:r>
      <w:r w:rsidR="00AE6A31">
        <w:rPr>
          <w:rFonts w:ascii="Times New Roman" w:hAnsi="Times New Roman" w:cs="Times New Roman"/>
          <w:sz w:val="24"/>
          <w:szCs w:val="24"/>
        </w:rPr>
        <w:t>having used</w:t>
      </w:r>
      <w:r w:rsidR="0058346D" w:rsidRPr="007728D0">
        <w:rPr>
          <w:rFonts w:ascii="Times New Roman" w:hAnsi="Times New Roman" w:cs="Times New Roman"/>
          <w:sz w:val="24"/>
          <w:szCs w:val="24"/>
        </w:rPr>
        <w:t xml:space="preserve"> </w:t>
      </w:r>
      <w:r>
        <w:rPr>
          <w:rFonts w:ascii="Times New Roman" w:hAnsi="Times New Roman" w:cs="Times New Roman"/>
          <w:sz w:val="24"/>
          <w:szCs w:val="24"/>
        </w:rPr>
        <w:t xml:space="preserve">a </w:t>
      </w:r>
      <w:r w:rsidR="0058346D" w:rsidRPr="007728D0">
        <w:rPr>
          <w:rFonts w:ascii="Times New Roman" w:hAnsi="Times New Roman" w:cs="Times New Roman"/>
          <w:sz w:val="24"/>
          <w:szCs w:val="24"/>
        </w:rPr>
        <w:t>response surface design in an environment where spatial replication was not possible</w:t>
      </w:r>
      <w:r w:rsidR="005904C1">
        <w:rPr>
          <w:rFonts w:ascii="Times New Roman" w:hAnsi="Times New Roman" w:cs="Times New Roman"/>
          <w:sz w:val="24"/>
          <w:szCs w:val="24"/>
        </w:rPr>
        <w:t>, such as in remote, protected study sites in Wilderness,</w:t>
      </w:r>
      <w:r w:rsidR="0058346D" w:rsidRPr="007728D0">
        <w:rPr>
          <w:rFonts w:ascii="Times New Roman" w:hAnsi="Times New Roman" w:cs="Times New Roman"/>
          <w:sz w:val="24"/>
          <w:szCs w:val="24"/>
        </w:rPr>
        <w:t xml:space="preserve"> was that we had </w:t>
      </w:r>
      <w:r w:rsidR="00F05505">
        <w:rPr>
          <w:rFonts w:ascii="Times New Roman" w:hAnsi="Times New Roman" w:cs="Times New Roman"/>
          <w:sz w:val="24"/>
          <w:szCs w:val="24"/>
        </w:rPr>
        <w:t>less</w:t>
      </w:r>
      <w:r w:rsidR="0058346D" w:rsidRPr="007728D0">
        <w:rPr>
          <w:rFonts w:ascii="Times New Roman" w:hAnsi="Times New Roman" w:cs="Times New Roman"/>
          <w:sz w:val="24"/>
          <w:szCs w:val="24"/>
        </w:rPr>
        <w:t xml:space="preserve"> replication of treatments to account for these </w:t>
      </w:r>
      <w:r w:rsidR="006E797B">
        <w:rPr>
          <w:rFonts w:ascii="Times New Roman" w:hAnsi="Times New Roman" w:cs="Times New Roman"/>
          <w:sz w:val="24"/>
          <w:szCs w:val="24"/>
        </w:rPr>
        <w:t xml:space="preserve">natural within-lake </w:t>
      </w:r>
      <w:r w:rsidR="0058346D" w:rsidRPr="007728D0">
        <w:rPr>
          <w:rFonts w:ascii="Times New Roman" w:hAnsi="Times New Roman" w:cs="Times New Roman"/>
          <w:sz w:val="24"/>
          <w:szCs w:val="24"/>
        </w:rPr>
        <w:t xml:space="preserve">variations </w:t>
      </w:r>
      <w:r w:rsidR="0058346D" w:rsidRPr="007728D0">
        <w:rPr>
          <w:rFonts w:ascii="Times New Roman" w:hAnsi="Times New Roman" w:cs="Times New Roman"/>
          <w:sz w:val="24"/>
          <w:szCs w:val="24"/>
        </w:rPr>
        <w:lastRenderedPageBreak/>
        <w:t>between each enclosure</w:t>
      </w:r>
      <w:r w:rsidR="005904C1">
        <w:rPr>
          <w:rFonts w:ascii="Times New Roman" w:hAnsi="Times New Roman" w:cs="Times New Roman"/>
          <w:sz w:val="24"/>
          <w:szCs w:val="24"/>
        </w:rPr>
        <w:t xml:space="preserve">.  </w:t>
      </w:r>
      <w:r w:rsidR="00520F8F">
        <w:rPr>
          <w:rFonts w:ascii="Times New Roman" w:hAnsi="Times New Roman" w:cs="Times New Roman"/>
          <w:sz w:val="24"/>
          <w:szCs w:val="24"/>
        </w:rPr>
        <w:t xml:space="preserve">For example, our enclosure in which we observed the highest algal abundances was located in a corner of Spur lake in which large amounts of pollen and other floating detritus collected and surrounded the enclosure, while enclosures a few meters to either side remained clean.  This subsidy of detritus might have enriched algae in that enclosure and driven the high observed abundance; this was one of our </w:t>
      </w:r>
      <w:r w:rsidR="00AE6A31">
        <w:rPr>
          <w:rFonts w:ascii="Times New Roman" w:hAnsi="Times New Roman" w:cs="Times New Roman"/>
          <w:sz w:val="24"/>
          <w:szCs w:val="24"/>
        </w:rPr>
        <w:t>no-consumer treatments.  Within-</w:t>
      </w:r>
      <w:r w:rsidR="00520F8F">
        <w:rPr>
          <w:rFonts w:ascii="Times New Roman" w:hAnsi="Times New Roman" w:cs="Times New Roman"/>
          <w:sz w:val="24"/>
          <w:szCs w:val="24"/>
        </w:rPr>
        <w:t xml:space="preserve">lake heterogeneity like this </w:t>
      </w:r>
      <w:r w:rsidR="005904C1">
        <w:rPr>
          <w:rFonts w:ascii="Times New Roman" w:hAnsi="Times New Roman" w:cs="Times New Roman"/>
          <w:sz w:val="24"/>
          <w:szCs w:val="24"/>
        </w:rPr>
        <w:t>had a role in obscuring the effects of consumers.</w:t>
      </w:r>
    </w:p>
    <w:p w:rsidR="00520F8F" w:rsidRDefault="007F12B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contradictory results in field and mesocosm experiments may represent the role that environmental variation plays in interpreting species interactions.  </w:t>
      </w:r>
      <w:r w:rsidR="00F05505">
        <w:rPr>
          <w:rFonts w:ascii="Times New Roman" w:hAnsi="Times New Roman" w:cs="Times New Roman"/>
          <w:sz w:val="24"/>
          <w:szCs w:val="24"/>
        </w:rPr>
        <w:t xml:space="preserve">Many experiments have concluded </w:t>
      </w:r>
      <w:r>
        <w:rPr>
          <w:rFonts w:ascii="Times New Roman" w:hAnsi="Times New Roman" w:cs="Times New Roman"/>
          <w:sz w:val="24"/>
          <w:szCs w:val="24"/>
        </w:rPr>
        <w:t xml:space="preserve">that tadpole grazing can reduce </w:t>
      </w:r>
      <w:r w:rsidR="00F05505">
        <w:rPr>
          <w:rFonts w:ascii="Times New Roman" w:hAnsi="Times New Roman" w:cs="Times New Roman"/>
          <w:sz w:val="24"/>
          <w:szCs w:val="24"/>
        </w:rPr>
        <w:t xml:space="preserve">algal resources </w:t>
      </w:r>
      <w:r w:rsidR="00742D69" w:rsidRPr="00742D69">
        <w:rPr>
          <w:rFonts w:ascii="Times New Roman" w:hAnsi="Times New Roman" w:cs="Times New Roman"/>
          <w:noProof/>
          <w:sz w:val="24"/>
          <w:szCs w:val="24"/>
        </w:rPr>
        <w:t>(</w:t>
      </w:r>
      <w:r w:rsidR="00706C7D">
        <w:rPr>
          <w:rFonts w:ascii="Times New Roman" w:hAnsi="Times New Roman" w:cs="Times New Roman"/>
          <w:noProof/>
          <w:sz w:val="24"/>
          <w:szCs w:val="24"/>
        </w:rPr>
        <w:t xml:space="preserve">e.g. </w:t>
      </w:r>
      <w:r w:rsidR="00742D69" w:rsidRPr="00742D69">
        <w:rPr>
          <w:rFonts w:ascii="Times New Roman" w:hAnsi="Times New Roman" w:cs="Times New Roman"/>
          <w:noProof/>
          <w:sz w:val="24"/>
          <w:szCs w:val="24"/>
        </w:rPr>
        <w:t>Brönmark et al. 1991, Kupferberg 1997a, Alford 1999)</w:t>
      </w:r>
      <w:r w:rsidR="008D3EF6">
        <w:rPr>
          <w:rFonts w:ascii="Times New Roman" w:hAnsi="Times New Roman" w:cs="Times New Roman"/>
          <w:sz w:val="24"/>
          <w:szCs w:val="24"/>
        </w:rPr>
        <w:t>.  However</w:t>
      </w:r>
      <w:r w:rsidR="00F05505">
        <w:rPr>
          <w:rFonts w:ascii="Times New Roman" w:hAnsi="Times New Roman" w:cs="Times New Roman"/>
          <w:sz w:val="24"/>
          <w:szCs w:val="24"/>
        </w:rPr>
        <w:t xml:space="preserve"> </w:t>
      </w:r>
      <w:r w:rsidR="0058189C">
        <w:rPr>
          <w:rFonts w:ascii="Times New Roman" w:hAnsi="Times New Roman" w:cs="Times New Roman"/>
          <w:sz w:val="24"/>
          <w:szCs w:val="24"/>
        </w:rPr>
        <w:t xml:space="preserve">control of </w:t>
      </w:r>
      <w:r w:rsidR="008D3EF6">
        <w:rPr>
          <w:rFonts w:ascii="Times New Roman" w:hAnsi="Times New Roman" w:cs="Times New Roman"/>
          <w:sz w:val="24"/>
          <w:szCs w:val="24"/>
        </w:rPr>
        <w:t xml:space="preserve">algae </w:t>
      </w:r>
      <w:r w:rsidR="0058189C">
        <w:rPr>
          <w:rFonts w:ascii="Times New Roman" w:hAnsi="Times New Roman" w:cs="Times New Roman"/>
          <w:sz w:val="24"/>
          <w:szCs w:val="24"/>
        </w:rPr>
        <w:t xml:space="preserve">by aquatic grazers </w:t>
      </w:r>
      <w:r w:rsidR="008D3EF6">
        <w:rPr>
          <w:rFonts w:ascii="Times New Roman" w:hAnsi="Times New Roman" w:cs="Times New Roman"/>
          <w:sz w:val="24"/>
          <w:szCs w:val="24"/>
        </w:rPr>
        <w:t xml:space="preserve">appears to be </w:t>
      </w:r>
      <w:r w:rsidR="0058189C">
        <w:rPr>
          <w:rFonts w:ascii="Times New Roman" w:hAnsi="Times New Roman" w:cs="Times New Roman"/>
          <w:sz w:val="24"/>
          <w:szCs w:val="24"/>
        </w:rPr>
        <w:t xml:space="preserve">a </w:t>
      </w:r>
      <w:r w:rsidR="00FD796F">
        <w:rPr>
          <w:rFonts w:ascii="Times New Roman" w:hAnsi="Times New Roman" w:cs="Times New Roman"/>
          <w:sz w:val="24"/>
          <w:szCs w:val="24"/>
        </w:rPr>
        <w:t xml:space="preserve">general </w:t>
      </w:r>
      <w:r w:rsidR="0058189C">
        <w:rPr>
          <w:rFonts w:ascii="Times New Roman" w:hAnsi="Times New Roman" w:cs="Times New Roman"/>
          <w:sz w:val="24"/>
          <w:szCs w:val="24"/>
        </w:rPr>
        <w:t>experimental result</w:t>
      </w:r>
      <w:r w:rsidR="00F05505">
        <w:rPr>
          <w:rFonts w:ascii="Times New Roman" w:hAnsi="Times New Roman" w:cs="Times New Roman"/>
          <w:sz w:val="24"/>
          <w:szCs w:val="24"/>
        </w:rPr>
        <w:t>:</w:t>
      </w:r>
      <w:r w:rsidR="00EF2EA8">
        <w:rPr>
          <w:rFonts w:ascii="Times New Roman" w:hAnsi="Times New Roman" w:cs="Times New Roman"/>
          <w:sz w:val="24"/>
          <w:szCs w:val="24"/>
        </w:rPr>
        <w:t xml:space="preserve"> i</w:t>
      </w:r>
      <w:r w:rsidR="0058189C" w:rsidRPr="0058189C">
        <w:rPr>
          <w:rFonts w:ascii="Times New Roman" w:hAnsi="Times New Roman" w:cs="Times New Roman"/>
          <w:sz w:val="24"/>
          <w:szCs w:val="24"/>
        </w:rPr>
        <w:t xml:space="preserve">n </w:t>
      </w:r>
      <w:r w:rsidR="00F05505">
        <w:rPr>
          <w:rFonts w:ascii="Times New Roman" w:hAnsi="Times New Roman" w:cs="Times New Roman"/>
          <w:sz w:val="24"/>
          <w:szCs w:val="24"/>
        </w:rPr>
        <w:t xml:space="preserve">a meta-analysis of grazing experiments, </w:t>
      </w:r>
      <w:r w:rsidR="00145B1E">
        <w:rPr>
          <w:rFonts w:ascii="Times New Roman" w:hAnsi="Times New Roman" w:cs="Times New Roman"/>
          <w:sz w:val="24"/>
          <w:szCs w:val="24"/>
        </w:rPr>
        <w:t xml:space="preserve">70% of </w:t>
      </w:r>
      <w:r w:rsidR="0058189C" w:rsidRPr="0058189C">
        <w:rPr>
          <w:rFonts w:ascii="Times New Roman" w:hAnsi="Times New Roman" w:cs="Times New Roman"/>
          <w:sz w:val="24"/>
          <w:szCs w:val="24"/>
        </w:rPr>
        <w:t>experiments</w:t>
      </w:r>
      <w:r w:rsidR="00F05505">
        <w:rPr>
          <w:rFonts w:ascii="Times New Roman" w:hAnsi="Times New Roman" w:cs="Times New Roman"/>
          <w:sz w:val="24"/>
          <w:szCs w:val="24"/>
        </w:rPr>
        <w:t xml:space="preserve"> found that </w:t>
      </w:r>
      <w:r w:rsidR="0058189C">
        <w:rPr>
          <w:rFonts w:ascii="Times New Roman" w:hAnsi="Times New Roman" w:cs="Times New Roman"/>
          <w:sz w:val="24"/>
          <w:szCs w:val="24"/>
        </w:rPr>
        <w:t>g</w:t>
      </w:r>
      <w:r w:rsidR="00145B1E">
        <w:rPr>
          <w:rFonts w:ascii="Times New Roman" w:hAnsi="Times New Roman" w:cs="Times New Roman"/>
          <w:sz w:val="24"/>
          <w:szCs w:val="24"/>
        </w:rPr>
        <w:t>razers at ambient densities</w:t>
      </w:r>
      <w:r w:rsidR="0058189C">
        <w:rPr>
          <w:rFonts w:ascii="Times New Roman" w:hAnsi="Times New Roman" w:cs="Times New Roman"/>
          <w:sz w:val="24"/>
          <w:szCs w:val="24"/>
        </w:rPr>
        <w:t xml:space="preserve"> </w:t>
      </w:r>
      <w:r w:rsidR="0058189C" w:rsidRPr="0058189C">
        <w:rPr>
          <w:rFonts w:ascii="Times New Roman" w:hAnsi="Times New Roman" w:cs="Times New Roman"/>
          <w:sz w:val="24"/>
          <w:szCs w:val="24"/>
        </w:rPr>
        <w:t>reduced algal biomass</w:t>
      </w:r>
      <w:r w:rsidR="00F05505">
        <w:rPr>
          <w:rFonts w:ascii="Times New Roman" w:hAnsi="Times New Roman" w:cs="Times New Roman"/>
          <w:sz w:val="24"/>
          <w:szCs w:val="24"/>
        </w:rPr>
        <w:t xml:space="preserve"> (Feminella and Hawkins 1995)</w:t>
      </w:r>
      <w:r w:rsidR="0058189C">
        <w:rPr>
          <w:rFonts w:ascii="Times New Roman" w:hAnsi="Times New Roman" w:cs="Times New Roman"/>
          <w:sz w:val="24"/>
          <w:szCs w:val="24"/>
        </w:rPr>
        <w:t xml:space="preserve">.  </w:t>
      </w:r>
      <w:r>
        <w:rPr>
          <w:rFonts w:ascii="Times New Roman" w:hAnsi="Times New Roman" w:cs="Times New Roman"/>
          <w:sz w:val="24"/>
          <w:szCs w:val="24"/>
        </w:rPr>
        <w:t>G</w:t>
      </w:r>
      <w:r w:rsidR="0058189C" w:rsidRPr="0058189C">
        <w:rPr>
          <w:rFonts w:ascii="Times New Roman" w:hAnsi="Times New Roman" w:cs="Times New Roman"/>
          <w:sz w:val="24"/>
          <w:szCs w:val="24"/>
        </w:rPr>
        <w:t xml:space="preserve">razer effects were </w:t>
      </w:r>
      <w:r w:rsidR="0058189C">
        <w:rPr>
          <w:rFonts w:ascii="Times New Roman" w:hAnsi="Times New Roman" w:cs="Times New Roman"/>
          <w:sz w:val="24"/>
          <w:szCs w:val="24"/>
        </w:rPr>
        <w:t>largest</w:t>
      </w:r>
      <w:r w:rsidR="0058189C" w:rsidRPr="0058189C">
        <w:rPr>
          <w:rFonts w:ascii="Times New Roman" w:hAnsi="Times New Roman" w:cs="Times New Roman"/>
          <w:sz w:val="24"/>
          <w:szCs w:val="24"/>
        </w:rPr>
        <w:t xml:space="preserve"> in long lab experiments</w:t>
      </w:r>
      <w:r w:rsidR="0058189C">
        <w:rPr>
          <w:rFonts w:ascii="Times New Roman" w:hAnsi="Times New Roman" w:cs="Times New Roman"/>
          <w:sz w:val="24"/>
          <w:szCs w:val="24"/>
        </w:rPr>
        <w:t xml:space="preserve"> and were</w:t>
      </w:r>
      <w:r w:rsidR="0058189C" w:rsidRPr="0058189C">
        <w:rPr>
          <w:rFonts w:ascii="Times New Roman" w:hAnsi="Times New Roman" w:cs="Times New Roman"/>
          <w:sz w:val="24"/>
          <w:szCs w:val="24"/>
        </w:rPr>
        <w:t xml:space="preserve"> </w:t>
      </w:r>
      <w:r w:rsidR="00F05505">
        <w:rPr>
          <w:rFonts w:ascii="Times New Roman" w:hAnsi="Times New Roman" w:cs="Times New Roman"/>
          <w:sz w:val="24"/>
          <w:szCs w:val="24"/>
        </w:rPr>
        <w:t>smaller</w:t>
      </w:r>
      <w:r w:rsidR="0058189C" w:rsidRPr="0058189C">
        <w:rPr>
          <w:rFonts w:ascii="Times New Roman" w:hAnsi="Times New Roman" w:cs="Times New Roman"/>
          <w:sz w:val="24"/>
          <w:szCs w:val="24"/>
        </w:rPr>
        <w:t xml:space="preserve"> for short experiments </w:t>
      </w:r>
      <w:r w:rsidR="0058189C">
        <w:rPr>
          <w:rFonts w:ascii="Times New Roman" w:hAnsi="Times New Roman" w:cs="Times New Roman"/>
          <w:sz w:val="24"/>
          <w:szCs w:val="24"/>
        </w:rPr>
        <w:t xml:space="preserve">or </w:t>
      </w:r>
      <w:r w:rsidR="0058189C" w:rsidRPr="0058189C">
        <w:rPr>
          <w:rFonts w:ascii="Times New Roman" w:hAnsi="Times New Roman" w:cs="Times New Roman"/>
          <w:sz w:val="24"/>
          <w:szCs w:val="24"/>
        </w:rPr>
        <w:t>field experiments</w:t>
      </w:r>
      <w:r w:rsidR="0058189C">
        <w:rPr>
          <w:rFonts w:ascii="Times New Roman" w:hAnsi="Times New Roman" w:cs="Times New Roman"/>
          <w:sz w:val="24"/>
          <w:szCs w:val="24"/>
        </w:rPr>
        <w:t xml:space="preserve"> (Feminella and Hawkins 1995)</w:t>
      </w:r>
      <w:r w:rsidR="00520F8F">
        <w:rPr>
          <w:rFonts w:ascii="Times New Roman" w:hAnsi="Times New Roman" w:cs="Times New Roman"/>
          <w:sz w:val="24"/>
          <w:szCs w:val="24"/>
        </w:rPr>
        <w:t>, where variable conditions or environmental heterogeneity are probably more influential</w:t>
      </w:r>
      <w:r w:rsidR="005E3E27">
        <w:rPr>
          <w:rFonts w:ascii="Times New Roman" w:hAnsi="Times New Roman" w:cs="Times New Roman"/>
          <w:sz w:val="24"/>
          <w:szCs w:val="24"/>
        </w:rPr>
        <w:t>.</w:t>
      </w:r>
      <w:r w:rsidR="00CD616C">
        <w:rPr>
          <w:rFonts w:ascii="Times New Roman" w:hAnsi="Times New Roman" w:cs="Times New Roman"/>
          <w:sz w:val="24"/>
          <w:szCs w:val="24"/>
        </w:rPr>
        <w:t xml:space="preserve">  </w:t>
      </w:r>
      <w:r w:rsidR="008D3EF6">
        <w:rPr>
          <w:rFonts w:ascii="Times New Roman" w:hAnsi="Times New Roman" w:cs="Times New Roman"/>
          <w:sz w:val="24"/>
          <w:szCs w:val="24"/>
        </w:rPr>
        <w:t xml:space="preserve">Our results match that conclusion: in our field and mesocosm experiments of about the same duration, tadpoles had no effect in the field enclosures and a strong effect in the mesocosms.  We are not alone in </w:t>
      </w:r>
      <w:r w:rsidR="00520F8F">
        <w:rPr>
          <w:rFonts w:ascii="Times New Roman" w:hAnsi="Times New Roman" w:cs="Times New Roman"/>
          <w:sz w:val="24"/>
          <w:szCs w:val="24"/>
        </w:rPr>
        <w:t>citing the effects of environmental heterogeneity as a factor obscuring the effects of grazers.  I</w:t>
      </w:r>
      <w:r w:rsidR="008D3EF6">
        <w:rPr>
          <w:rFonts w:ascii="Times New Roman" w:hAnsi="Times New Roman" w:cs="Times New Roman"/>
          <w:sz w:val="24"/>
          <w:szCs w:val="24"/>
        </w:rPr>
        <w:t xml:space="preserve">n Pacific northwest streams, tailed frog tadpole exclusions did not strongly enhance algal abundance, probably because the effects of tadpole exclusion were masked by between stream variability </w:t>
      </w:r>
      <w:r w:rsidR="008D3EF6" w:rsidRPr="004407C3">
        <w:rPr>
          <w:rFonts w:ascii="Times New Roman" w:hAnsi="Times New Roman" w:cs="Times New Roman"/>
          <w:noProof/>
          <w:sz w:val="24"/>
          <w:szCs w:val="24"/>
        </w:rPr>
        <w:t>(Lamberti et al. 1992)</w:t>
      </w:r>
      <w:r w:rsidR="009D43DB">
        <w:rPr>
          <w:rFonts w:ascii="Times New Roman" w:hAnsi="Times New Roman" w:cs="Times New Roman"/>
          <w:sz w:val="24"/>
          <w:szCs w:val="24"/>
        </w:rPr>
        <w:t>.  Algae abundance in s</w:t>
      </w:r>
      <w:r w:rsidR="009D43DB" w:rsidRPr="00CD616C">
        <w:rPr>
          <w:rFonts w:ascii="Times New Roman" w:hAnsi="Times New Roman" w:cs="Times New Roman"/>
          <w:sz w:val="24"/>
          <w:szCs w:val="24"/>
        </w:rPr>
        <w:t>treams</w:t>
      </w:r>
      <w:r w:rsidR="009D43DB">
        <w:rPr>
          <w:rFonts w:ascii="Times New Roman" w:hAnsi="Times New Roman" w:cs="Times New Roman"/>
          <w:sz w:val="24"/>
          <w:szCs w:val="24"/>
        </w:rPr>
        <w:t xml:space="preserve"> in the Pacific Northwest can be controlled by either t</w:t>
      </w:r>
      <w:r w:rsidR="00FA1652">
        <w:rPr>
          <w:rFonts w:ascii="Times New Roman" w:hAnsi="Times New Roman" w:cs="Times New Roman"/>
          <w:sz w:val="24"/>
          <w:szCs w:val="24"/>
        </w:rPr>
        <w:t>ailed frog tadpole</w:t>
      </w:r>
      <w:r w:rsidR="009D43DB" w:rsidRPr="00CD616C">
        <w:rPr>
          <w:rFonts w:ascii="Times New Roman" w:hAnsi="Times New Roman" w:cs="Times New Roman"/>
          <w:sz w:val="24"/>
          <w:szCs w:val="24"/>
        </w:rPr>
        <w:t xml:space="preserve"> </w:t>
      </w:r>
      <w:r w:rsidR="00FA1652">
        <w:rPr>
          <w:rFonts w:ascii="Times New Roman" w:hAnsi="Times New Roman" w:cs="Times New Roman"/>
          <w:sz w:val="24"/>
          <w:szCs w:val="24"/>
        </w:rPr>
        <w:t xml:space="preserve">grazing </w:t>
      </w:r>
      <w:r w:rsidR="009D43DB">
        <w:rPr>
          <w:rFonts w:ascii="Times New Roman" w:hAnsi="Times New Roman" w:cs="Times New Roman"/>
          <w:sz w:val="24"/>
          <w:szCs w:val="24"/>
        </w:rPr>
        <w:t>or</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t xml:space="preserve">by the availability of </w:t>
      </w:r>
      <w:r w:rsidR="009D43DB">
        <w:rPr>
          <w:rFonts w:ascii="Times New Roman" w:hAnsi="Times New Roman" w:cs="Times New Roman"/>
          <w:sz w:val="24"/>
          <w:szCs w:val="24"/>
        </w:rPr>
        <w:lastRenderedPageBreak/>
        <w:t>light, depending largely on the abiotic characteristics of an individual stream</w:t>
      </w:r>
      <w:r w:rsidR="009D43DB" w:rsidRPr="00CD616C">
        <w:rPr>
          <w:rFonts w:ascii="Times New Roman" w:hAnsi="Times New Roman" w:cs="Times New Roman"/>
          <w:sz w:val="24"/>
          <w:szCs w:val="24"/>
        </w:rPr>
        <w:t xml:space="preserve"> </w:t>
      </w:r>
      <w:r w:rsidR="009D43DB" w:rsidRPr="00CD616C">
        <w:rPr>
          <w:rFonts w:ascii="Times New Roman" w:hAnsi="Times New Roman" w:cs="Times New Roman"/>
          <w:noProof/>
          <w:sz w:val="24"/>
          <w:szCs w:val="24"/>
        </w:rPr>
        <w:t>(Mallory and Richardson 2005)</w:t>
      </w:r>
      <w:r w:rsidR="008D3EF6">
        <w:rPr>
          <w:rFonts w:ascii="Times New Roman" w:hAnsi="Times New Roman" w:cs="Times New Roman"/>
          <w:sz w:val="24"/>
          <w:szCs w:val="24"/>
        </w:rPr>
        <w:t>.</w:t>
      </w:r>
    </w:p>
    <w:p w:rsidR="0056184E" w:rsidRDefault="005B49F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Nonetheless, </w:t>
      </w:r>
      <w:r w:rsidR="00CD616C">
        <w:rPr>
          <w:rFonts w:ascii="Times New Roman" w:hAnsi="Times New Roman" w:cs="Times New Roman"/>
          <w:sz w:val="24"/>
          <w:szCs w:val="24"/>
        </w:rPr>
        <w:t>m</w:t>
      </w:r>
      <w:r w:rsidR="005E3E27">
        <w:rPr>
          <w:rFonts w:ascii="Times New Roman" w:hAnsi="Times New Roman" w:cs="Times New Roman"/>
          <w:sz w:val="24"/>
          <w:szCs w:val="24"/>
        </w:rPr>
        <w:t xml:space="preserve">anipulative and natural field </w:t>
      </w:r>
      <w:r>
        <w:rPr>
          <w:rFonts w:ascii="Times New Roman" w:hAnsi="Times New Roman" w:cs="Times New Roman"/>
          <w:sz w:val="24"/>
          <w:szCs w:val="24"/>
        </w:rPr>
        <w:t xml:space="preserve">experiments </w:t>
      </w:r>
      <w:r w:rsidR="005E3E27">
        <w:rPr>
          <w:rFonts w:ascii="Times New Roman" w:hAnsi="Times New Roman" w:cs="Times New Roman"/>
          <w:sz w:val="24"/>
          <w:szCs w:val="24"/>
        </w:rPr>
        <w:t xml:space="preserve">have </w:t>
      </w:r>
      <w:r w:rsidR="00CD616C">
        <w:rPr>
          <w:rFonts w:ascii="Times New Roman" w:hAnsi="Times New Roman" w:cs="Times New Roman"/>
          <w:sz w:val="24"/>
          <w:szCs w:val="24"/>
        </w:rPr>
        <w:t>detected</w:t>
      </w:r>
      <w:r w:rsidR="005E3E27">
        <w:rPr>
          <w:rFonts w:ascii="Times New Roman" w:hAnsi="Times New Roman" w:cs="Times New Roman"/>
          <w:sz w:val="24"/>
          <w:szCs w:val="24"/>
        </w:rPr>
        <w:t xml:space="preserve"> regulation of algal abundance</w:t>
      </w:r>
      <w:r w:rsidR="007F12BF">
        <w:rPr>
          <w:rFonts w:ascii="Times New Roman" w:hAnsi="Times New Roman" w:cs="Times New Roman"/>
          <w:sz w:val="24"/>
          <w:szCs w:val="24"/>
        </w:rPr>
        <w:t xml:space="preserve"> by tadpoles</w:t>
      </w:r>
      <w:r>
        <w:rPr>
          <w:rFonts w:ascii="Times New Roman" w:hAnsi="Times New Roman" w:cs="Times New Roman"/>
          <w:sz w:val="24"/>
          <w:szCs w:val="24"/>
        </w:rPr>
        <w:t xml:space="preserve">, and </w:t>
      </w:r>
      <w:r w:rsidR="005E3E27">
        <w:rPr>
          <w:rFonts w:ascii="Times New Roman" w:hAnsi="Times New Roman" w:cs="Times New Roman"/>
          <w:sz w:val="24"/>
          <w:szCs w:val="24"/>
        </w:rPr>
        <w:t xml:space="preserve">tadpole exclusion or disease-caused </w:t>
      </w:r>
      <w:r w:rsidR="007F12BF">
        <w:rPr>
          <w:rFonts w:ascii="Times New Roman" w:hAnsi="Times New Roman" w:cs="Times New Roman"/>
          <w:sz w:val="24"/>
          <w:szCs w:val="24"/>
        </w:rPr>
        <w:t>extinctions released algae from top-down regulation</w:t>
      </w:r>
      <w:r w:rsidR="005E3E27">
        <w:rPr>
          <w:rFonts w:ascii="Times New Roman" w:hAnsi="Times New Roman" w:cs="Times New Roman"/>
          <w:sz w:val="24"/>
          <w:szCs w:val="24"/>
        </w:rPr>
        <w:t xml:space="preserve">.  The exclusion of tadpoles from the benthos in </w:t>
      </w:r>
      <w:r w:rsidR="00E9207E">
        <w:rPr>
          <w:rFonts w:ascii="Times New Roman" w:hAnsi="Times New Roman" w:cs="Times New Roman"/>
          <w:sz w:val="24"/>
          <w:szCs w:val="24"/>
        </w:rPr>
        <w:t>Neotropical</w:t>
      </w:r>
      <w:r w:rsidR="005E3E27">
        <w:rPr>
          <w:rFonts w:ascii="Times New Roman" w:hAnsi="Times New Roman" w:cs="Times New Roman"/>
          <w:sz w:val="24"/>
          <w:szCs w:val="24"/>
        </w:rPr>
        <w:t xml:space="preserve"> streams resulted in 111% to 200% increases in algal abundance </w:t>
      </w:r>
      <w:r w:rsidR="005E3E27" w:rsidRPr="00EB17CA">
        <w:rPr>
          <w:rFonts w:ascii="Times New Roman" w:hAnsi="Times New Roman" w:cs="Times New Roman"/>
          <w:noProof/>
          <w:sz w:val="24"/>
          <w:szCs w:val="24"/>
        </w:rPr>
        <w:t>(Ranvestel et al. 2004, Connelly et al. 2008)</w:t>
      </w:r>
      <w:r>
        <w:rPr>
          <w:rFonts w:ascii="Times New Roman" w:hAnsi="Times New Roman" w:cs="Times New Roman"/>
          <w:sz w:val="24"/>
          <w:szCs w:val="24"/>
        </w:rPr>
        <w:t xml:space="preserve">, and after </w:t>
      </w:r>
      <w:r w:rsidR="005E3E27">
        <w:rPr>
          <w:rFonts w:ascii="Times New Roman" w:hAnsi="Times New Roman" w:cs="Times New Roman"/>
          <w:sz w:val="24"/>
          <w:szCs w:val="24"/>
        </w:rPr>
        <w:t xml:space="preserve">the </w:t>
      </w:r>
      <w:r>
        <w:rPr>
          <w:rFonts w:ascii="Times New Roman" w:hAnsi="Times New Roman" w:cs="Times New Roman"/>
          <w:sz w:val="24"/>
          <w:szCs w:val="24"/>
        </w:rPr>
        <w:t xml:space="preserve">amphibian chytrid fungus </w:t>
      </w:r>
      <w:r w:rsidR="005E3E27">
        <w:rPr>
          <w:rFonts w:ascii="Times New Roman" w:hAnsi="Times New Roman" w:cs="Times New Roman"/>
          <w:sz w:val="24"/>
          <w:szCs w:val="24"/>
        </w:rPr>
        <w:t xml:space="preserve">caused extinction of tadpoles </w:t>
      </w:r>
      <w:r>
        <w:rPr>
          <w:rFonts w:ascii="Times New Roman" w:hAnsi="Times New Roman" w:cs="Times New Roman"/>
          <w:sz w:val="24"/>
          <w:szCs w:val="24"/>
        </w:rPr>
        <w:t xml:space="preserve">in </w:t>
      </w:r>
      <w:r w:rsidR="005E3E27">
        <w:rPr>
          <w:rFonts w:ascii="Times New Roman" w:hAnsi="Times New Roman" w:cs="Times New Roman"/>
          <w:sz w:val="24"/>
          <w:szCs w:val="24"/>
        </w:rPr>
        <w:t xml:space="preserve">these same streams, algal abundance rapidly increased 2-6 fold </w:t>
      </w:r>
      <w:r w:rsidR="005E3E27" w:rsidRPr="00EF2EA8">
        <w:rPr>
          <w:rFonts w:ascii="Times New Roman" w:hAnsi="Times New Roman" w:cs="Times New Roman"/>
          <w:noProof/>
          <w:sz w:val="24"/>
          <w:szCs w:val="24"/>
        </w:rPr>
        <w:t>(Connelly et al. 2008, 2014)</w:t>
      </w:r>
      <w:r w:rsidR="007F12BF">
        <w:rPr>
          <w:rFonts w:ascii="Times New Roman" w:hAnsi="Times New Roman" w:cs="Times New Roman"/>
          <w:sz w:val="24"/>
          <w:szCs w:val="24"/>
        </w:rPr>
        <w:t xml:space="preserve">.  </w:t>
      </w:r>
      <w:r w:rsidR="008D3EF6">
        <w:rPr>
          <w:rFonts w:ascii="Times New Roman" w:hAnsi="Times New Roman" w:cs="Times New Roman"/>
          <w:sz w:val="24"/>
          <w:szCs w:val="24"/>
        </w:rPr>
        <w:t xml:space="preserve">This contradiction between the </w:t>
      </w:r>
      <w:r w:rsidR="005904C1">
        <w:rPr>
          <w:rFonts w:ascii="Times New Roman" w:hAnsi="Times New Roman" w:cs="Times New Roman"/>
          <w:sz w:val="24"/>
          <w:szCs w:val="24"/>
        </w:rPr>
        <w:t xml:space="preserve">weak </w:t>
      </w:r>
      <w:r w:rsidR="008D3EF6">
        <w:rPr>
          <w:rFonts w:ascii="Times New Roman" w:hAnsi="Times New Roman" w:cs="Times New Roman"/>
          <w:sz w:val="24"/>
          <w:szCs w:val="24"/>
        </w:rPr>
        <w:t xml:space="preserve">effects of mountain yellow-legged frog tadpoles and tailed frog tadpoles versus the </w:t>
      </w:r>
      <w:r w:rsidR="005904C1">
        <w:rPr>
          <w:rFonts w:ascii="Times New Roman" w:hAnsi="Times New Roman" w:cs="Times New Roman"/>
          <w:sz w:val="24"/>
          <w:szCs w:val="24"/>
        </w:rPr>
        <w:t xml:space="preserve">strong effects of </w:t>
      </w:r>
      <w:r w:rsidR="008D3EF6">
        <w:rPr>
          <w:rFonts w:ascii="Times New Roman" w:hAnsi="Times New Roman" w:cs="Times New Roman"/>
          <w:sz w:val="24"/>
          <w:szCs w:val="24"/>
        </w:rPr>
        <w:t>tropical stream tadpoles</w:t>
      </w:r>
      <w:r w:rsidR="005904C1">
        <w:rPr>
          <w:rFonts w:ascii="Times New Roman" w:hAnsi="Times New Roman" w:cs="Times New Roman"/>
          <w:sz w:val="24"/>
          <w:szCs w:val="24"/>
        </w:rPr>
        <w:t xml:space="preserve"> reinforces how </w:t>
      </w:r>
      <w:r w:rsidR="008D3EF6">
        <w:rPr>
          <w:rFonts w:ascii="Times New Roman" w:hAnsi="Times New Roman" w:cs="Times New Roman"/>
          <w:sz w:val="24"/>
          <w:szCs w:val="24"/>
        </w:rPr>
        <w:t>ecological effects of amphibian declines will vary for each threatened species</w:t>
      </w:r>
      <w:r w:rsidR="005904C1">
        <w:rPr>
          <w:rFonts w:ascii="Times New Roman" w:hAnsi="Times New Roman" w:cs="Times New Roman"/>
          <w:sz w:val="24"/>
          <w:szCs w:val="24"/>
        </w:rPr>
        <w:t xml:space="preserve"> and with ecological context </w:t>
      </w:r>
      <w:r w:rsidR="005904C1" w:rsidRPr="005904C1">
        <w:rPr>
          <w:rFonts w:ascii="Times New Roman" w:hAnsi="Times New Roman" w:cs="Times New Roman"/>
          <w:noProof/>
          <w:sz w:val="24"/>
          <w:szCs w:val="24"/>
        </w:rPr>
        <w:t>(Menge 2003)</w:t>
      </w:r>
      <w:r w:rsidR="008D3EF6">
        <w:rPr>
          <w:rFonts w:ascii="Times New Roman" w:hAnsi="Times New Roman" w:cs="Times New Roman"/>
          <w:sz w:val="24"/>
          <w:szCs w:val="24"/>
        </w:rPr>
        <w:t>.</w:t>
      </w:r>
      <w:r w:rsidR="00AE6A31">
        <w:rPr>
          <w:rFonts w:ascii="Times New Roman" w:hAnsi="Times New Roman" w:cs="Times New Roman"/>
          <w:sz w:val="24"/>
          <w:szCs w:val="24"/>
        </w:rPr>
        <w:t xml:space="preserve">  Identifying differences among these frog species and their communities may indicate </w:t>
      </w:r>
      <w:r w:rsidR="00492D4C">
        <w:rPr>
          <w:rFonts w:ascii="Times New Roman" w:hAnsi="Times New Roman" w:cs="Times New Roman"/>
          <w:sz w:val="24"/>
          <w:szCs w:val="24"/>
        </w:rPr>
        <w:t>when and where amphibians exert top-down control or respond to bottom-up processes.</w:t>
      </w:r>
    </w:p>
    <w:p w:rsidR="002B49F2" w:rsidRDefault="00F5173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G</w:t>
      </w:r>
      <w:r w:rsidR="00CD616C" w:rsidRPr="00CD616C">
        <w:rPr>
          <w:rFonts w:ascii="Times New Roman" w:hAnsi="Times New Roman" w:cs="Times New Roman"/>
          <w:sz w:val="24"/>
          <w:szCs w:val="24"/>
        </w:rPr>
        <w:t xml:space="preserve">razers or predators may </w:t>
      </w:r>
      <w:r w:rsidR="005B49F7">
        <w:rPr>
          <w:rFonts w:ascii="Times New Roman" w:hAnsi="Times New Roman" w:cs="Times New Roman"/>
          <w:sz w:val="24"/>
          <w:szCs w:val="24"/>
        </w:rPr>
        <w:t>do little to</w:t>
      </w:r>
      <w:r w:rsidR="00CD616C" w:rsidRPr="00CD616C">
        <w:rPr>
          <w:rFonts w:ascii="Times New Roman" w:hAnsi="Times New Roman" w:cs="Times New Roman"/>
          <w:sz w:val="24"/>
          <w:szCs w:val="24"/>
        </w:rPr>
        <w:t xml:space="preserve"> limit the abundance of their resource</w:t>
      </w:r>
      <w:r w:rsidR="006C64D7">
        <w:rPr>
          <w:rFonts w:ascii="Times New Roman" w:hAnsi="Times New Roman" w:cs="Times New Roman"/>
          <w:sz w:val="24"/>
          <w:szCs w:val="24"/>
        </w:rPr>
        <w:t xml:space="preserve"> </w:t>
      </w:r>
      <w:r w:rsidR="00492D4C">
        <w:rPr>
          <w:rFonts w:ascii="Times New Roman" w:hAnsi="Times New Roman" w:cs="Times New Roman"/>
          <w:sz w:val="24"/>
          <w:szCs w:val="24"/>
        </w:rPr>
        <w:t>if intraspecific competition, long consumer generation times, or nutritional value of resources weaken correlations between c</w:t>
      </w:r>
      <w:r w:rsidR="006C64D7">
        <w:rPr>
          <w:rFonts w:ascii="Times New Roman" w:hAnsi="Times New Roman" w:cs="Times New Roman"/>
          <w:sz w:val="24"/>
          <w:szCs w:val="24"/>
        </w:rPr>
        <w:t xml:space="preserve">onsumer </w:t>
      </w:r>
      <w:r w:rsidR="00492D4C">
        <w:rPr>
          <w:rFonts w:ascii="Times New Roman" w:hAnsi="Times New Roman" w:cs="Times New Roman"/>
          <w:sz w:val="24"/>
          <w:szCs w:val="24"/>
        </w:rPr>
        <w:t>and resource abundance</w:t>
      </w:r>
      <w:r w:rsidR="009D43DB">
        <w:rPr>
          <w:rFonts w:ascii="Times New Roman" w:hAnsi="Times New Roman" w:cs="Times New Roman"/>
          <w:sz w:val="24"/>
          <w:szCs w:val="24"/>
        </w:rPr>
        <w:t>s</w:t>
      </w:r>
      <w:r w:rsidR="00492D4C">
        <w:rPr>
          <w:rFonts w:ascii="Times New Roman" w:hAnsi="Times New Roman" w:cs="Times New Roman"/>
          <w:sz w:val="24"/>
          <w:szCs w:val="24"/>
        </w:rPr>
        <w:t xml:space="preserve"> </w:t>
      </w:r>
      <w:r w:rsidR="00461C58" w:rsidRPr="00461C58">
        <w:rPr>
          <w:rFonts w:ascii="Times New Roman" w:hAnsi="Times New Roman" w:cs="Times New Roman"/>
          <w:noProof/>
          <w:sz w:val="24"/>
          <w:szCs w:val="24"/>
        </w:rPr>
        <w:t>(Power 1992)</w:t>
      </w:r>
      <w:r w:rsidR="003676AE">
        <w:rPr>
          <w:rFonts w:ascii="Times New Roman" w:hAnsi="Times New Roman" w:cs="Times New Roman"/>
          <w:sz w:val="24"/>
          <w:szCs w:val="24"/>
        </w:rPr>
        <w:t xml:space="preserve">.  </w:t>
      </w:r>
      <w:r w:rsidR="00492D4C">
        <w:rPr>
          <w:rFonts w:ascii="Times New Roman" w:hAnsi="Times New Roman" w:cs="Times New Roman"/>
          <w:sz w:val="24"/>
          <w:szCs w:val="24"/>
        </w:rPr>
        <w:t>T</w:t>
      </w:r>
      <w:r w:rsidR="003676AE">
        <w:rPr>
          <w:rFonts w:ascii="Times New Roman" w:hAnsi="Times New Roman" w:cs="Times New Roman"/>
          <w:sz w:val="24"/>
          <w:szCs w:val="24"/>
        </w:rPr>
        <w:t xml:space="preserve">adpoles engage in intraspecific </w:t>
      </w:r>
      <w:r w:rsidR="0046444D">
        <w:rPr>
          <w:rFonts w:ascii="Times New Roman" w:hAnsi="Times New Roman" w:cs="Times New Roman"/>
          <w:sz w:val="24"/>
          <w:szCs w:val="24"/>
        </w:rPr>
        <w:t xml:space="preserve">exploitative and </w:t>
      </w:r>
      <w:r w:rsidR="003676AE">
        <w:rPr>
          <w:rFonts w:ascii="Times New Roman" w:hAnsi="Times New Roman" w:cs="Times New Roman"/>
          <w:sz w:val="24"/>
          <w:szCs w:val="24"/>
        </w:rPr>
        <w:t xml:space="preserve">interference competition </w:t>
      </w:r>
      <w:r w:rsidR="00461C58" w:rsidRPr="00461C58">
        <w:rPr>
          <w:rFonts w:ascii="Times New Roman" w:hAnsi="Times New Roman" w:cs="Times New Roman"/>
          <w:noProof/>
          <w:sz w:val="24"/>
          <w:szCs w:val="24"/>
        </w:rPr>
        <w:t>(Steinwascher 1978)</w:t>
      </w:r>
      <w:r w:rsidR="00492D4C">
        <w:rPr>
          <w:rFonts w:ascii="Times New Roman" w:hAnsi="Times New Roman" w:cs="Times New Roman"/>
          <w:sz w:val="24"/>
          <w:szCs w:val="24"/>
        </w:rPr>
        <w:t>, though our observations of tadpole size do not suggest that competition in Sierra Nevada lakes is universal or strong.  For tadpoles, t</w:t>
      </w:r>
      <w:r w:rsidR="00461C58">
        <w:rPr>
          <w:rFonts w:ascii="Times New Roman" w:hAnsi="Times New Roman" w:cs="Times New Roman"/>
          <w:sz w:val="24"/>
          <w:szCs w:val="24"/>
        </w:rPr>
        <w:t xml:space="preserve">he time between grazing and reproduction could be years </w:t>
      </w:r>
      <w:r w:rsidR="003676AE">
        <w:rPr>
          <w:rFonts w:ascii="Times New Roman" w:hAnsi="Times New Roman" w:cs="Times New Roman"/>
          <w:sz w:val="24"/>
          <w:szCs w:val="24"/>
        </w:rPr>
        <w:t xml:space="preserve">– mountain yellow-legged frog individuals may spend 3 years as a tadpole and </w:t>
      </w:r>
      <w:r w:rsidR="00461C58">
        <w:rPr>
          <w:rFonts w:ascii="Times New Roman" w:hAnsi="Times New Roman" w:cs="Times New Roman"/>
          <w:sz w:val="24"/>
          <w:szCs w:val="24"/>
        </w:rPr>
        <w:t>then</w:t>
      </w:r>
      <w:r w:rsidR="003676AE">
        <w:rPr>
          <w:rFonts w:ascii="Times New Roman" w:hAnsi="Times New Roman" w:cs="Times New Roman"/>
          <w:sz w:val="24"/>
          <w:szCs w:val="24"/>
        </w:rPr>
        <w:t xml:space="preserve"> not reproduce until </w:t>
      </w:r>
      <w:r w:rsidR="00E545A2">
        <w:rPr>
          <w:rFonts w:ascii="Times New Roman" w:hAnsi="Times New Roman" w:cs="Times New Roman"/>
          <w:sz w:val="24"/>
          <w:szCs w:val="24"/>
        </w:rPr>
        <w:t>years after metamorphosis</w:t>
      </w:r>
      <w:r w:rsidR="003676AE">
        <w:rPr>
          <w:rFonts w:ascii="Times New Roman" w:hAnsi="Times New Roman" w:cs="Times New Roman"/>
          <w:sz w:val="24"/>
          <w:szCs w:val="24"/>
        </w:rPr>
        <w:t>.</w:t>
      </w:r>
      <w:r w:rsidR="006B7494">
        <w:rPr>
          <w:rFonts w:ascii="Times New Roman" w:hAnsi="Times New Roman" w:cs="Times New Roman"/>
          <w:sz w:val="24"/>
          <w:szCs w:val="24"/>
        </w:rPr>
        <w:t xml:space="preserve">  </w:t>
      </w:r>
      <w:r w:rsidR="00461C58">
        <w:rPr>
          <w:rFonts w:ascii="Times New Roman" w:hAnsi="Times New Roman" w:cs="Times New Roman"/>
          <w:sz w:val="24"/>
          <w:szCs w:val="24"/>
        </w:rPr>
        <w:t xml:space="preserve">Effectiveness of tadpole grazing can also be reduced due to </w:t>
      </w:r>
      <w:r>
        <w:rPr>
          <w:rFonts w:ascii="Times New Roman" w:hAnsi="Times New Roman" w:cs="Times New Roman"/>
          <w:sz w:val="24"/>
          <w:szCs w:val="24"/>
        </w:rPr>
        <w:t xml:space="preserve">their ability to process the </w:t>
      </w:r>
      <w:r w:rsidR="00461C58">
        <w:rPr>
          <w:rFonts w:ascii="Times New Roman" w:hAnsi="Times New Roman" w:cs="Times New Roman"/>
          <w:sz w:val="24"/>
          <w:szCs w:val="24"/>
        </w:rPr>
        <w:t>food</w:t>
      </w:r>
      <w:r>
        <w:rPr>
          <w:rFonts w:ascii="Times New Roman" w:hAnsi="Times New Roman" w:cs="Times New Roman"/>
          <w:sz w:val="24"/>
          <w:szCs w:val="24"/>
        </w:rPr>
        <w:t xml:space="preserve"> they ingest</w:t>
      </w:r>
      <w:r w:rsidR="00461C58">
        <w:rPr>
          <w:rFonts w:ascii="Times New Roman" w:hAnsi="Times New Roman" w:cs="Times New Roman"/>
          <w:sz w:val="24"/>
          <w:szCs w:val="24"/>
        </w:rPr>
        <w:t xml:space="preserve">: </w:t>
      </w:r>
      <w:r w:rsidR="006B7494">
        <w:rPr>
          <w:rFonts w:ascii="Times New Roman" w:hAnsi="Times New Roman" w:cs="Times New Roman"/>
          <w:sz w:val="24"/>
          <w:szCs w:val="24"/>
        </w:rPr>
        <w:t>benthic producers</w:t>
      </w:r>
      <w:r w:rsidR="00F00DDB">
        <w:rPr>
          <w:rFonts w:ascii="Times New Roman" w:hAnsi="Times New Roman" w:cs="Times New Roman"/>
          <w:sz w:val="24"/>
          <w:szCs w:val="24"/>
        </w:rPr>
        <w:t xml:space="preserve"> like diatoms</w:t>
      </w:r>
      <w:r w:rsidR="006B7494">
        <w:rPr>
          <w:rFonts w:ascii="Times New Roman" w:hAnsi="Times New Roman" w:cs="Times New Roman"/>
          <w:sz w:val="24"/>
          <w:szCs w:val="24"/>
        </w:rPr>
        <w:t xml:space="preserve"> </w:t>
      </w:r>
      <w:r w:rsidR="006B7494">
        <w:rPr>
          <w:rFonts w:ascii="Times New Roman" w:hAnsi="Times New Roman" w:cs="Times New Roman"/>
          <w:sz w:val="24"/>
          <w:szCs w:val="24"/>
        </w:rPr>
        <w:lastRenderedPageBreak/>
        <w:t xml:space="preserve">can pass through </w:t>
      </w:r>
      <w:r w:rsidR="00F00DDB">
        <w:rPr>
          <w:rFonts w:ascii="Times New Roman" w:hAnsi="Times New Roman" w:cs="Times New Roman"/>
          <w:sz w:val="24"/>
          <w:szCs w:val="24"/>
        </w:rPr>
        <w:t>animal guts</w:t>
      </w:r>
      <w:r w:rsidR="006B7494">
        <w:rPr>
          <w:rFonts w:ascii="Times New Roman" w:hAnsi="Times New Roman" w:cs="Times New Roman"/>
          <w:sz w:val="24"/>
          <w:szCs w:val="24"/>
        </w:rPr>
        <w:t xml:space="preserve"> unharmed </w:t>
      </w:r>
      <w:r w:rsidR="00F00DDB" w:rsidRPr="00F00DDB">
        <w:rPr>
          <w:rFonts w:ascii="Times New Roman" w:hAnsi="Times New Roman" w:cs="Times New Roman"/>
          <w:noProof/>
          <w:sz w:val="24"/>
          <w:szCs w:val="24"/>
        </w:rPr>
        <w:t>(</w:t>
      </w:r>
      <w:r w:rsidR="009D43DB">
        <w:rPr>
          <w:rFonts w:ascii="Times New Roman" w:hAnsi="Times New Roman" w:cs="Times New Roman"/>
          <w:noProof/>
          <w:sz w:val="24"/>
          <w:szCs w:val="24"/>
        </w:rPr>
        <w:t xml:space="preserve">Peterson </w:t>
      </w:r>
      <w:r w:rsidR="00F00DDB" w:rsidRPr="00F00DDB">
        <w:rPr>
          <w:rFonts w:ascii="Times New Roman" w:hAnsi="Times New Roman" w:cs="Times New Roman"/>
          <w:noProof/>
          <w:sz w:val="24"/>
          <w:szCs w:val="24"/>
        </w:rPr>
        <w:t>1987)</w:t>
      </w:r>
      <w:r w:rsidR="00F00DDB">
        <w:rPr>
          <w:rFonts w:ascii="Times New Roman" w:hAnsi="Times New Roman" w:cs="Times New Roman"/>
          <w:sz w:val="24"/>
          <w:szCs w:val="24"/>
        </w:rPr>
        <w:t>.  I</w:t>
      </w:r>
      <w:r w:rsidR="00506581">
        <w:rPr>
          <w:rFonts w:ascii="Times New Roman" w:hAnsi="Times New Roman" w:cs="Times New Roman"/>
          <w:sz w:val="24"/>
          <w:szCs w:val="24"/>
        </w:rPr>
        <w:t>n northern Sierra Nevada streams, foothill yellow-legged frog tadpoles do</w:t>
      </w:r>
      <w:ins w:id="88" w:author="Cherie Briggs" w:date="2014-12-01T00:33:00Z">
        <w:r w:rsidR="00474E79">
          <w:rPr>
            <w:rFonts w:ascii="Times New Roman" w:hAnsi="Times New Roman" w:cs="Times New Roman"/>
            <w:sz w:val="24"/>
            <w:szCs w:val="24"/>
          </w:rPr>
          <w:t xml:space="preserve"> not</w:t>
        </w:r>
      </w:ins>
      <w:del w:id="89" w:author="Cherie Briggs" w:date="2014-12-01T00:33:00Z">
        <w:r w:rsidR="00506581" w:rsidDel="00474E79">
          <w:rPr>
            <w:rFonts w:ascii="Times New Roman" w:hAnsi="Times New Roman" w:cs="Times New Roman"/>
            <w:sz w:val="24"/>
            <w:szCs w:val="24"/>
          </w:rPr>
          <w:delText>n’t</w:delText>
        </w:r>
      </w:del>
      <w:r w:rsidR="00506581">
        <w:rPr>
          <w:rFonts w:ascii="Times New Roman" w:hAnsi="Times New Roman" w:cs="Times New Roman"/>
          <w:sz w:val="24"/>
          <w:szCs w:val="24"/>
        </w:rPr>
        <w:t xml:space="preserve"> </w:t>
      </w:r>
      <w:r w:rsidR="00C92696">
        <w:rPr>
          <w:rFonts w:ascii="Times New Roman" w:hAnsi="Times New Roman" w:cs="Times New Roman"/>
          <w:sz w:val="24"/>
          <w:szCs w:val="24"/>
        </w:rPr>
        <w:t xml:space="preserve">assimilate energy from </w:t>
      </w:r>
      <w:r w:rsidR="0046444D">
        <w:rPr>
          <w:rFonts w:ascii="Times New Roman" w:hAnsi="Times New Roman" w:cs="Times New Roman"/>
          <w:sz w:val="24"/>
          <w:szCs w:val="24"/>
        </w:rPr>
        <w:t xml:space="preserve">some </w:t>
      </w:r>
      <w:r w:rsidR="00C92696">
        <w:rPr>
          <w:rFonts w:ascii="Times New Roman" w:hAnsi="Times New Roman" w:cs="Times New Roman"/>
          <w:sz w:val="24"/>
          <w:szCs w:val="24"/>
        </w:rPr>
        <w:t>diatoms</w:t>
      </w:r>
      <w:r w:rsidR="00461C58">
        <w:rPr>
          <w:rFonts w:ascii="Times New Roman" w:hAnsi="Times New Roman" w:cs="Times New Roman"/>
          <w:sz w:val="24"/>
          <w:szCs w:val="24"/>
        </w:rPr>
        <w:t>, despite grazing on them</w:t>
      </w:r>
      <w:r w:rsidR="00C92696">
        <w:rPr>
          <w:rFonts w:ascii="Times New Roman" w:hAnsi="Times New Roman" w:cs="Times New Roman"/>
          <w:sz w:val="24"/>
          <w:szCs w:val="24"/>
        </w:rPr>
        <w:t xml:space="preserve"> </w:t>
      </w:r>
      <w:r w:rsidR="00F00DDB" w:rsidRPr="00F00DDB">
        <w:rPr>
          <w:rFonts w:ascii="Times New Roman" w:hAnsi="Times New Roman" w:cs="Times New Roman"/>
          <w:noProof/>
          <w:sz w:val="24"/>
          <w:szCs w:val="24"/>
        </w:rPr>
        <w:t>(Furey et al. 2014)</w:t>
      </w:r>
      <w:r w:rsidR="00D01A67">
        <w:rPr>
          <w:rFonts w:ascii="Times New Roman" w:hAnsi="Times New Roman" w:cs="Times New Roman"/>
          <w:sz w:val="24"/>
          <w:szCs w:val="24"/>
        </w:rPr>
        <w:t xml:space="preserve">, though other food supplemented with diatoms can </w:t>
      </w:r>
      <w:r w:rsidR="00E545A2">
        <w:rPr>
          <w:rFonts w:ascii="Times New Roman" w:hAnsi="Times New Roman" w:cs="Times New Roman"/>
          <w:sz w:val="24"/>
          <w:szCs w:val="24"/>
        </w:rPr>
        <w:t>lead to faster tadpole</w:t>
      </w:r>
      <w:r w:rsidR="00D01A67">
        <w:rPr>
          <w:rFonts w:ascii="Times New Roman" w:hAnsi="Times New Roman" w:cs="Times New Roman"/>
          <w:sz w:val="24"/>
          <w:szCs w:val="24"/>
        </w:rPr>
        <w:t xml:space="preserve"> growth </w:t>
      </w:r>
      <w:r w:rsidR="00D01A67" w:rsidRPr="00D01A67">
        <w:rPr>
          <w:rFonts w:ascii="Times New Roman" w:hAnsi="Times New Roman" w:cs="Times New Roman"/>
          <w:noProof/>
          <w:sz w:val="24"/>
          <w:szCs w:val="24"/>
        </w:rPr>
        <w:t>(Kupferberg et al. 1994)</w:t>
      </w:r>
      <w:r w:rsidR="00506581">
        <w:rPr>
          <w:rFonts w:ascii="Times New Roman" w:hAnsi="Times New Roman" w:cs="Times New Roman"/>
          <w:sz w:val="24"/>
          <w:szCs w:val="24"/>
        </w:rPr>
        <w:t xml:space="preserve">.  </w:t>
      </w:r>
      <w:r w:rsidR="003B5116">
        <w:rPr>
          <w:rFonts w:ascii="Times New Roman" w:hAnsi="Times New Roman" w:cs="Times New Roman"/>
          <w:sz w:val="24"/>
          <w:szCs w:val="24"/>
        </w:rPr>
        <w:t>In the feces of our mesocosm tadpoles, diatoms appeared generally intact, many still containing chloroplasts</w:t>
      </w:r>
      <w:r w:rsidR="00E545A2">
        <w:rPr>
          <w:rFonts w:ascii="Times New Roman" w:hAnsi="Times New Roman" w:cs="Times New Roman"/>
          <w:sz w:val="24"/>
          <w:szCs w:val="24"/>
        </w:rPr>
        <w:t xml:space="preserve">; </w:t>
      </w:r>
      <w:r w:rsidR="003B5116">
        <w:rPr>
          <w:rFonts w:ascii="Times New Roman" w:hAnsi="Times New Roman" w:cs="Times New Roman"/>
          <w:sz w:val="24"/>
          <w:szCs w:val="24"/>
        </w:rPr>
        <w:t xml:space="preserve">the feces of wild caught tadpoles </w:t>
      </w:r>
      <w:r w:rsidR="00F00DDB">
        <w:rPr>
          <w:rFonts w:ascii="Times New Roman" w:hAnsi="Times New Roman" w:cs="Times New Roman"/>
          <w:sz w:val="24"/>
          <w:szCs w:val="24"/>
        </w:rPr>
        <w:t>is</w:t>
      </w:r>
      <w:r w:rsidR="003B5116">
        <w:rPr>
          <w:rFonts w:ascii="Times New Roman" w:hAnsi="Times New Roman" w:cs="Times New Roman"/>
          <w:sz w:val="24"/>
          <w:szCs w:val="24"/>
        </w:rPr>
        <w:t xml:space="preserve"> similar</w:t>
      </w:r>
      <w:r w:rsidR="00F00DDB">
        <w:rPr>
          <w:rFonts w:ascii="Times New Roman" w:hAnsi="Times New Roman" w:cs="Times New Roman"/>
          <w:sz w:val="24"/>
          <w:szCs w:val="24"/>
        </w:rPr>
        <w:t xml:space="preserve"> but </w:t>
      </w:r>
      <w:r w:rsidR="009D43DB">
        <w:rPr>
          <w:rFonts w:ascii="Times New Roman" w:hAnsi="Times New Roman" w:cs="Times New Roman"/>
          <w:sz w:val="24"/>
          <w:szCs w:val="24"/>
        </w:rPr>
        <w:t>also</w:t>
      </w:r>
      <w:r w:rsidR="00F00DDB">
        <w:rPr>
          <w:rFonts w:ascii="Times New Roman" w:hAnsi="Times New Roman" w:cs="Times New Roman"/>
          <w:sz w:val="24"/>
          <w:szCs w:val="24"/>
        </w:rPr>
        <w:t xml:space="preserve"> contain</w:t>
      </w:r>
      <w:r w:rsidR="009D43DB">
        <w:rPr>
          <w:rFonts w:ascii="Times New Roman" w:hAnsi="Times New Roman" w:cs="Times New Roman"/>
          <w:sz w:val="24"/>
          <w:szCs w:val="24"/>
        </w:rPr>
        <w:t>s</w:t>
      </w:r>
      <w:r w:rsidR="00F00DDB">
        <w:rPr>
          <w:rFonts w:ascii="Times New Roman" w:hAnsi="Times New Roman" w:cs="Times New Roman"/>
          <w:sz w:val="24"/>
          <w:szCs w:val="24"/>
        </w:rPr>
        <w:t xml:space="preserve"> </w:t>
      </w:r>
      <w:r w:rsidR="009D43DB">
        <w:rPr>
          <w:rFonts w:ascii="Times New Roman" w:hAnsi="Times New Roman" w:cs="Times New Roman"/>
          <w:sz w:val="24"/>
          <w:szCs w:val="24"/>
        </w:rPr>
        <w:t xml:space="preserve">a </w:t>
      </w:r>
      <w:r w:rsidR="00383DFA">
        <w:rPr>
          <w:rFonts w:ascii="Times New Roman" w:hAnsi="Times New Roman" w:cs="Times New Roman"/>
          <w:sz w:val="24"/>
          <w:szCs w:val="24"/>
        </w:rPr>
        <w:t>high proportion</w:t>
      </w:r>
      <w:r w:rsidR="003B5116">
        <w:rPr>
          <w:rFonts w:ascii="Times New Roman" w:hAnsi="Times New Roman" w:cs="Times New Roman"/>
          <w:sz w:val="24"/>
          <w:szCs w:val="24"/>
        </w:rPr>
        <w:t xml:space="preserve"> of sand</w:t>
      </w:r>
      <w:r w:rsidR="00461C58">
        <w:rPr>
          <w:rFonts w:ascii="Times New Roman" w:hAnsi="Times New Roman" w:cs="Times New Roman"/>
          <w:sz w:val="24"/>
          <w:szCs w:val="24"/>
        </w:rPr>
        <w:t xml:space="preserve">, which </w:t>
      </w:r>
      <w:r w:rsidR="00383DFA">
        <w:rPr>
          <w:rFonts w:ascii="Times New Roman" w:hAnsi="Times New Roman" w:cs="Times New Roman"/>
          <w:sz w:val="24"/>
          <w:szCs w:val="24"/>
        </w:rPr>
        <w:t xml:space="preserve">could </w:t>
      </w:r>
      <w:r w:rsidR="00461C58">
        <w:rPr>
          <w:rFonts w:ascii="Times New Roman" w:hAnsi="Times New Roman" w:cs="Times New Roman"/>
          <w:sz w:val="24"/>
          <w:szCs w:val="24"/>
        </w:rPr>
        <w:t>reduce feeding efficiency and disconnect tadpole</w:t>
      </w:r>
      <w:r w:rsidR="009D43DB">
        <w:rPr>
          <w:rFonts w:ascii="Times New Roman" w:hAnsi="Times New Roman" w:cs="Times New Roman"/>
          <w:sz w:val="24"/>
          <w:szCs w:val="24"/>
        </w:rPr>
        <w:t xml:space="preserve"> abundance</w:t>
      </w:r>
      <w:r w:rsidR="00461C58">
        <w:rPr>
          <w:rFonts w:ascii="Times New Roman" w:hAnsi="Times New Roman" w:cs="Times New Roman"/>
          <w:sz w:val="24"/>
          <w:szCs w:val="24"/>
        </w:rPr>
        <w:t xml:space="preserve"> from producer abundance</w:t>
      </w:r>
      <w:r w:rsidR="003B5116">
        <w:rPr>
          <w:rFonts w:ascii="Times New Roman" w:hAnsi="Times New Roman" w:cs="Times New Roman"/>
          <w:sz w:val="24"/>
          <w:szCs w:val="24"/>
        </w:rPr>
        <w:t xml:space="preserve">.  </w:t>
      </w:r>
      <w:r w:rsidR="00461C58">
        <w:rPr>
          <w:rFonts w:ascii="Times New Roman" w:hAnsi="Times New Roman" w:cs="Times New Roman"/>
          <w:sz w:val="24"/>
          <w:szCs w:val="24"/>
        </w:rPr>
        <w:t>Furthermore</w:t>
      </w:r>
      <w:r w:rsidR="00E545A2">
        <w:rPr>
          <w:rFonts w:ascii="Times New Roman" w:hAnsi="Times New Roman" w:cs="Times New Roman"/>
          <w:sz w:val="24"/>
          <w:szCs w:val="24"/>
        </w:rPr>
        <w:t>,</w:t>
      </w:r>
      <w:r w:rsidR="00461C58">
        <w:rPr>
          <w:rFonts w:ascii="Times New Roman" w:hAnsi="Times New Roman" w:cs="Times New Roman"/>
          <w:sz w:val="24"/>
          <w:szCs w:val="24"/>
        </w:rPr>
        <w:t xml:space="preserve"> </w:t>
      </w:r>
      <w:r w:rsidR="008101F1">
        <w:rPr>
          <w:rFonts w:ascii="Times New Roman" w:hAnsi="Times New Roman" w:cs="Times New Roman"/>
          <w:sz w:val="24"/>
          <w:szCs w:val="24"/>
        </w:rPr>
        <w:t>l</w:t>
      </w:r>
      <w:r w:rsidR="00C92696">
        <w:rPr>
          <w:rFonts w:ascii="Times New Roman" w:hAnsi="Times New Roman" w:cs="Times New Roman"/>
          <w:sz w:val="24"/>
          <w:szCs w:val="24"/>
        </w:rPr>
        <w:t xml:space="preserve">arge tadpoles like those of mountain yellow legged frogs </w:t>
      </w:r>
      <w:r w:rsidR="009D43DB">
        <w:rPr>
          <w:rFonts w:ascii="Times New Roman" w:hAnsi="Times New Roman" w:cs="Times New Roman"/>
          <w:sz w:val="24"/>
          <w:szCs w:val="24"/>
        </w:rPr>
        <w:t xml:space="preserve">may </w:t>
      </w:r>
      <w:r w:rsidR="00C92696">
        <w:rPr>
          <w:rFonts w:ascii="Times New Roman" w:hAnsi="Times New Roman" w:cs="Times New Roman"/>
          <w:sz w:val="24"/>
          <w:szCs w:val="24"/>
        </w:rPr>
        <w:t xml:space="preserve">assimilate a smaller fraction of their food than small tadpoles </w:t>
      </w:r>
      <w:r w:rsidR="009D43DB" w:rsidRPr="009D43DB">
        <w:rPr>
          <w:rFonts w:ascii="Times New Roman" w:hAnsi="Times New Roman" w:cs="Times New Roman"/>
          <w:noProof/>
          <w:sz w:val="24"/>
          <w:szCs w:val="24"/>
        </w:rPr>
        <w:t>(Altig and McDearman 1975)</w:t>
      </w:r>
      <w:r w:rsidR="00F00DDB">
        <w:rPr>
          <w:rFonts w:ascii="Times New Roman" w:hAnsi="Times New Roman" w:cs="Times New Roman"/>
          <w:sz w:val="24"/>
          <w:szCs w:val="24"/>
        </w:rPr>
        <w:t xml:space="preserve">.  </w:t>
      </w:r>
      <w:r>
        <w:rPr>
          <w:rFonts w:ascii="Times New Roman" w:hAnsi="Times New Roman" w:cs="Times New Roman"/>
          <w:sz w:val="24"/>
          <w:szCs w:val="24"/>
        </w:rPr>
        <w:t>Tadpole feces can also supplement their diets</w:t>
      </w:r>
      <w:r w:rsidR="002B49F2">
        <w:rPr>
          <w:rFonts w:ascii="Times New Roman" w:hAnsi="Times New Roman" w:cs="Times New Roman"/>
          <w:sz w:val="24"/>
          <w:szCs w:val="24"/>
        </w:rPr>
        <w:t xml:space="preserve"> </w:t>
      </w:r>
      <w:r w:rsidR="002B49F2" w:rsidRPr="002B49F2">
        <w:rPr>
          <w:rFonts w:ascii="Times New Roman" w:hAnsi="Times New Roman" w:cs="Times New Roman"/>
          <w:noProof/>
          <w:sz w:val="24"/>
          <w:szCs w:val="24"/>
        </w:rPr>
        <w:t>(Gromko et al. 1973, Steinwascher 1978a, 1978b)</w:t>
      </w:r>
      <w:r>
        <w:rPr>
          <w:rFonts w:ascii="Times New Roman" w:hAnsi="Times New Roman" w:cs="Times New Roman"/>
          <w:sz w:val="24"/>
          <w:szCs w:val="24"/>
        </w:rPr>
        <w:t xml:space="preserve">, which would further decouple tadpole abundance from algal abundance as tadpoles </w:t>
      </w:r>
      <w:commentRangeStart w:id="90"/>
      <w:r>
        <w:rPr>
          <w:rFonts w:ascii="Times New Roman" w:hAnsi="Times New Roman" w:cs="Times New Roman"/>
          <w:sz w:val="24"/>
          <w:szCs w:val="24"/>
        </w:rPr>
        <w:t xml:space="preserve">merely </w:t>
      </w:r>
      <w:commentRangeEnd w:id="90"/>
      <w:r w:rsidR="00474E79">
        <w:rPr>
          <w:rStyle w:val="CommentReference"/>
        </w:rPr>
        <w:commentReference w:id="90"/>
      </w:r>
      <w:r>
        <w:rPr>
          <w:rFonts w:ascii="Times New Roman" w:hAnsi="Times New Roman" w:cs="Times New Roman"/>
          <w:sz w:val="24"/>
          <w:szCs w:val="24"/>
        </w:rPr>
        <w:t>keep cycling semi-digested material rather than new material</w:t>
      </w:r>
      <w:r w:rsidR="008101F1">
        <w:rPr>
          <w:rFonts w:ascii="Times New Roman" w:hAnsi="Times New Roman" w:cs="Times New Roman"/>
          <w:sz w:val="24"/>
          <w:szCs w:val="24"/>
        </w:rPr>
        <w:t>.</w:t>
      </w:r>
      <w:r w:rsidR="00FA1652">
        <w:rPr>
          <w:rFonts w:ascii="Times New Roman" w:hAnsi="Times New Roman" w:cs="Times New Roman"/>
          <w:sz w:val="24"/>
          <w:szCs w:val="24"/>
        </w:rPr>
        <w:t xml:space="preserve">  These characteristics of mountain yellow-legged frog tadpoles support and may clarify why we observed weak top-down effects of</w:t>
      </w:r>
      <w:r w:rsidR="00EE42BD">
        <w:rPr>
          <w:rFonts w:ascii="Times New Roman" w:hAnsi="Times New Roman" w:cs="Times New Roman"/>
          <w:sz w:val="24"/>
          <w:szCs w:val="24"/>
        </w:rPr>
        <w:t xml:space="preserve"> tadpoles as consumers.</w:t>
      </w:r>
      <w:r w:rsidR="002B49F2">
        <w:rPr>
          <w:rFonts w:ascii="Times New Roman" w:hAnsi="Times New Roman" w:cs="Times New Roman"/>
          <w:sz w:val="24"/>
          <w:szCs w:val="24"/>
        </w:rPr>
        <w:t xml:space="preserve">  </w:t>
      </w:r>
    </w:p>
    <w:p w:rsidR="00414356" w:rsidRDefault="003C0DD8"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If tadpoles have little effect on algal resources, they do seem to interact with mayflies</w:t>
      </w:r>
      <w:r w:rsidR="00976772">
        <w:rPr>
          <w:rFonts w:ascii="Times New Roman" w:hAnsi="Times New Roman" w:cs="Times New Roman"/>
          <w:sz w:val="24"/>
          <w:szCs w:val="24"/>
        </w:rPr>
        <w:t xml:space="preserve"> through competition and facilitation.  </w:t>
      </w:r>
      <w:r w:rsidR="00EE42BD">
        <w:rPr>
          <w:rFonts w:ascii="Times New Roman" w:hAnsi="Times New Roman" w:cs="Times New Roman"/>
          <w:sz w:val="24"/>
          <w:szCs w:val="24"/>
        </w:rPr>
        <w:t xml:space="preserve">Competition, especially in short experiments, may be revealed by </w:t>
      </w:r>
      <w:r w:rsidR="00944EFC">
        <w:rPr>
          <w:rFonts w:ascii="Times New Roman" w:hAnsi="Times New Roman" w:cs="Times New Roman"/>
          <w:sz w:val="24"/>
          <w:szCs w:val="24"/>
        </w:rPr>
        <w:t xml:space="preserve">consumer body size at different intra- or interspecific </w:t>
      </w:r>
      <w:r w:rsidR="00E545A2">
        <w:rPr>
          <w:rFonts w:ascii="Times New Roman" w:hAnsi="Times New Roman" w:cs="Times New Roman"/>
          <w:sz w:val="24"/>
          <w:szCs w:val="24"/>
        </w:rPr>
        <w:t>consumer</w:t>
      </w:r>
      <w:r w:rsidR="005C6B5A">
        <w:rPr>
          <w:rFonts w:ascii="Times New Roman" w:hAnsi="Times New Roman" w:cs="Times New Roman"/>
          <w:sz w:val="24"/>
          <w:szCs w:val="24"/>
        </w:rPr>
        <w:t xml:space="preserve">, in part </w:t>
      </w:r>
      <w:r w:rsidR="00944EFC">
        <w:rPr>
          <w:rFonts w:ascii="Times New Roman" w:hAnsi="Times New Roman" w:cs="Times New Roman"/>
          <w:sz w:val="24"/>
          <w:szCs w:val="24"/>
        </w:rPr>
        <w:t>because</w:t>
      </w:r>
      <w:r w:rsidR="005C6B5A">
        <w:rPr>
          <w:rFonts w:ascii="Times New Roman" w:hAnsi="Times New Roman" w:cs="Times New Roman"/>
          <w:sz w:val="24"/>
          <w:szCs w:val="24"/>
        </w:rPr>
        <w:t xml:space="preserve"> changes in resource availability can affect consumer body size </w:t>
      </w:r>
      <w:r w:rsidR="005C6B5A" w:rsidRPr="005C6B5A">
        <w:rPr>
          <w:rFonts w:ascii="Times New Roman" w:hAnsi="Times New Roman" w:cs="Times New Roman"/>
          <w:noProof/>
          <w:sz w:val="24"/>
          <w:szCs w:val="24"/>
        </w:rPr>
        <w:t>(</w:t>
      </w:r>
      <w:r w:rsidR="005C6B5A">
        <w:rPr>
          <w:rFonts w:ascii="Times New Roman" w:hAnsi="Times New Roman" w:cs="Times New Roman"/>
          <w:noProof/>
          <w:sz w:val="24"/>
          <w:szCs w:val="24"/>
        </w:rPr>
        <w:t xml:space="preserve">de </w:t>
      </w:r>
      <w:r w:rsidR="005C6B5A" w:rsidRPr="005C6B5A">
        <w:rPr>
          <w:rFonts w:ascii="Times New Roman" w:hAnsi="Times New Roman" w:cs="Times New Roman"/>
          <w:noProof/>
          <w:sz w:val="24"/>
          <w:szCs w:val="24"/>
        </w:rPr>
        <w:t>Roos and Persson 2013)</w:t>
      </w:r>
      <w:r w:rsidR="00EE0790">
        <w:rPr>
          <w:rFonts w:ascii="Times New Roman" w:hAnsi="Times New Roman" w:cs="Times New Roman"/>
          <w:sz w:val="24"/>
          <w:szCs w:val="24"/>
        </w:rPr>
        <w:t xml:space="preserve">.  In our study, we saw that despite little apparent response of </w:t>
      </w:r>
      <w:r w:rsidR="00EE42BD">
        <w:rPr>
          <w:rFonts w:ascii="Times New Roman" w:hAnsi="Times New Roman" w:cs="Times New Roman"/>
          <w:sz w:val="24"/>
          <w:szCs w:val="24"/>
        </w:rPr>
        <w:t xml:space="preserve">the </w:t>
      </w:r>
      <w:r w:rsidR="00EE0790">
        <w:rPr>
          <w:rFonts w:ascii="Times New Roman" w:hAnsi="Times New Roman" w:cs="Times New Roman"/>
          <w:sz w:val="24"/>
          <w:szCs w:val="24"/>
        </w:rPr>
        <w:t xml:space="preserve">presumably shared resource to consumer </w:t>
      </w:r>
      <w:r w:rsidR="009A0D57">
        <w:rPr>
          <w:rFonts w:ascii="Times New Roman" w:hAnsi="Times New Roman" w:cs="Times New Roman"/>
          <w:sz w:val="24"/>
          <w:szCs w:val="24"/>
        </w:rPr>
        <w:t>abundance</w:t>
      </w:r>
      <w:r w:rsidR="00EE079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mayflies were </w:t>
      </w:r>
      <w:r>
        <w:rPr>
          <w:rFonts w:ascii="Times New Roman" w:hAnsi="Times New Roman" w:cs="Times New Roman"/>
          <w:sz w:val="24"/>
          <w:szCs w:val="24"/>
        </w:rPr>
        <w:t xml:space="preserve">smaller </w:t>
      </w:r>
      <w:r w:rsidR="00EE0790">
        <w:rPr>
          <w:rFonts w:ascii="Times New Roman" w:hAnsi="Times New Roman" w:cs="Times New Roman"/>
          <w:sz w:val="24"/>
          <w:szCs w:val="24"/>
        </w:rPr>
        <w:t xml:space="preserve">at </w:t>
      </w:r>
      <w:r>
        <w:rPr>
          <w:rFonts w:ascii="Times New Roman" w:hAnsi="Times New Roman" w:cs="Times New Roman"/>
          <w:sz w:val="24"/>
          <w:szCs w:val="24"/>
        </w:rPr>
        <w:t xml:space="preserve">higher </w:t>
      </w:r>
      <w:r w:rsidR="00EE0790">
        <w:rPr>
          <w:rFonts w:ascii="Times New Roman" w:hAnsi="Times New Roman" w:cs="Times New Roman"/>
          <w:sz w:val="24"/>
          <w:szCs w:val="24"/>
        </w:rPr>
        <w:t xml:space="preserve">tadpole densities.  </w:t>
      </w:r>
      <w:r w:rsidR="00383DFA">
        <w:rPr>
          <w:rFonts w:ascii="Times New Roman" w:hAnsi="Times New Roman" w:cs="Times New Roman"/>
          <w:sz w:val="24"/>
          <w:szCs w:val="24"/>
        </w:rPr>
        <w:t>This may be evidence of</w:t>
      </w:r>
      <w:r w:rsidR="00976772">
        <w:rPr>
          <w:rFonts w:ascii="Times New Roman" w:hAnsi="Times New Roman" w:cs="Times New Roman"/>
          <w:sz w:val="24"/>
          <w:szCs w:val="24"/>
        </w:rPr>
        <w:t xml:space="preserve"> context dependent</w:t>
      </w:r>
      <w:r w:rsidR="00383DFA">
        <w:rPr>
          <w:rFonts w:ascii="Times New Roman" w:hAnsi="Times New Roman" w:cs="Times New Roman"/>
          <w:sz w:val="24"/>
          <w:szCs w:val="24"/>
        </w:rPr>
        <w:t xml:space="preserve"> </w:t>
      </w:r>
      <w:r w:rsidR="00EE0790">
        <w:rPr>
          <w:rFonts w:ascii="Times New Roman" w:hAnsi="Times New Roman" w:cs="Times New Roman"/>
          <w:sz w:val="24"/>
          <w:szCs w:val="24"/>
        </w:rPr>
        <w:t>interspecific competition</w:t>
      </w:r>
      <w:r w:rsidR="00383DFA">
        <w:rPr>
          <w:rFonts w:ascii="Times New Roman" w:hAnsi="Times New Roman" w:cs="Times New Roman"/>
          <w:sz w:val="24"/>
          <w:szCs w:val="24"/>
        </w:rPr>
        <w:t xml:space="preserve"> between tadpoles and mayflies</w:t>
      </w:r>
      <w:r w:rsidR="00976772">
        <w:rPr>
          <w:rFonts w:ascii="Times New Roman" w:hAnsi="Times New Roman" w:cs="Times New Roman"/>
          <w:sz w:val="24"/>
          <w:szCs w:val="24"/>
        </w:rPr>
        <w:t>: in LeConte, Ameletus competed with tadpoles and algal abundance was lower at higher c</w:t>
      </w:r>
      <w:r w:rsidR="00E545A2">
        <w:rPr>
          <w:rFonts w:ascii="Times New Roman" w:hAnsi="Times New Roman" w:cs="Times New Roman"/>
          <w:sz w:val="24"/>
          <w:szCs w:val="24"/>
        </w:rPr>
        <w:t>onsumer abundances, but in Spur</w:t>
      </w:r>
      <w:r w:rsidR="00976772">
        <w:rPr>
          <w:rFonts w:ascii="Times New Roman" w:hAnsi="Times New Roman" w:cs="Times New Roman"/>
          <w:sz w:val="24"/>
          <w:szCs w:val="24"/>
        </w:rPr>
        <w:t xml:space="preserve"> where algal abundance was generally higher, there was no </w:t>
      </w:r>
      <w:r w:rsidR="00976772">
        <w:rPr>
          <w:rFonts w:ascii="Times New Roman" w:hAnsi="Times New Roman" w:cs="Times New Roman"/>
          <w:sz w:val="24"/>
          <w:szCs w:val="24"/>
        </w:rPr>
        <w:lastRenderedPageBreak/>
        <w:t>evidence of an effect of consumers on algal abundance or consumer body size</w:t>
      </w:r>
      <w:r w:rsidR="002B49F2">
        <w:rPr>
          <w:rFonts w:ascii="Times New Roman" w:hAnsi="Times New Roman" w:cs="Times New Roman"/>
          <w:sz w:val="24"/>
          <w:szCs w:val="24"/>
        </w:rPr>
        <w:t>.  Elsewhere, o</w:t>
      </w:r>
      <w:r w:rsidR="00860C10">
        <w:rPr>
          <w:rFonts w:ascii="Times New Roman" w:hAnsi="Times New Roman" w:cs="Times New Roman"/>
          <w:sz w:val="24"/>
          <w:szCs w:val="24"/>
        </w:rPr>
        <w:t xml:space="preserve">ther </w:t>
      </w:r>
      <w:r w:rsidR="00383DFA">
        <w:rPr>
          <w:rFonts w:ascii="Times New Roman" w:hAnsi="Times New Roman" w:cs="Times New Roman"/>
          <w:sz w:val="24"/>
          <w:szCs w:val="24"/>
        </w:rPr>
        <w:t>aquatic insect grazers</w:t>
      </w:r>
      <w:r w:rsidR="00860C10">
        <w:rPr>
          <w:rFonts w:ascii="Times New Roman" w:hAnsi="Times New Roman" w:cs="Times New Roman"/>
          <w:sz w:val="24"/>
          <w:szCs w:val="24"/>
        </w:rPr>
        <w:t xml:space="preserve"> have </w:t>
      </w:r>
      <w:r w:rsidR="00383DFA">
        <w:rPr>
          <w:rFonts w:ascii="Times New Roman" w:hAnsi="Times New Roman" w:cs="Times New Roman"/>
          <w:sz w:val="24"/>
          <w:szCs w:val="24"/>
        </w:rPr>
        <w:t xml:space="preserve">shown </w:t>
      </w:r>
      <w:r w:rsidR="00860C10">
        <w:rPr>
          <w:rFonts w:ascii="Times New Roman" w:hAnsi="Times New Roman" w:cs="Times New Roman"/>
          <w:sz w:val="24"/>
          <w:szCs w:val="24"/>
        </w:rPr>
        <w:t xml:space="preserve">similar </w:t>
      </w:r>
      <w:r w:rsidR="00383DFA">
        <w:rPr>
          <w:rFonts w:ascii="Times New Roman" w:hAnsi="Times New Roman" w:cs="Times New Roman"/>
          <w:sz w:val="24"/>
          <w:szCs w:val="24"/>
        </w:rPr>
        <w:t>responses to the removal of tadpoles</w:t>
      </w:r>
      <w:r w:rsidR="00860C1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mayfly and chironomid abundances increased 60% and 20% despite the removal of </w:t>
      </w:r>
      <w:r w:rsidR="00860C10" w:rsidRPr="00EE0790">
        <w:rPr>
          <w:rFonts w:ascii="Times New Roman" w:hAnsi="Times New Roman" w:cs="Times New Roman"/>
          <w:sz w:val="24"/>
          <w:szCs w:val="24"/>
        </w:rPr>
        <w:t xml:space="preserve">tailed frog tadpoles </w:t>
      </w:r>
      <w:r w:rsidR="00383DFA">
        <w:rPr>
          <w:rFonts w:ascii="Times New Roman" w:hAnsi="Times New Roman" w:cs="Times New Roman"/>
          <w:sz w:val="24"/>
          <w:szCs w:val="24"/>
        </w:rPr>
        <w:t xml:space="preserve">having </w:t>
      </w:r>
      <w:r w:rsidR="00860C10" w:rsidRPr="00EE0790">
        <w:rPr>
          <w:rFonts w:ascii="Times New Roman" w:hAnsi="Times New Roman" w:cs="Times New Roman"/>
          <w:sz w:val="24"/>
          <w:szCs w:val="24"/>
        </w:rPr>
        <w:t>no impact on algal abundance</w:t>
      </w:r>
      <w:r w:rsidR="00860C10">
        <w:rPr>
          <w:rFonts w:ascii="Times New Roman" w:hAnsi="Times New Roman" w:cs="Times New Roman"/>
          <w:sz w:val="24"/>
          <w:szCs w:val="24"/>
        </w:rPr>
        <w:t xml:space="preserve"> </w:t>
      </w:r>
      <w:r w:rsidR="00860C10" w:rsidRPr="00EE0790">
        <w:rPr>
          <w:rFonts w:ascii="Times New Roman" w:hAnsi="Times New Roman" w:cs="Times New Roman"/>
          <w:noProof/>
          <w:sz w:val="24"/>
          <w:szCs w:val="24"/>
        </w:rPr>
        <w:t>(Kiffney and Richardson 2001)</w:t>
      </w:r>
      <w:r w:rsidR="00860C10">
        <w:rPr>
          <w:rFonts w:ascii="Times New Roman" w:hAnsi="Times New Roman" w:cs="Times New Roman"/>
          <w:sz w:val="24"/>
          <w:szCs w:val="24"/>
        </w:rPr>
        <w:t>.</w:t>
      </w:r>
      <w:r w:rsidR="002B49F2" w:rsidRPr="002B49F2">
        <w:rPr>
          <w:rFonts w:ascii="Times New Roman" w:hAnsi="Times New Roman" w:cs="Times New Roman"/>
          <w:sz w:val="24"/>
          <w:szCs w:val="24"/>
        </w:rPr>
        <w:t xml:space="preserve"> </w:t>
      </w:r>
      <w:r w:rsidR="002B49F2">
        <w:rPr>
          <w:rFonts w:ascii="Times New Roman" w:hAnsi="Times New Roman" w:cs="Times New Roman"/>
          <w:sz w:val="24"/>
          <w:szCs w:val="24"/>
        </w:rPr>
        <w:t xml:space="preserve"> This suggests that the loss of mountain yellow-legged frog tadpoles from Sierra Nevada lakes can lead to competitive release </w:t>
      </w:r>
      <w:r w:rsidR="002B49F2" w:rsidRPr="00860C10">
        <w:rPr>
          <w:rFonts w:ascii="Times New Roman" w:hAnsi="Times New Roman" w:cs="Times New Roman"/>
          <w:noProof/>
          <w:sz w:val="24"/>
          <w:szCs w:val="24"/>
        </w:rPr>
        <w:t>(Schmitt and Holbrook 1990, Holbrook and Schmitt 1995)</w:t>
      </w:r>
      <w:r w:rsidR="002B49F2">
        <w:rPr>
          <w:rFonts w:ascii="Times New Roman" w:hAnsi="Times New Roman" w:cs="Times New Roman"/>
          <w:sz w:val="24"/>
          <w:szCs w:val="24"/>
        </w:rPr>
        <w:t xml:space="preserve"> of mayflies via freeing of algal resources, but that response is not general in all lakes.  </w:t>
      </w:r>
    </w:p>
    <w:p w:rsidR="00A37D19" w:rsidRDefault="00FD563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While we examined the effect of tadpoles as </w:t>
      </w:r>
      <w:r w:rsidR="003A4AF8">
        <w:rPr>
          <w:rFonts w:ascii="Times New Roman" w:hAnsi="Times New Roman" w:cs="Times New Roman"/>
          <w:sz w:val="24"/>
          <w:szCs w:val="24"/>
        </w:rPr>
        <w:t xml:space="preserve">consumers, </w:t>
      </w:r>
      <w:r w:rsidR="00F95211">
        <w:rPr>
          <w:rFonts w:ascii="Times New Roman" w:hAnsi="Times New Roman" w:cs="Times New Roman"/>
          <w:sz w:val="24"/>
          <w:szCs w:val="24"/>
        </w:rPr>
        <w:t>the loss of facilitative and bottom-up roles</w:t>
      </w:r>
      <w:r>
        <w:rPr>
          <w:rFonts w:ascii="Times New Roman" w:hAnsi="Times New Roman" w:cs="Times New Roman"/>
          <w:sz w:val="24"/>
          <w:szCs w:val="24"/>
        </w:rPr>
        <w:t xml:space="preserve"> </w:t>
      </w:r>
      <w:r w:rsidR="00F95211">
        <w:rPr>
          <w:rFonts w:ascii="Times New Roman" w:hAnsi="Times New Roman" w:cs="Times New Roman"/>
          <w:sz w:val="24"/>
          <w:szCs w:val="24"/>
        </w:rPr>
        <w:t xml:space="preserve">that species play may have equal or greater impacts on communities </w:t>
      </w:r>
      <w:r w:rsidR="00774EA0" w:rsidRPr="00774EA0">
        <w:rPr>
          <w:rFonts w:ascii="Times New Roman" w:hAnsi="Times New Roman" w:cs="Times New Roman"/>
          <w:noProof/>
          <w:sz w:val="24"/>
          <w:szCs w:val="24"/>
        </w:rPr>
        <w:t>(Bruno et al. 2003, Ellison et al. 2005, Lafferty and Kuris 2009)</w:t>
      </w:r>
      <w:r w:rsidR="003C0DD8">
        <w:rPr>
          <w:rFonts w:ascii="Times New Roman" w:hAnsi="Times New Roman" w:cs="Times New Roman"/>
          <w:sz w:val="24"/>
          <w:szCs w:val="24"/>
        </w:rPr>
        <w:t xml:space="preserve">.  </w:t>
      </w:r>
      <w:r w:rsidR="002B49F2">
        <w:rPr>
          <w:rFonts w:ascii="Times New Roman" w:hAnsi="Times New Roman" w:cs="Times New Roman"/>
          <w:sz w:val="24"/>
          <w:szCs w:val="24"/>
        </w:rPr>
        <w:t>We found evidence that mountain yellow-legged frog tadpoles can facilitate mayflies, as mayflies in our mesocosm experiments only reduced algal abundance in the presence of tadpoles.  Tadpoles can benefit their neighbors</w:t>
      </w:r>
      <w:r w:rsidR="00D253F0">
        <w:rPr>
          <w:rFonts w:ascii="Times New Roman" w:hAnsi="Times New Roman" w:cs="Times New Roman"/>
          <w:sz w:val="24"/>
          <w:szCs w:val="24"/>
        </w:rPr>
        <w:t>’ grazing</w:t>
      </w:r>
      <w:r w:rsidR="002B49F2">
        <w:rPr>
          <w:rFonts w:ascii="Times New Roman" w:hAnsi="Times New Roman" w:cs="Times New Roman"/>
          <w:sz w:val="24"/>
          <w:szCs w:val="24"/>
        </w:rPr>
        <w:t xml:space="preserve"> by bioturbating silt that covers algae, leading to higher abundances of mayfly nymphs in the presence of tadpoles.  This has been documented in tropical streams where tadpole bioturbation exposes algal resource which mayflies can use, and mayflies decreased when tadpoles were excluded from patches of the stream bottom </w:t>
      </w:r>
      <w:r w:rsidR="00D253F0" w:rsidRPr="00D253F0">
        <w:rPr>
          <w:rFonts w:ascii="Times New Roman" w:hAnsi="Times New Roman" w:cs="Times New Roman"/>
          <w:noProof/>
          <w:sz w:val="24"/>
          <w:szCs w:val="24"/>
        </w:rPr>
        <w:t>(Ranvestel et al. 2004)</w:t>
      </w:r>
      <w:r w:rsidR="002B49F2">
        <w:rPr>
          <w:rFonts w:ascii="Times New Roman" w:hAnsi="Times New Roman" w:cs="Times New Roman"/>
          <w:sz w:val="24"/>
          <w:szCs w:val="24"/>
        </w:rPr>
        <w:t xml:space="preserve">.  </w:t>
      </w:r>
      <w:r w:rsidR="00976772">
        <w:rPr>
          <w:rFonts w:ascii="Times New Roman" w:hAnsi="Times New Roman" w:cs="Times New Roman"/>
          <w:sz w:val="24"/>
          <w:szCs w:val="24"/>
        </w:rPr>
        <w:t xml:space="preserve">Aggregating </w:t>
      </w:r>
      <w:r w:rsidR="00B12DF0">
        <w:rPr>
          <w:rFonts w:ascii="Times New Roman" w:hAnsi="Times New Roman" w:cs="Times New Roman"/>
          <w:sz w:val="24"/>
          <w:szCs w:val="24"/>
        </w:rPr>
        <w:t xml:space="preserve">behavior by </w:t>
      </w:r>
      <w:r w:rsidR="003C0DD8">
        <w:rPr>
          <w:rFonts w:ascii="Times New Roman" w:hAnsi="Times New Roman" w:cs="Times New Roman"/>
          <w:sz w:val="24"/>
          <w:szCs w:val="24"/>
        </w:rPr>
        <w:t xml:space="preserve">mountain yellow-legged frog </w:t>
      </w:r>
      <w:r w:rsidR="00B12DF0">
        <w:rPr>
          <w:rFonts w:ascii="Times New Roman" w:hAnsi="Times New Roman" w:cs="Times New Roman"/>
          <w:sz w:val="24"/>
          <w:szCs w:val="24"/>
        </w:rPr>
        <w:t>tadpoles can create patches where dissolved nitrogen is orders of magnitude higher than in adjacent patches without tadpoles</w:t>
      </w:r>
      <w:r w:rsidR="00E318EE">
        <w:rPr>
          <w:rFonts w:ascii="Times New Roman" w:hAnsi="Times New Roman" w:cs="Times New Roman"/>
          <w:sz w:val="24"/>
          <w:szCs w:val="24"/>
        </w:rPr>
        <w:t xml:space="preserve"> (Smith </w:t>
      </w:r>
      <w:r w:rsidR="00D253F0">
        <w:rPr>
          <w:rFonts w:ascii="Times New Roman" w:hAnsi="Times New Roman" w:cs="Times New Roman"/>
          <w:sz w:val="24"/>
          <w:szCs w:val="24"/>
        </w:rPr>
        <w:t>diss. 2015</w:t>
      </w:r>
      <w:r w:rsidR="00E318EE">
        <w:rPr>
          <w:rFonts w:ascii="Times New Roman" w:hAnsi="Times New Roman" w:cs="Times New Roman"/>
          <w:sz w:val="24"/>
          <w:szCs w:val="24"/>
        </w:rPr>
        <w:t>)</w:t>
      </w:r>
      <w:r w:rsidR="00B12DF0">
        <w:rPr>
          <w:rFonts w:ascii="Times New Roman" w:hAnsi="Times New Roman" w:cs="Times New Roman"/>
          <w:sz w:val="24"/>
          <w:szCs w:val="24"/>
        </w:rPr>
        <w:t xml:space="preserve">.  </w:t>
      </w:r>
      <w:r w:rsidR="003C0DD8">
        <w:rPr>
          <w:rFonts w:ascii="Times New Roman" w:hAnsi="Times New Roman" w:cs="Times New Roman"/>
          <w:sz w:val="24"/>
          <w:szCs w:val="24"/>
        </w:rPr>
        <w:t xml:space="preserve">Nitrogen recycling by tadpoles can enhance algal growth or diversity </w:t>
      </w:r>
      <w:r w:rsidR="003C0DD8" w:rsidRPr="002B4EB9">
        <w:rPr>
          <w:rFonts w:ascii="Times New Roman" w:hAnsi="Times New Roman" w:cs="Times New Roman"/>
          <w:noProof/>
          <w:sz w:val="24"/>
          <w:szCs w:val="24"/>
        </w:rPr>
        <w:t>(Seale 1980, Vanni et al. 2002)</w:t>
      </w:r>
      <w:r w:rsidR="003C0DD8">
        <w:rPr>
          <w:rFonts w:ascii="Times New Roman" w:hAnsi="Times New Roman" w:cs="Times New Roman"/>
          <w:sz w:val="24"/>
          <w:szCs w:val="24"/>
        </w:rPr>
        <w:t>, and may be especially important in sometimes-</w:t>
      </w:r>
      <w:r w:rsidR="00A37D19">
        <w:rPr>
          <w:rFonts w:ascii="Times New Roman" w:hAnsi="Times New Roman" w:cs="Times New Roman"/>
          <w:sz w:val="24"/>
          <w:szCs w:val="24"/>
        </w:rPr>
        <w:t xml:space="preserve">nitrogen limited </w:t>
      </w:r>
      <w:r w:rsidR="00B12DF0">
        <w:rPr>
          <w:rFonts w:ascii="Times New Roman" w:hAnsi="Times New Roman" w:cs="Times New Roman"/>
          <w:sz w:val="24"/>
          <w:szCs w:val="24"/>
        </w:rPr>
        <w:t>Sierra Nevada lakes</w:t>
      </w:r>
      <w:r w:rsidR="00A37D19">
        <w:rPr>
          <w:rFonts w:ascii="Times New Roman" w:hAnsi="Times New Roman" w:cs="Times New Roman"/>
          <w:sz w:val="24"/>
          <w:szCs w:val="24"/>
        </w:rPr>
        <w:t xml:space="preserve"> </w:t>
      </w:r>
      <w:r w:rsidR="008B4A64" w:rsidRPr="008B4A64">
        <w:rPr>
          <w:rFonts w:ascii="Times New Roman" w:hAnsi="Times New Roman" w:cs="Times New Roman"/>
          <w:noProof/>
          <w:sz w:val="24"/>
          <w:szCs w:val="24"/>
        </w:rPr>
        <w:t>(Sickman et al. 2003)</w:t>
      </w:r>
      <w:r w:rsidR="003C0DD8">
        <w:rPr>
          <w:rFonts w:ascii="Times New Roman" w:hAnsi="Times New Roman" w:cs="Times New Roman"/>
          <w:sz w:val="24"/>
          <w:szCs w:val="24"/>
        </w:rPr>
        <w:t>.</w:t>
      </w:r>
      <w:r w:rsidR="00D253F0">
        <w:rPr>
          <w:rFonts w:ascii="Times New Roman" w:hAnsi="Times New Roman" w:cs="Times New Roman"/>
          <w:sz w:val="24"/>
          <w:szCs w:val="24"/>
        </w:rPr>
        <w:t xml:space="preserve"> </w:t>
      </w:r>
      <w:r w:rsidR="003C0DD8">
        <w:rPr>
          <w:rFonts w:ascii="Times New Roman" w:hAnsi="Times New Roman" w:cs="Times New Roman"/>
          <w:sz w:val="24"/>
          <w:szCs w:val="24"/>
        </w:rPr>
        <w:t xml:space="preserve"> This tadpole-generated subsidy to producers could cascade upwards to fuel growth by insect grazers or by tadpoles themselves.</w:t>
      </w:r>
      <w:r w:rsidR="00BB7B9E">
        <w:rPr>
          <w:rFonts w:ascii="Times New Roman" w:hAnsi="Times New Roman" w:cs="Times New Roman"/>
          <w:sz w:val="24"/>
          <w:szCs w:val="24"/>
        </w:rPr>
        <w:t xml:space="preserve">  </w:t>
      </w:r>
      <w:r w:rsidR="00976772">
        <w:rPr>
          <w:rFonts w:ascii="Times New Roman" w:hAnsi="Times New Roman" w:cs="Times New Roman"/>
          <w:sz w:val="24"/>
          <w:szCs w:val="24"/>
        </w:rPr>
        <w:t>The abundance of m</w:t>
      </w:r>
      <w:r w:rsidR="00844AF3">
        <w:rPr>
          <w:rFonts w:ascii="Times New Roman" w:hAnsi="Times New Roman" w:cs="Times New Roman"/>
          <w:sz w:val="24"/>
          <w:szCs w:val="24"/>
        </w:rPr>
        <w:t>ountain yellow-legged frog t</w:t>
      </w:r>
      <w:r w:rsidR="00A37D19">
        <w:rPr>
          <w:rFonts w:ascii="Times New Roman" w:hAnsi="Times New Roman" w:cs="Times New Roman"/>
          <w:sz w:val="24"/>
          <w:szCs w:val="24"/>
        </w:rPr>
        <w:t xml:space="preserve">adpoles </w:t>
      </w:r>
      <w:r w:rsidR="00976772">
        <w:rPr>
          <w:rFonts w:ascii="Times New Roman" w:hAnsi="Times New Roman" w:cs="Times New Roman"/>
          <w:sz w:val="24"/>
          <w:szCs w:val="24"/>
        </w:rPr>
        <w:t xml:space="preserve">in a lake may also </w:t>
      </w:r>
      <w:r w:rsidR="00976772">
        <w:rPr>
          <w:rFonts w:ascii="Times New Roman" w:hAnsi="Times New Roman" w:cs="Times New Roman"/>
          <w:sz w:val="24"/>
          <w:szCs w:val="24"/>
        </w:rPr>
        <w:lastRenderedPageBreak/>
        <w:t xml:space="preserve">cascade upwards to </w:t>
      </w:r>
      <w:r w:rsidR="003C0DD8">
        <w:rPr>
          <w:rFonts w:ascii="Times New Roman" w:hAnsi="Times New Roman" w:cs="Times New Roman"/>
          <w:sz w:val="24"/>
          <w:szCs w:val="24"/>
        </w:rPr>
        <w:t xml:space="preserve">positively affect predators </w:t>
      </w:r>
      <w:r w:rsidR="00976772">
        <w:rPr>
          <w:rFonts w:ascii="Times New Roman" w:hAnsi="Times New Roman" w:cs="Times New Roman"/>
          <w:sz w:val="24"/>
          <w:szCs w:val="24"/>
        </w:rPr>
        <w:t xml:space="preserve">like garter snakes, </w:t>
      </w:r>
      <w:r w:rsidR="00976772" w:rsidRPr="00976772">
        <w:rPr>
          <w:rFonts w:ascii="Times New Roman" w:hAnsi="Times New Roman" w:cs="Times New Roman"/>
          <w:noProof/>
          <w:sz w:val="24"/>
          <w:szCs w:val="24"/>
        </w:rPr>
        <w:t>(Jennings et al. 1992, Matthews et al. 2002)</w:t>
      </w:r>
      <w:r w:rsidR="00976772">
        <w:rPr>
          <w:rFonts w:ascii="Times New Roman" w:hAnsi="Times New Roman" w:cs="Times New Roman"/>
          <w:sz w:val="24"/>
          <w:szCs w:val="24"/>
        </w:rPr>
        <w:t xml:space="preserve">, </w:t>
      </w:r>
      <w:r w:rsidR="00844AF3">
        <w:rPr>
          <w:rFonts w:ascii="Times New Roman" w:hAnsi="Times New Roman" w:cs="Times New Roman"/>
          <w:sz w:val="24"/>
          <w:szCs w:val="24"/>
        </w:rPr>
        <w:t>adult frogs</w:t>
      </w:r>
      <w:r w:rsidR="00976772">
        <w:rPr>
          <w:rFonts w:ascii="Times New Roman" w:hAnsi="Times New Roman" w:cs="Times New Roman"/>
          <w:sz w:val="24"/>
          <w:szCs w:val="24"/>
        </w:rPr>
        <w:t>,</w:t>
      </w:r>
      <w:r w:rsidR="00844AF3">
        <w:rPr>
          <w:rFonts w:ascii="Times New Roman" w:hAnsi="Times New Roman" w:cs="Times New Roman"/>
          <w:sz w:val="24"/>
          <w:szCs w:val="24"/>
        </w:rPr>
        <w:t xml:space="preserve"> </w:t>
      </w:r>
      <w:r w:rsidR="003C0DD8">
        <w:rPr>
          <w:rFonts w:ascii="Times New Roman" w:hAnsi="Times New Roman" w:cs="Times New Roman"/>
          <w:sz w:val="24"/>
          <w:szCs w:val="24"/>
        </w:rPr>
        <w:t xml:space="preserve">and </w:t>
      </w:r>
      <w:r w:rsidR="00A37D19">
        <w:rPr>
          <w:rFonts w:ascii="Times New Roman" w:hAnsi="Times New Roman" w:cs="Times New Roman"/>
          <w:sz w:val="24"/>
          <w:szCs w:val="24"/>
        </w:rPr>
        <w:t xml:space="preserve">Clark’s nutcrackers </w:t>
      </w:r>
      <w:r w:rsidR="00844AF3">
        <w:rPr>
          <w:rFonts w:ascii="Times New Roman" w:hAnsi="Times New Roman" w:cs="Times New Roman"/>
          <w:sz w:val="24"/>
          <w:szCs w:val="24"/>
        </w:rPr>
        <w:t>(personal observation)</w:t>
      </w:r>
      <w:r w:rsidR="003C0DD8">
        <w:rPr>
          <w:rFonts w:ascii="Times New Roman" w:hAnsi="Times New Roman" w:cs="Times New Roman"/>
          <w:sz w:val="24"/>
          <w:szCs w:val="24"/>
        </w:rPr>
        <w:t xml:space="preserve">. </w:t>
      </w:r>
      <w:r w:rsidR="00A37D19">
        <w:rPr>
          <w:rFonts w:ascii="Times New Roman" w:hAnsi="Times New Roman" w:cs="Times New Roman"/>
          <w:sz w:val="24"/>
          <w:szCs w:val="24"/>
        </w:rPr>
        <w:t xml:space="preserve"> Clark’s nutcrackers are essential to the germination of white bark pine </w:t>
      </w:r>
      <w:r w:rsidR="008B4A64" w:rsidRPr="008B4A64">
        <w:rPr>
          <w:rFonts w:ascii="Times New Roman" w:hAnsi="Times New Roman" w:cs="Times New Roman"/>
          <w:noProof/>
          <w:sz w:val="24"/>
          <w:szCs w:val="24"/>
        </w:rPr>
        <w:t>(Pilliod 2002)</w:t>
      </w:r>
      <w:r w:rsidR="00D253F0">
        <w:rPr>
          <w:rFonts w:ascii="Times New Roman" w:hAnsi="Times New Roman" w:cs="Times New Roman"/>
          <w:sz w:val="24"/>
          <w:szCs w:val="24"/>
        </w:rPr>
        <w:t>,</w:t>
      </w:r>
      <w:r w:rsidR="00E2093C">
        <w:rPr>
          <w:rFonts w:ascii="Times New Roman" w:hAnsi="Times New Roman" w:cs="Times New Roman"/>
          <w:sz w:val="24"/>
          <w:szCs w:val="24"/>
        </w:rPr>
        <w:t xml:space="preserve"> and were they to stop visiting lakes following tadpole extinctions </w:t>
      </w:r>
      <w:r w:rsidR="00E2093C" w:rsidRPr="00E2093C">
        <w:rPr>
          <w:rFonts w:ascii="Times New Roman" w:hAnsi="Times New Roman" w:cs="Times New Roman"/>
          <w:noProof/>
          <w:sz w:val="24"/>
          <w:szCs w:val="24"/>
        </w:rPr>
        <w:t>(</w:t>
      </w:r>
      <w:r w:rsidR="00E2093C">
        <w:rPr>
          <w:rFonts w:ascii="Times New Roman" w:hAnsi="Times New Roman" w:cs="Times New Roman"/>
          <w:noProof/>
          <w:sz w:val="24"/>
          <w:szCs w:val="24"/>
        </w:rPr>
        <w:t>as rosy-finches did when mayflies declined following trout introductions,</w:t>
      </w:r>
      <w:r w:rsidR="00E2093C" w:rsidRPr="00E2093C">
        <w:rPr>
          <w:rFonts w:ascii="Times New Roman" w:hAnsi="Times New Roman" w:cs="Times New Roman"/>
          <w:noProof/>
          <w:sz w:val="24"/>
          <w:szCs w:val="24"/>
        </w:rPr>
        <w:t>Epanchin et al. 2009)</w:t>
      </w:r>
      <w:r w:rsidR="00E2093C">
        <w:rPr>
          <w:rFonts w:ascii="Times New Roman" w:hAnsi="Times New Roman" w:cs="Times New Roman"/>
          <w:sz w:val="24"/>
          <w:szCs w:val="24"/>
        </w:rPr>
        <w:t xml:space="preserve"> tree line forest structure could slowly change </w:t>
      </w:r>
      <w:r w:rsidR="00E2093C" w:rsidRPr="00A43C7E">
        <w:rPr>
          <w:rFonts w:ascii="Times New Roman" w:hAnsi="Times New Roman" w:cs="Times New Roman"/>
          <w:noProof/>
          <w:sz w:val="24"/>
          <w:szCs w:val="24"/>
        </w:rPr>
        <w:t>(Arno and Hoff 1989)</w:t>
      </w:r>
      <w:r w:rsidR="00A37D19">
        <w:rPr>
          <w:rFonts w:ascii="Times New Roman" w:hAnsi="Times New Roman" w:cs="Times New Roman"/>
          <w:sz w:val="24"/>
          <w:szCs w:val="24"/>
        </w:rPr>
        <w:t xml:space="preserve">.  </w:t>
      </w:r>
      <w:r w:rsidR="00E2093C">
        <w:rPr>
          <w:rFonts w:ascii="Times New Roman" w:hAnsi="Times New Roman" w:cs="Times New Roman"/>
          <w:sz w:val="24"/>
          <w:szCs w:val="24"/>
        </w:rPr>
        <w:t>In addition, t</w:t>
      </w:r>
      <w:r w:rsidR="003B5D20">
        <w:rPr>
          <w:rFonts w:ascii="Times New Roman" w:hAnsi="Times New Roman" w:cs="Times New Roman"/>
          <w:sz w:val="24"/>
          <w:szCs w:val="24"/>
        </w:rPr>
        <w:t>adpoles and adults host gut nematodes (personal observation)</w:t>
      </w:r>
      <w:r w:rsidR="00E2093C">
        <w:rPr>
          <w:rFonts w:ascii="Times New Roman" w:hAnsi="Times New Roman" w:cs="Times New Roman"/>
          <w:sz w:val="24"/>
          <w:szCs w:val="24"/>
        </w:rPr>
        <w:t xml:space="preserve"> and internal and external</w:t>
      </w:r>
      <w:r w:rsidR="00D253F0">
        <w:rPr>
          <w:rFonts w:ascii="Times New Roman" w:hAnsi="Times New Roman" w:cs="Times New Roman"/>
          <w:sz w:val="24"/>
          <w:szCs w:val="24"/>
        </w:rPr>
        <w:t xml:space="preserve"> </w:t>
      </w:r>
      <w:r w:rsidR="003B5D20">
        <w:rPr>
          <w:rFonts w:ascii="Times New Roman" w:hAnsi="Times New Roman" w:cs="Times New Roman"/>
          <w:sz w:val="24"/>
          <w:szCs w:val="24"/>
        </w:rPr>
        <w:t xml:space="preserve">microbial communities </w:t>
      </w:r>
      <w:r w:rsidR="003719DD" w:rsidRPr="003719DD">
        <w:rPr>
          <w:rFonts w:ascii="Times New Roman" w:hAnsi="Times New Roman" w:cs="Times New Roman"/>
          <w:noProof/>
          <w:sz w:val="24"/>
          <w:szCs w:val="24"/>
        </w:rPr>
        <w:t>(Jani and Briggs 2014)</w:t>
      </w:r>
      <w:r w:rsidR="00E2093C">
        <w:rPr>
          <w:rFonts w:ascii="Times New Roman" w:hAnsi="Times New Roman" w:cs="Times New Roman"/>
          <w:sz w:val="24"/>
          <w:szCs w:val="24"/>
        </w:rPr>
        <w:t>;</w:t>
      </w:r>
      <w:r w:rsidR="003719DD">
        <w:rPr>
          <w:rFonts w:ascii="Times New Roman" w:hAnsi="Times New Roman" w:cs="Times New Roman"/>
          <w:sz w:val="24"/>
          <w:szCs w:val="24"/>
        </w:rPr>
        <w:t xml:space="preserve"> symbionts</w:t>
      </w:r>
      <w:r w:rsidR="00E2093C">
        <w:rPr>
          <w:rFonts w:ascii="Times New Roman" w:hAnsi="Times New Roman" w:cs="Times New Roman"/>
          <w:sz w:val="24"/>
          <w:szCs w:val="24"/>
        </w:rPr>
        <w:t xml:space="preserve"> are highly susceptible to the extinctions of their hosts</w:t>
      </w:r>
      <w:r w:rsidR="003719DD">
        <w:rPr>
          <w:rFonts w:ascii="Times New Roman" w:hAnsi="Times New Roman" w:cs="Times New Roman"/>
          <w:sz w:val="24"/>
          <w:szCs w:val="24"/>
        </w:rPr>
        <w:t xml:space="preserve"> </w:t>
      </w:r>
      <w:r w:rsidR="003719DD" w:rsidRPr="003719DD">
        <w:rPr>
          <w:rFonts w:ascii="Times New Roman" w:hAnsi="Times New Roman" w:cs="Times New Roman"/>
          <w:noProof/>
          <w:sz w:val="24"/>
          <w:szCs w:val="24"/>
        </w:rPr>
        <w:t>(Lafferty and Kuris 2009)</w:t>
      </w:r>
      <w:r w:rsidR="00E2093C">
        <w:rPr>
          <w:rFonts w:ascii="Times New Roman" w:hAnsi="Times New Roman" w:cs="Times New Roman"/>
          <w:sz w:val="24"/>
          <w:szCs w:val="24"/>
        </w:rPr>
        <w:t>.</w:t>
      </w:r>
    </w:p>
    <w:p w:rsidR="0043707F" w:rsidRDefault="00AD4B8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importance of </w:t>
      </w:r>
      <w:r w:rsidR="003719DD">
        <w:rPr>
          <w:rFonts w:ascii="Times New Roman" w:hAnsi="Times New Roman" w:cs="Times New Roman"/>
          <w:sz w:val="24"/>
          <w:szCs w:val="24"/>
        </w:rPr>
        <w:t xml:space="preserve">the endangered </w:t>
      </w:r>
      <w:r>
        <w:rPr>
          <w:rFonts w:ascii="Times New Roman" w:hAnsi="Times New Roman" w:cs="Times New Roman"/>
          <w:sz w:val="24"/>
          <w:szCs w:val="24"/>
        </w:rPr>
        <w:t xml:space="preserve">mountain yellow legged frogs and tadpoles is not precluded by the equivocal effects of tadpoles on benthic producers observed in this study or the weak effects of frogs and tadpoles on macroinvertebrate communities </w:t>
      </w:r>
      <w:r w:rsidR="003719DD">
        <w:rPr>
          <w:rFonts w:ascii="Times New Roman" w:hAnsi="Times New Roman" w:cs="Times New Roman"/>
          <w:sz w:val="24"/>
          <w:szCs w:val="24"/>
        </w:rPr>
        <w:t xml:space="preserve">that we have also observed </w:t>
      </w:r>
      <w:r>
        <w:rPr>
          <w:rFonts w:ascii="Times New Roman" w:hAnsi="Times New Roman" w:cs="Times New Roman"/>
          <w:sz w:val="24"/>
          <w:szCs w:val="24"/>
        </w:rPr>
        <w:t xml:space="preserve">(Smith </w:t>
      </w:r>
      <w:r w:rsidR="00D253F0">
        <w:rPr>
          <w:rFonts w:ascii="Times New Roman" w:hAnsi="Times New Roman" w:cs="Times New Roman"/>
          <w:sz w:val="24"/>
          <w:szCs w:val="24"/>
        </w:rPr>
        <w:t xml:space="preserve">diss. </w:t>
      </w:r>
      <w:r>
        <w:rPr>
          <w:rFonts w:ascii="Times New Roman" w:hAnsi="Times New Roman" w:cs="Times New Roman"/>
          <w:sz w:val="24"/>
          <w:szCs w:val="24"/>
        </w:rPr>
        <w:t xml:space="preserve">2015).  While our </w:t>
      </w:r>
      <w:r w:rsidR="005904C1">
        <w:rPr>
          <w:rFonts w:ascii="Times New Roman" w:hAnsi="Times New Roman" w:cs="Times New Roman"/>
          <w:sz w:val="24"/>
          <w:szCs w:val="24"/>
        </w:rPr>
        <w:t xml:space="preserve">current </w:t>
      </w:r>
      <w:r>
        <w:rPr>
          <w:rFonts w:ascii="Times New Roman" w:hAnsi="Times New Roman" w:cs="Times New Roman"/>
          <w:sz w:val="24"/>
          <w:szCs w:val="24"/>
        </w:rPr>
        <w:t xml:space="preserve">work </w:t>
      </w:r>
      <w:r w:rsidR="005904C1">
        <w:rPr>
          <w:rFonts w:ascii="Times New Roman" w:hAnsi="Times New Roman" w:cs="Times New Roman"/>
          <w:sz w:val="24"/>
          <w:szCs w:val="24"/>
        </w:rPr>
        <w:t xml:space="preserve">provides equivocal </w:t>
      </w:r>
      <w:r>
        <w:rPr>
          <w:rFonts w:ascii="Times New Roman" w:hAnsi="Times New Roman" w:cs="Times New Roman"/>
          <w:sz w:val="24"/>
          <w:szCs w:val="24"/>
        </w:rPr>
        <w:t xml:space="preserve">support for our </w:t>
      </w:r>
      <w:r w:rsidR="003719DD">
        <w:rPr>
          <w:rFonts w:ascii="Times New Roman" w:hAnsi="Times New Roman" w:cs="Times New Roman"/>
          <w:sz w:val="24"/>
          <w:szCs w:val="24"/>
        </w:rPr>
        <w:t xml:space="preserve">prediction </w:t>
      </w:r>
      <w:r>
        <w:rPr>
          <w:rFonts w:ascii="Times New Roman" w:hAnsi="Times New Roman" w:cs="Times New Roman"/>
          <w:sz w:val="24"/>
          <w:szCs w:val="24"/>
        </w:rPr>
        <w:t>that extinctions of frogs and tadpoles would release communities from top-down control</w:t>
      </w:r>
      <w:r w:rsidR="00E2093C">
        <w:rPr>
          <w:rFonts w:ascii="Times New Roman" w:hAnsi="Times New Roman" w:cs="Times New Roman"/>
          <w:sz w:val="24"/>
          <w:szCs w:val="24"/>
        </w:rPr>
        <w:t xml:space="preserve"> and exploitative competition</w:t>
      </w:r>
      <w:r>
        <w:rPr>
          <w:rFonts w:ascii="Times New Roman" w:hAnsi="Times New Roman" w:cs="Times New Roman"/>
          <w:sz w:val="24"/>
          <w:szCs w:val="24"/>
        </w:rPr>
        <w:t xml:space="preserve">, it does not mean that mountain yellow-legged frogs are unimportant in lakes.  There are unquantified processes in which frogs and tadpoles may be important; and until these are documented, frogs and tadpoles cannot be called expendable </w:t>
      </w:r>
      <w:r w:rsidRPr="00AD4B84">
        <w:rPr>
          <w:rFonts w:ascii="Times New Roman" w:hAnsi="Times New Roman" w:cs="Times New Roman"/>
          <w:noProof/>
          <w:sz w:val="24"/>
          <w:szCs w:val="24"/>
        </w:rPr>
        <w:t>(Simberloff 2003)</w:t>
      </w:r>
      <w:r>
        <w:rPr>
          <w:rFonts w:ascii="Times New Roman" w:hAnsi="Times New Roman" w:cs="Times New Roman"/>
          <w:sz w:val="24"/>
          <w:szCs w:val="24"/>
        </w:rPr>
        <w: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520F8F" w:rsidRPr="00F51734" w:rsidRDefault="00520F8F" w:rsidP="00D253F0">
      <w:pPr>
        <w:spacing w:line="480" w:lineRule="auto"/>
        <w:ind w:right="360"/>
        <w:jc w:val="center"/>
        <w:rPr>
          <w:rFonts w:ascii="Times New Roman" w:hAnsi="Times New Roman" w:cs="Times New Roman"/>
          <w:sz w:val="24"/>
          <w:szCs w:val="24"/>
        </w:rPr>
      </w:pPr>
      <w:r w:rsidRPr="00F51734">
        <w:rPr>
          <w:rFonts w:ascii="Times New Roman" w:hAnsi="Times New Roman" w:cs="Times New Roman"/>
          <w:smallCaps/>
          <w:noProof/>
          <w:sz w:val="24"/>
          <w:szCs w:val="24"/>
        </w:rPr>
        <w:lastRenderedPageBreak/>
        <w:t>Acknowledgements</w:t>
      </w:r>
    </w:p>
    <w:p w:rsidR="0043707F" w:rsidRDefault="00520F8F" w:rsidP="00520F8F">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use of tadpoles in these experiments was approved by the University of California, Santa Barbara Institutional Animal Care and Use Committee (protocol #).  </w:t>
      </w:r>
      <w:r w:rsidR="00817971">
        <w:rPr>
          <w:rFonts w:ascii="Times New Roman" w:hAnsi="Times New Roman" w:cs="Times New Roman"/>
          <w:sz w:val="24"/>
          <w:szCs w:val="24"/>
        </w:rPr>
        <w:t xml:space="preserve">Sequoia-Kings Canyon and Yosemite National Parks permitted the research (), and we thank Danny Boiano for providing logistical support in the field.  We thank Dan Dawson, Roland Knapp, and the staff at the Sierra Nevada Aquatic Research Laboratory for providing research and housing facilities and for logistical support.  This research was supported by National Science Foundation Ecology and Evolution of Infectious Disease program </w:t>
      </w:r>
      <w:r w:rsidR="00E9207E" w:rsidRPr="00932E21">
        <w:rPr>
          <w:rFonts w:ascii="Times New Roman" w:hAnsi="Times New Roman"/>
          <w:sz w:val="24"/>
          <w:szCs w:val="24"/>
        </w:rPr>
        <w:t>(EF-0723563)</w:t>
      </w:r>
      <w:r w:rsidR="00817971">
        <w:rPr>
          <w:rFonts w:ascii="Times New Roman" w:hAnsi="Times New Roman" w:cs="Times New Roman"/>
          <w:sz w:val="24"/>
          <w:szCs w:val="24"/>
        </w:rPr>
        <w:t xml:space="preserve">, by the University of California Natural Reserve System Mildred E. Mathias Grant for Graduate Student Research, the Henry Luce Foundation Environmental Science to Solutions Fellowship, and UCSB Department of Ecology, Evolution, and Marine Biology.  We thank Stephen DeLisle, Michael McFarlin, Garrison Loope, Michael Hernandez and </w:t>
      </w:r>
      <w:r w:rsidR="0043707F">
        <w:rPr>
          <w:rFonts w:ascii="Times New Roman" w:hAnsi="Times New Roman" w:cs="Times New Roman"/>
          <w:sz w:val="24"/>
          <w:szCs w:val="24"/>
        </w:rPr>
        <w:t xml:space="preserve">Madelynn Johnston, Cord Dorcey, Andrea Jani, Mary Toothman, and Tate Tunstall </w:t>
      </w:r>
      <w:r w:rsidR="00817971">
        <w:rPr>
          <w:rFonts w:ascii="Times New Roman" w:hAnsi="Times New Roman" w:cs="Times New Roman"/>
          <w:sz w:val="24"/>
          <w:szCs w:val="24"/>
        </w:rPr>
        <w:t xml:space="preserve">for their assistance in the field and laboratory, and Nikki Gantos, Patricia Monie, and Dominique Monie for sewing </w:t>
      </w:r>
      <w:r w:rsidR="0043707F">
        <w:rPr>
          <w:rFonts w:ascii="Times New Roman" w:hAnsi="Times New Roman" w:cs="Times New Roman"/>
          <w:sz w:val="24"/>
          <w:szCs w:val="24"/>
        </w:rPr>
        <w:t xml:space="preserve">the </w:t>
      </w:r>
      <w:r w:rsidR="00D253F0">
        <w:rPr>
          <w:rFonts w:ascii="Times New Roman" w:hAnsi="Times New Roman" w:cs="Times New Roman"/>
          <w:sz w:val="24"/>
          <w:szCs w:val="24"/>
        </w:rPr>
        <w:t>enclosures.</w:t>
      </w:r>
      <w:r w:rsidR="00E9207E" w:rsidRPr="00E9207E">
        <w:rPr>
          <w:rFonts w:ascii="Times New Roman" w:hAnsi="Times New Roman" w:cs="Times New Roman"/>
          <w:sz w:val="24"/>
          <w:szCs w:val="24"/>
        </w:rPr>
        <w:t xml:space="preserve"> </w:t>
      </w:r>
      <w:r w:rsidR="00E9207E">
        <w:rPr>
          <w:rFonts w:ascii="Times New Roman" w:hAnsi="Times New Roman" w:cs="Times New Roman"/>
          <w:sz w:val="24"/>
          <w:szCs w:val="24"/>
        </w:rPr>
        <w:t xml:space="preserve"> Sally Holbrook and Scott Cooper provided valuable comments that enhanced the research and the manuscript.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FC3248" w:rsidRDefault="00FC3248" w:rsidP="00FC3248">
      <w:pPr>
        <w:spacing w:line="480" w:lineRule="auto"/>
        <w:ind w:right="360" w:firstLine="720"/>
        <w:jc w:val="center"/>
        <w:rPr>
          <w:rFonts w:ascii="Times New Roman" w:hAnsi="Times New Roman" w:cs="Times New Roman"/>
          <w:smallCaps/>
          <w:noProof/>
          <w:sz w:val="24"/>
          <w:szCs w:val="24"/>
        </w:rPr>
      </w:pPr>
      <w:r w:rsidRPr="00FC3248">
        <w:rPr>
          <w:rFonts w:ascii="Times New Roman" w:hAnsi="Times New Roman" w:cs="Times New Roman"/>
          <w:smallCaps/>
          <w:noProof/>
          <w:sz w:val="24"/>
          <w:szCs w:val="24"/>
        </w:rPr>
        <w:lastRenderedPageBreak/>
        <w:t>Literature Cited</w:t>
      </w:r>
    </w:p>
    <w:p w:rsidR="00D253F0" w:rsidRPr="00D253F0" w:rsidRDefault="00D253F0">
      <w:pPr>
        <w:pStyle w:val="NormalWeb"/>
        <w:ind w:left="480" w:hanging="480"/>
        <w:divId w:val="1821992328"/>
        <w:rPr>
          <w:noProof/>
        </w:rPr>
      </w:pPr>
      <w:r w:rsidRPr="00D253F0">
        <w:rPr>
          <w:noProof/>
        </w:rPr>
        <w:t>Alford, R. A. 1999. Ecology: resource use, competition, and predation. Tadpoles: The Biology of Anuran Larvae:240–278.</w:t>
      </w:r>
    </w:p>
    <w:p w:rsidR="00D253F0" w:rsidRPr="00D253F0" w:rsidRDefault="00D253F0">
      <w:pPr>
        <w:pStyle w:val="NormalWeb"/>
        <w:ind w:left="480" w:hanging="480"/>
        <w:divId w:val="1821992328"/>
        <w:rPr>
          <w:noProof/>
        </w:rPr>
      </w:pPr>
      <w:r w:rsidRPr="00D253F0">
        <w:rPr>
          <w:noProof/>
        </w:rPr>
        <w:t>Altig, R., and W. McDearman. 1975. PERCENT ASSIMILATION AND CLEARANCE TIMES OF 5 ANURAN TADPOLES. Herpetologica 31:67–69.</w:t>
      </w:r>
    </w:p>
    <w:p w:rsidR="00D253F0" w:rsidRPr="00D253F0" w:rsidRDefault="00D253F0">
      <w:pPr>
        <w:pStyle w:val="NormalWeb"/>
        <w:ind w:left="480" w:hanging="480"/>
        <w:divId w:val="1821992328"/>
        <w:rPr>
          <w:noProof/>
        </w:rPr>
      </w:pPr>
      <w:r w:rsidRPr="00D253F0">
        <w:rPr>
          <w:noProof/>
        </w:rPr>
        <w:t>Arno, S. F., and R. J. Hoff. 1989. Silvics of whitebark pine (Pinus albicaulis). United States Department of Agriculture, Forest Service General Te.</w:t>
      </w:r>
    </w:p>
    <w:p w:rsidR="00D253F0" w:rsidRPr="00D253F0" w:rsidRDefault="00D253F0">
      <w:pPr>
        <w:pStyle w:val="NormalWeb"/>
        <w:ind w:left="480" w:hanging="480"/>
        <w:divId w:val="1821992328"/>
        <w:rPr>
          <w:noProof/>
        </w:rPr>
      </w:pPr>
      <w:r w:rsidRPr="00D253F0">
        <w:rPr>
          <w:noProof/>
        </w:rPr>
        <w:t>Borer, E. T., E. W. Seabloom, J. B. Shurin, K. E. Anderson, C. A. Blanchette, B. Broitman, S. D. Cooper, and B. S. Halpern. 2005. What determines the strength of a trophic cascade? Ecology 86:528–537.</w:t>
      </w:r>
    </w:p>
    <w:p w:rsidR="00D253F0" w:rsidRPr="00D253F0" w:rsidRDefault="00D253F0">
      <w:pPr>
        <w:pStyle w:val="NormalWeb"/>
        <w:ind w:left="480" w:hanging="480"/>
        <w:divId w:val="1821992328"/>
        <w:rPr>
          <w:noProof/>
        </w:rPr>
      </w:pPr>
      <w:r w:rsidRPr="00D253F0">
        <w:rPr>
          <w:noProof/>
        </w:rPr>
        <w:t>Bradford, D. F., S. D. Cooper, T. M. Jenkins Jr, K. Kratz, O. Sarnelle, and A. D. Brown. 1998. Influences of natural acidity and introduced fish on faunal assemblages in California alpine lakes. Canadian Journal of Fisheries and Aquatic Sciences 55:2478–2491.</w:t>
      </w:r>
    </w:p>
    <w:p w:rsidR="00D253F0" w:rsidRPr="00D253F0" w:rsidRDefault="00D253F0">
      <w:pPr>
        <w:pStyle w:val="NormalWeb"/>
        <w:ind w:left="480" w:hanging="480"/>
        <w:divId w:val="1821992328"/>
        <w:rPr>
          <w:noProof/>
        </w:rPr>
      </w:pPr>
      <w:r w:rsidRPr="00D253F0">
        <w:rPr>
          <w:noProof/>
        </w:rPr>
        <w:t>Briggs, C. J., R. A. Knapp, and V. T. Vredenburg. 2010. Enzootic and epizootic dynamics of the chytrid fungal pathogen of amphibians. Proceedings of the National Academy of Sciences 107:9695 –9700.</w:t>
      </w:r>
    </w:p>
    <w:p w:rsidR="00D253F0" w:rsidRPr="00D253F0" w:rsidRDefault="00D253F0">
      <w:pPr>
        <w:pStyle w:val="NormalWeb"/>
        <w:ind w:left="480" w:hanging="480"/>
        <w:divId w:val="1821992328"/>
        <w:rPr>
          <w:noProof/>
        </w:rPr>
      </w:pPr>
      <w:r w:rsidRPr="00D253F0">
        <w:rPr>
          <w:noProof/>
        </w:rPr>
        <w:t>Briggs, C. J., V. T. Vredenburg, R. A. Knapp, and L. J. Rachowicz. 2005. Investigating the population-level effects of chytridiomycosis: An emerging infectious disease of amphibians. Ecology 86:3149–3159.</w:t>
      </w:r>
    </w:p>
    <w:p w:rsidR="00D253F0" w:rsidRPr="00D253F0" w:rsidRDefault="00D253F0">
      <w:pPr>
        <w:pStyle w:val="NormalWeb"/>
        <w:ind w:left="480" w:hanging="480"/>
        <w:divId w:val="1821992328"/>
        <w:rPr>
          <w:noProof/>
        </w:rPr>
      </w:pPr>
      <w:r w:rsidRPr="00D253F0">
        <w:rPr>
          <w:noProof/>
        </w:rPr>
        <w:t>Brönmark, C., S. D. Rundle, and A. Erlandsson. 1991. Interactions between freshwater snails and tadpoles: competition and facilitation. Oecologia 87:8–18.</w:t>
      </w:r>
    </w:p>
    <w:p w:rsidR="00D253F0" w:rsidRPr="00D253F0" w:rsidRDefault="00D253F0">
      <w:pPr>
        <w:pStyle w:val="NormalWeb"/>
        <w:ind w:left="480" w:hanging="480"/>
        <w:divId w:val="1821992328"/>
        <w:rPr>
          <w:noProof/>
        </w:rPr>
      </w:pPr>
      <w:r w:rsidRPr="00D253F0">
        <w:rPr>
          <w:noProof/>
        </w:rPr>
        <w:t>Bruno, J. F., J. J. Stachowicz, and M. D. Bertness. 2003. Inclusion of facilitation into ecological theory. Trends in Ecology &amp; Evolution 18:119–125.</w:t>
      </w:r>
    </w:p>
    <w:p w:rsidR="00D253F0" w:rsidRPr="00D253F0" w:rsidRDefault="00D253F0">
      <w:pPr>
        <w:pStyle w:val="NormalWeb"/>
        <w:ind w:left="480" w:hanging="480"/>
        <w:divId w:val="1821992328"/>
        <w:rPr>
          <w:noProof/>
        </w:rPr>
      </w:pPr>
      <w:r w:rsidRPr="00D253F0">
        <w:rPr>
          <w:noProof/>
        </w:rPr>
        <w:t>Carpenter, S. R., J. F. Kitchell, and J. R. Hodgson. 1985. Cascading trophic interactions and lake productivity. Bioscience 35:634–639.</w:t>
      </w:r>
    </w:p>
    <w:p w:rsidR="00D253F0" w:rsidRPr="00D253F0" w:rsidRDefault="00D253F0">
      <w:pPr>
        <w:pStyle w:val="NormalWeb"/>
        <w:ind w:left="480" w:hanging="480"/>
        <w:divId w:val="1821992328"/>
        <w:rPr>
          <w:noProof/>
        </w:rPr>
      </w:pPr>
      <w:r w:rsidRPr="00D253F0">
        <w:rPr>
          <w:noProof/>
        </w:rPr>
        <w:t>Chalcraft, D. R., and W. J. Resetarits. 2003. Predator identity and ecological impacts: functional redundancy or fuctional diversity? Ecology 84:2407–2418.</w:t>
      </w:r>
    </w:p>
    <w:p w:rsidR="00D253F0" w:rsidRPr="00D253F0" w:rsidRDefault="00D253F0">
      <w:pPr>
        <w:pStyle w:val="NormalWeb"/>
        <w:ind w:left="480" w:hanging="480"/>
        <w:divId w:val="1821992328"/>
        <w:rPr>
          <w:noProof/>
        </w:rPr>
      </w:pPr>
      <w:r w:rsidRPr="00D253F0">
        <w:rPr>
          <w:noProof/>
        </w:rPr>
        <w:t>Chesson, P. 2000. Mechanisms of maintenance of species diversity. Annual Review of Ecology and Systematics:343–366.</w:t>
      </w:r>
    </w:p>
    <w:p w:rsidR="00D253F0" w:rsidRPr="00D253F0" w:rsidRDefault="00D253F0">
      <w:pPr>
        <w:pStyle w:val="NormalWeb"/>
        <w:ind w:left="480" w:hanging="480"/>
        <w:divId w:val="1821992328"/>
        <w:rPr>
          <w:noProof/>
        </w:rPr>
      </w:pPr>
      <w:r w:rsidRPr="00D253F0">
        <w:rPr>
          <w:noProof/>
        </w:rPr>
        <w:t>Connelly, S., C. M. Pringle, T. Barnum, M. Hunte-Brown, S. Kilham, M. R. Whiles, K. R. Lips, C. Colón-Gaud, and R. Brenes. 2014. Initial versus longer-term effects of tadpole declines on algae in a Neotropical stream. Freshwater Biology 59:1113–1122.</w:t>
      </w:r>
    </w:p>
    <w:p w:rsidR="00D253F0" w:rsidRPr="00D253F0" w:rsidRDefault="00D253F0">
      <w:pPr>
        <w:pStyle w:val="NormalWeb"/>
        <w:ind w:left="480" w:hanging="480"/>
        <w:divId w:val="1821992328"/>
        <w:rPr>
          <w:noProof/>
        </w:rPr>
      </w:pPr>
      <w:r w:rsidRPr="00D253F0">
        <w:rPr>
          <w:noProof/>
        </w:rPr>
        <w:lastRenderedPageBreak/>
        <w:t>Connelly, S., C. M. Pringle, R. J. Bixby, R. Brenes, M. R. Whiles, K. R. Lips, S. Kilham, and A. D. Huryn. 2008. Changes in Stream Primary Producer Communities Resulting from Large-Scale Catastrophic Amphibian Declines: Can Small-Scale Experiments Predict Effects of Tadpole Loss? Ecosystems 11:1262–1276.</w:t>
      </w:r>
    </w:p>
    <w:p w:rsidR="00D253F0" w:rsidRPr="00D253F0" w:rsidRDefault="00D253F0">
      <w:pPr>
        <w:pStyle w:val="NormalWeb"/>
        <w:ind w:left="480" w:hanging="480"/>
        <w:divId w:val="1821992328"/>
        <w:rPr>
          <w:noProof/>
        </w:rPr>
      </w:pPr>
      <w:r w:rsidRPr="00D253F0">
        <w:rPr>
          <w:noProof/>
        </w:rPr>
        <w:t>Dudley, T. L. 1992. Beneficial effects of herbivores on stream macroalgae via epiphyte removal. Oikos 65:121–127.</w:t>
      </w:r>
    </w:p>
    <w:p w:rsidR="00D253F0" w:rsidRPr="00D253F0" w:rsidRDefault="00D253F0">
      <w:pPr>
        <w:pStyle w:val="NormalWeb"/>
        <w:ind w:left="480" w:hanging="480"/>
        <w:divId w:val="1821992328"/>
        <w:rPr>
          <w:noProof/>
        </w:rPr>
      </w:pPr>
      <w:r w:rsidRPr="00D253F0">
        <w:rPr>
          <w:noProof/>
        </w:rPr>
        <w:t>Duellman, W. E., and L. Trueb. 1994. Biology of amphibians. Johns Hopkins Univ Pr.</w:t>
      </w:r>
    </w:p>
    <w:p w:rsidR="00D253F0" w:rsidRPr="00D253F0" w:rsidRDefault="00D253F0">
      <w:pPr>
        <w:pStyle w:val="NormalWeb"/>
        <w:ind w:left="480" w:hanging="480"/>
        <w:divId w:val="1821992328"/>
        <w:rPr>
          <w:noProof/>
        </w:rPr>
      </w:pPr>
      <w:r w:rsidRPr="00D253F0">
        <w:rPr>
          <w:noProof/>
        </w:rPr>
        <w:t>Ellison, A. M., M. S. Bank, B. D. Clinton, E. A. Colburn, K. Elliott, C. R. Ford, D. R. Foster, B. D. Kloeppel, J. D. Knoepp, G. M. Lovett, J. Mohan, D. A. Orwig, N. L. Rodenhouse, W. V. Sobczak, K. A. Stinson, J. K. Stone, C. M. Swan, J. Thompson, B. Von Holle, and J. R. Webster. 2005. Loss of foundation species: consequences for the structure and dynamics of forested ecosystems. Frontiers in Ecology and the Environment 3:479–486.</w:t>
      </w:r>
    </w:p>
    <w:p w:rsidR="00D253F0" w:rsidRPr="00D253F0" w:rsidRDefault="00D253F0">
      <w:pPr>
        <w:pStyle w:val="NormalWeb"/>
        <w:ind w:left="480" w:hanging="480"/>
        <w:divId w:val="1821992328"/>
        <w:rPr>
          <w:noProof/>
        </w:rPr>
      </w:pPr>
      <w:r w:rsidRPr="00D253F0">
        <w:rPr>
          <w:noProof/>
        </w:rPr>
        <w:t>Epanchin, P., R. Knapp, and S. Lawler. 2009. Nonnative trout impact an alpine-nesting bird by altering aquatic insect subsidies. Ecology.</w:t>
      </w:r>
    </w:p>
    <w:p w:rsidR="00D253F0" w:rsidRPr="00D253F0" w:rsidRDefault="00D253F0">
      <w:pPr>
        <w:pStyle w:val="NormalWeb"/>
        <w:ind w:left="480" w:hanging="480"/>
        <w:divId w:val="1821992328"/>
        <w:rPr>
          <w:noProof/>
        </w:rPr>
      </w:pPr>
      <w:r w:rsidRPr="00D253F0">
        <w:rPr>
          <w:noProof/>
        </w:rPr>
        <w:t>Finlay, J. C., and V. T. Vredenburg. 2007. Introduced trout sever trophic connections in watersheds: Consequences for a declining amphibian. Ecology 88:2187–2198.</w:t>
      </w:r>
    </w:p>
    <w:p w:rsidR="00D253F0" w:rsidRPr="00D253F0" w:rsidRDefault="00D253F0">
      <w:pPr>
        <w:pStyle w:val="NormalWeb"/>
        <w:ind w:left="480" w:hanging="480"/>
        <w:divId w:val="1821992328"/>
        <w:rPr>
          <w:noProof/>
        </w:rPr>
      </w:pPr>
      <w:r w:rsidRPr="00D253F0">
        <w:rPr>
          <w:noProof/>
        </w:rPr>
        <w:t>Furey, P. C., S. J. Kupferberg, and A. J. Lind. 2014. The perils of unpalatable periphyton: Didymosphenia and other mucilaginous stalked diatoms as food for tadpoles. Diatom Research 29:267–280.</w:t>
      </w:r>
    </w:p>
    <w:p w:rsidR="00D253F0" w:rsidRPr="00D253F0" w:rsidRDefault="00D253F0">
      <w:pPr>
        <w:pStyle w:val="NormalWeb"/>
        <w:ind w:left="480" w:hanging="480"/>
        <w:divId w:val="1821992328"/>
        <w:rPr>
          <w:noProof/>
        </w:rPr>
      </w:pPr>
      <w:r w:rsidRPr="00D253F0">
        <w:rPr>
          <w:noProof/>
        </w:rPr>
        <w:t>Google Earth. 2014. ThomasCSmith_LeConteSpur_map.kmz. https://github.com/TomCSmith/manuscript-support-files/blob/master/ThomasCSmith_LeConteSpur_map.kmz.</w:t>
      </w:r>
    </w:p>
    <w:p w:rsidR="00D253F0" w:rsidRPr="00D253F0" w:rsidRDefault="00D253F0">
      <w:pPr>
        <w:pStyle w:val="NormalWeb"/>
        <w:ind w:left="480" w:hanging="480"/>
        <w:divId w:val="1821992328"/>
        <w:rPr>
          <w:noProof/>
        </w:rPr>
      </w:pPr>
      <w:r w:rsidRPr="00D253F0">
        <w:rPr>
          <w:noProof/>
        </w:rPr>
        <w:t>Gosner, K. L. 1960. A simplified table for staging anuran embryos and larvae with notes on identification. Herpetologica 16:183–190.</w:t>
      </w:r>
    </w:p>
    <w:p w:rsidR="00D253F0" w:rsidRPr="00D253F0" w:rsidRDefault="00D253F0">
      <w:pPr>
        <w:pStyle w:val="NormalWeb"/>
        <w:ind w:left="480" w:hanging="480"/>
        <w:divId w:val="1821992328"/>
        <w:rPr>
          <w:noProof/>
        </w:rPr>
      </w:pPr>
      <w:r w:rsidRPr="00D253F0">
        <w:rPr>
          <w:noProof/>
        </w:rPr>
        <w:t>Grinnell, J., and T. I. Storer. 1924. Animal Life in the Yosemite: An Account of the Mammals, Birds, Reptiles, and Amphibians in a Cross-section of the Sierra Nevada. University of California Press.</w:t>
      </w:r>
    </w:p>
    <w:p w:rsidR="00D253F0" w:rsidRPr="00D253F0" w:rsidRDefault="00D253F0">
      <w:pPr>
        <w:pStyle w:val="NormalWeb"/>
        <w:ind w:left="480" w:hanging="480"/>
        <w:divId w:val="1821992328"/>
        <w:rPr>
          <w:noProof/>
        </w:rPr>
      </w:pPr>
      <w:r w:rsidRPr="00D253F0">
        <w:rPr>
          <w:noProof/>
        </w:rPr>
        <w:t>Gromko, M. H., F. S. Mason, and S. J. Smith-Gill. 1973. Analysis of the crowding effect inRana pipiens tadpoles. Journal of Experimental Zoology 186:63–71.</w:t>
      </w:r>
    </w:p>
    <w:p w:rsidR="00D253F0" w:rsidRPr="00D253F0" w:rsidRDefault="00D253F0">
      <w:pPr>
        <w:pStyle w:val="NormalWeb"/>
        <w:ind w:left="480" w:hanging="480"/>
        <w:divId w:val="1821992328"/>
        <w:rPr>
          <w:noProof/>
        </w:rPr>
      </w:pPr>
      <w:r w:rsidRPr="00D253F0">
        <w:rPr>
          <w:noProof/>
        </w:rPr>
        <w:t>Gruner, D. S., J. E. Smith, E. W. Seabloom, S. A. Sandin, J. T. Ngai, H. Hillebrand, W. S. Harpole, J. J. Elser, E. E. Cleland, M. E. S. Bracken, E. T. Borer, and B. M. Bolker. 2008. A cross-system synthesis of consumer and nutrient resource control on producer biomass. Ecology Letters 11:740–755.</w:t>
      </w:r>
    </w:p>
    <w:p w:rsidR="00D253F0" w:rsidRPr="00D253F0" w:rsidRDefault="00D253F0">
      <w:pPr>
        <w:pStyle w:val="NormalWeb"/>
        <w:ind w:left="480" w:hanging="480"/>
        <w:divId w:val="1821992328"/>
        <w:rPr>
          <w:noProof/>
        </w:rPr>
      </w:pPr>
      <w:r w:rsidRPr="00D253F0">
        <w:rPr>
          <w:noProof/>
        </w:rPr>
        <w:lastRenderedPageBreak/>
        <w:t>Hairston, N. G., F. E. Smith, and L. B. Slobodkin. 1960. Community Structure, Population Control, and Competition. The American Naturalist 94:421.</w:t>
      </w:r>
    </w:p>
    <w:p w:rsidR="00D253F0" w:rsidRPr="00D253F0" w:rsidRDefault="00D253F0">
      <w:pPr>
        <w:pStyle w:val="NormalWeb"/>
        <w:ind w:left="480" w:hanging="480"/>
        <w:divId w:val="1821992328"/>
        <w:rPr>
          <w:noProof/>
        </w:rPr>
      </w:pPr>
      <w:r w:rsidRPr="00D253F0">
        <w:rPr>
          <w:noProof/>
        </w:rPr>
        <w:t>Hauer, F. R., and G. A. Lamberti. 2007. Methods in stream ecology. Academic Press.</w:t>
      </w:r>
    </w:p>
    <w:p w:rsidR="00D253F0" w:rsidRPr="00D253F0" w:rsidRDefault="00D253F0">
      <w:pPr>
        <w:pStyle w:val="NormalWeb"/>
        <w:ind w:left="480" w:hanging="480"/>
        <w:divId w:val="1821992328"/>
        <w:rPr>
          <w:noProof/>
        </w:rPr>
      </w:pPr>
      <w:r w:rsidRPr="00D253F0">
        <w:rPr>
          <w:noProof/>
        </w:rPr>
        <w:t>Hertonsson, P., K. Åbjörnsson, and C. Brönmark. 2007. Competition and facilitation within and between a snail and a mayfly larva and the effect on the grazing process. Aquatic Ecology 42:669–677.</w:t>
      </w:r>
    </w:p>
    <w:p w:rsidR="00D253F0" w:rsidRPr="00D253F0" w:rsidRDefault="00D253F0">
      <w:pPr>
        <w:pStyle w:val="NormalWeb"/>
        <w:ind w:left="480" w:hanging="480"/>
        <w:divId w:val="1821992328"/>
        <w:rPr>
          <w:noProof/>
        </w:rPr>
      </w:pPr>
      <w:r w:rsidRPr="00D253F0">
        <w:rPr>
          <w:noProof/>
        </w:rPr>
        <w:t>Hill, W. R., and A. W. Knight. 1987. Experimental analysis of the grazing interaction between a mayfly and stream algae. Ecology 68:1955–1965.</w:t>
      </w:r>
    </w:p>
    <w:p w:rsidR="00D253F0" w:rsidRPr="00D253F0" w:rsidRDefault="00D253F0">
      <w:pPr>
        <w:pStyle w:val="NormalWeb"/>
        <w:ind w:left="480" w:hanging="480"/>
        <w:divId w:val="1821992328"/>
        <w:rPr>
          <w:noProof/>
        </w:rPr>
      </w:pPr>
      <w:r w:rsidRPr="00D253F0">
        <w:rPr>
          <w:noProof/>
        </w:rPr>
        <w:t>Holbrook, S. J., and R. J. Schmitt. 1995. Compensation in resource use by foragers released from interspecific competition. Journal of Experimental Marine Biology and Ecology 185:219–233.</w:t>
      </w:r>
    </w:p>
    <w:p w:rsidR="00D253F0" w:rsidRPr="00D253F0" w:rsidRDefault="00D253F0">
      <w:pPr>
        <w:pStyle w:val="NormalWeb"/>
        <w:ind w:left="480" w:hanging="480"/>
        <w:divId w:val="1821992328"/>
        <w:rPr>
          <w:noProof/>
        </w:rPr>
      </w:pPr>
      <w:r w:rsidRPr="00D253F0">
        <w:rPr>
          <w:noProof/>
        </w:rPr>
        <w:t>Inouye, B. D. 2001. Response surface experimental designs for investigating interspecific competition. Ecology 82:2696–2706.</w:t>
      </w:r>
    </w:p>
    <w:p w:rsidR="00D253F0" w:rsidRPr="00D253F0" w:rsidRDefault="00D253F0">
      <w:pPr>
        <w:pStyle w:val="NormalWeb"/>
        <w:ind w:left="480" w:hanging="480"/>
        <w:divId w:val="1821992328"/>
        <w:rPr>
          <w:noProof/>
        </w:rPr>
      </w:pPr>
      <w:r w:rsidRPr="00D253F0">
        <w:rPr>
          <w:noProof/>
        </w:rPr>
        <w:t>Jani, A. J., and C. J. Briggs. 2014. The pathogen Batrachochytrium dendrobatidis disturbs the frog skin microbiome during a natural epidemic and experimental infection. Proceedings of the National Academy of Sciences:1412752111–.</w:t>
      </w:r>
    </w:p>
    <w:p w:rsidR="00D253F0" w:rsidRPr="00D253F0" w:rsidRDefault="00D253F0">
      <w:pPr>
        <w:pStyle w:val="NormalWeb"/>
        <w:ind w:left="480" w:hanging="480"/>
        <w:divId w:val="1821992328"/>
        <w:rPr>
          <w:noProof/>
        </w:rPr>
      </w:pPr>
      <w:r w:rsidRPr="00D253F0">
        <w:rPr>
          <w:noProof/>
        </w:rPr>
        <w:t>Jennings, W. B., D. F. Bradford, and D. F. Johnson. 1992. Dependence of the garter snake Thamnophis elegans on amphibians in the Sierra Nevada of California. Journal of Herpetology 26:503–505.</w:t>
      </w:r>
    </w:p>
    <w:p w:rsidR="00D253F0" w:rsidRPr="00D253F0" w:rsidRDefault="00D253F0">
      <w:pPr>
        <w:pStyle w:val="NormalWeb"/>
        <w:ind w:left="480" w:hanging="480"/>
        <w:divId w:val="1821992328"/>
        <w:rPr>
          <w:noProof/>
        </w:rPr>
      </w:pPr>
      <w:r w:rsidRPr="00D253F0">
        <w:rPr>
          <w:noProof/>
        </w:rPr>
        <w:t>Kiffney, P. M., and J. S. Richardson. 2001. Interactions among Nutrients, Periphyton, and Invertebrate and Vertebrate (Ascaphus truei) Grazers in Experimental Channels. Copeia 2001:422–429.</w:t>
      </w:r>
    </w:p>
    <w:p w:rsidR="00D253F0" w:rsidRPr="00D253F0" w:rsidRDefault="00D253F0">
      <w:pPr>
        <w:pStyle w:val="NormalWeb"/>
        <w:ind w:left="480" w:hanging="480"/>
        <w:divId w:val="1821992328"/>
        <w:rPr>
          <w:noProof/>
        </w:rPr>
      </w:pPr>
      <w:r w:rsidRPr="00D253F0">
        <w:rPr>
          <w:noProof/>
        </w:rPr>
        <w:t>Knapp, R. A., and K. R. Matthews. 2000. Non-native fish introductions and the decline of the mountain yellow-legged frog from within protected areas. Conservation Biology 14:428–438.</w:t>
      </w:r>
    </w:p>
    <w:p w:rsidR="00D253F0" w:rsidRPr="00D253F0" w:rsidRDefault="00D253F0">
      <w:pPr>
        <w:pStyle w:val="NormalWeb"/>
        <w:ind w:left="480" w:hanging="480"/>
        <w:divId w:val="1821992328"/>
        <w:rPr>
          <w:noProof/>
        </w:rPr>
      </w:pPr>
      <w:r w:rsidRPr="00D253F0">
        <w:rPr>
          <w:noProof/>
        </w:rPr>
        <w:t>Kupferberg, S. 1997a. Facilitation of periphyton production by tadpole grazing: functional differences between species. Freshwater Biology 37:427–439.</w:t>
      </w:r>
    </w:p>
    <w:p w:rsidR="00D253F0" w:rsidRPr="00D253F0" w:rsidRDefault="00D253F0">
      <w:pPr>
        <w:pStyle w:val="NormalWeb"/>
        <w:ind w:left="480" w:hanging="480"/>
        <w:divId w:val="1821992328"/>
        <w:rPr>
          <w:noProof/>
        </w:rPr>
      </w:pPr>
      <w:r w:rsidRPr="00D253F0">
        <w:rPr>
          <w:noProof/>
        </w:rPr>
        <w:t>Kupferberg, S. J. 1997b. The Role of Larval Diet in Anuran Metamorphosis 1. Integrative and Comparative Biology 37:146–159.</w:t>
      </w:r>
    </w:p>
    <w:p w:rsidR="00D253F0" w:rsidRPr="00D253F0" w:rsidRDefault="00D253F0">
      <w:pPr>
        <w:pStyle w:val="NormalWeb"/>
        <w:ind w:left="480" w:hanging="480"/>
        <w:divId w:val="1821992328"/>
        <w:rPr>
          <w:noProof/>
        </w:rPr>
      </w:pPr>
      <w:r w:rsidRPr="00D253F0">
        <w:rPr>
          <w:noProof/>
        </w:rPr>
        <w:t>Kupferberg, S. J., J. C. Marks, and M. E. Power. 1994. Effects of variation in natural algal and detrital diets on larval anuran(Hyla regilla) life-history traits. Copeia 1994:446–457.</w:t>
      </w:r>
    </w:p>
    <w:p w:rsidR="00D253F0" w:rsidRPr="00D253F0" w:rsidRDefault="00D253F0">
      <w:pPr>
        <w:pStyle w:val="NormalWeb"/>
        <w:ind w:left="480" w:hanging="480"/>
        <w:divId w:val="1821992328"/>
        <w:rPr>
          <w:noProof/>
        </w:rPr>
      </w:pPr>
      <w:r w:rsidRPr="00D253F0">
        <w:rPr>
          <w:noProof/>
        </w:rPr>
        <w:lastRenderedPageBreak/>
        <w:t>Lafferty, K. D., and A. M. Kuris. 2009. Parasites reduce food web robustness because they are sensitive to secondary extinction as illustrated by an invasive estuarine snail. Philosophical Transactions of the Royal Society B: Biological Sciences 364:1659–1663.</w:t>
      </w:r>
    </w:p>
    <w:p w:rsidR="00D253F0" w:rsidRPr="00D253F0" w:rsidRDefault="00D253F0">
      <w:pPr>
        <w:pStyle w:val="NormalWeb"/>
        <w:ind w:left="480" w:hanging="480"/>
        <w:divId w:val="1821992328"/>
        <w:rPr>
          <w:noProof/>
        </w:rPr>
      </w:pPr>
      <w:r w:rsidRPr="00D253F0">
        <w:rPr>
          <w:noProof/>
        </w:rPr>
        <w:t>Lamberti, G. A., S. V. Gregory, C. P. Hawkins, R. C. Wildman, L. R. Ashkenas, and D. M. DeNicola. 1992. Plant—herbivore interactions in streams near Mount St Helens. Freshwater Biology 27:237–247.</w:t>
      </w:r>
    </w:p>
    <w:p w:rsidR="00D253F0" w:rsidRPr="00D253F0" w:rsidRDefault="00D253F0">
      <w:pPr>
        <w:pStyle w:val="NormalWeb"/>
        <w:ind w:left="480" w:hanging="480"/>
        <w:divId w:val="1821992328"/>
        <w:rPr>
          <w:noProof/>
        </w:rPr>
      </w:pPr>
      <w:r w:rsidRPr="00D253F0">
        <w:rPr>
          <w:noProof/>
        </w:rPr>
        <w:t>Leland, H. V., S. V. Fend, T. L. Dudley, and J. L. Carter. 1989. Effects of copper on species composition of benthic insects in a Sierra Nevada, California, stream. Freshwater Biology 21:163–179.</w:t>
      </w:r>
    </w:p>
    <w:p w:rsidR="00D253F0" w:rsidRPr="00D253F0" w:rsidRDefault="00D253F0">
      <w:pPr>
        <w:pStyle w:val="NormalWeb"/>
        <w:ind w:left="480" w:hanging="480"/>
        <w:divId w:val="1821992328"/>
        <w:rPr>
          <w:noProof/>
        </w:rPr>
      </w:pPr>
      <w:r w:rsidRPr="00D253F0">
        <w:rPr>
          <w:noProof/>
        </w:rPr>
        <w:t>Mallory, M. A., and J. S. Richardson. 2005. Complex interactions of light, nutrients and consumer density in a stream periphyton–grazer (tailed frog tadpoles) system. Journal of Animal Ecology 74:1020–1028.</w:t>
      </w:r>
    </w:p>
    <w:p w:rsidR="00D253F0" w:rsidRPr="00D253F0" w:rsidRDefault="00D253F0">
      <w:pPr>
        <w:pStyle w:val="NormalWeb"/>
        <w:ind w:left="480" w:hanging="480"/>
        <w:divId w:val="1821992328"/>
        <w:rPr>
          <w:noProof/>
        </w:rPr>
      </w:pPr>
      <w:r w:rsidRPr="00D253F0">
        <w:rPr>
          <w:noProof/>
        </w:rPr>
        <w:t>Matthews, K. R., R. A. Knapp, and K. L. Pope. 2002. Garter snake distributions in high-elevation aquatic ecosystems: Is there a link with declining amphibian populations and nonnative trout introductions? Journal of Herpetology 36:16–22.</w:t>
      </w:r>
    </w:p>
    <w:p w:rsidR="00D253F0" w:rsidRPr="00D253F0" w:rsidRDefault="00D253F0">
      <w:pPr>
        <w:pStyle w:val="NormalWeb"/>
        <w:ind w:left="480" w:hanging="480"/>
        <w:divId w:val="1821992328"/>
        <w:rPr>
          <w:noProof/>
        </w:rPr>
      </w:pPr>
      <w:r w:rsidRPr="00D253F0">
        <w:rPr>
          <w:noProof/>
        </w:rPr>
        <w:t xml:space="preserve">Menge, B. A. 2003. The overriding importance of environmental context in determining the outcome of species-deletion experiments. Pages 16–43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Morin, P. J., S. P. Lawler, and E. A. Johnson. 1988. Competition between aquatic insects and vertebrates: interaction strength and higher order interactions. Ecology 69:1401–1409.</w:t>
      </w:r>
    </w:p>
    <w:p w:rsidR="00D253F0" w:rsidRPr="00D253F0" w:rsidRDefault="00D253F0">
      <w:pPr>
        <w:pStyle w:val="NormalWeb"/>
        <w:ind w:left="480" w:hanging="480"/>
        <w:divId w:val="1821992328"/>
        <w:rPr>
          <w:noProof/>
        </w:rPr>
      </w:pPr>
      <w:r w:rsidRPr="00D253F0">
        <w:rPr>
          <w:noProof/>
        </w:rPr>
        <w:t>Murdoch, W. W., C. J. Briggs, and R. M. Nisbet. 2003. Consumer-resource Dynamics. Princeton University Press.</w:t>
      </w:r>
    </w:p>
    <w:p w:rsidR="00D253F0" w:rsidRPr="00D253F0" w:rsidRDefault="00D253F0">
      <w:pPr>
        <w:pStyle w:val="NormalWeb"/>
        <w:ind w:left="480" w:hanging="480"/>
        <w:divId w:val="1821992328"/>
        <w:rPr>
          <w:noProof/>
        </w:rPr>
      </w:pPr>
      <w:r w:rsidRPr="00D253F0">
        <w:rPr>
          <w:noProof/>
        </w:rPr>
        <w:t>Paine, R. T. 1966. Food web complexity and species diversity. The American Naturalist 100:65.</w:t>
      </w:r>
    </w:p>
    <w:p w:rsidR="00D253F0" w:rsidRPr="00D253F0" w:rsidRDefault="00B5085D">
      <w:pPr>
        <w:pStyle w:val="NormalWeb"/>
        <w:ind w:left="480" w:hanging="480"/>
        <w:divId w:val="1821992328"/>
        <w:rPr>
          <w:noProof/>
        </w:rPr>
      </w:pPr>
      <w:r>
        <w:rPr>
          <w:noProof/>
        </w:rPr>
        <w:t>Peterson</w:t>
      </w:r>
      <w:r w:rsidR="00D253F0" w:rsidRPr="00D253F0">
        <w:rPr>
          <w:noProof/>
        </w:rPr>
        <w:t>, C. G. 1987. Gut passage and insect grazer selectivity of lotic diatoms. Freshwater Biology 18:455–460.</w:t>
      </w:r>
    </w:p>
    <w:p w:rsidR="00D253F0" w:rsidRPr="00D253F0" w:rsidRDefault="00D253F0">
      <w:pPr>
        <w:pStyle w:val="NormalWeb"/>
        <w:ind w:left="480" w:hanging="480"/>
        <w:divId w:val="1821992328"/>
        <w:rPr>
          <w:noProof/>
        </w:rPr>
      </w:pPr>
      <w:r w:rsidRPr="00D253F0">
        <w:rPr>
          <w:noProof/>
        </w:rPr>
        <w:t>Pilliod, D. S. 2002. Clark’s Nutcracker (Nucifraga columbiana) Predation on Tadpoles of the Columbia Spotted Frog (Rana luteiventris). Northwestern Naturalist 83:59–61.</w:t>
      </w:r>
    </w:p>
    <w:p w:rsidR="00D253F0" w:rsidRPr="00D253F0" w:rsidRDefault="00D253F0">
      <w:pPr>
        <w:pStyle w:val="NormalWeb"/>
        <w:ind w:left="480" w:hanging="480"/>
        <w:divId w:val="1821992328"/>
        <w:rPr>
          <w:noProof/>
        </w:rPr>
      </w:pPr>
      <w:r w:rsidRPr="00D253F0">
        <w:rPr>
          <w:noProof/>
        </w:rPr>
        <w:t>Power, M. E. 1992. Top-down and bottom-up forces in food webs: do plants have primacy. Ecology:733–746.</w:t>
      </w:r>
    </w:p>
    <w:p w:rsidR="00D253F0" w:rsidRPr="00D253F0" w:rsidRDefault="00D253F0">
      <w:pPr>
        <w:pStyle w:val="NormalWeb"/>
        <w:ind w:left="480" w:hanging="480"/>
        <w:divId w:val="1821992328"/>
        <w:rPr>
          <w:noProof/>
        </w:rPr>
      </w:pPr>
      <w:r w:rsidRPr="00D253F0">
        <w:rPr>
          <w:noProof/>
        </w:rPr>
        <w:t>Ranvestel, A. W., K. R. Lips, C. M. Pringle, M. R. Whiles, and R. J. Bixby. 2004. Neotropical tadpoles influence stream benthos: evidence for the ecological consequences of decline in amphibian populations. Freshwater Biology 49:274–285.</w:t>
      </w:r>
    </w:p>
    <w:p w:rsidR="00D253F0" w:rsidRPr="00D253F0" w:rsidRDefault="00D253F0">
      <w:pPr>
        <w:pStyle w:val="NormalWeb"/>
        <w:ind w:left="480" w:hanging="480"/>
        <w:divId w:val="1821992328"/>
        <w:rPr>
          <w:noProof/>
        </w:rPr>
      </w:pPr>
      <w:r w:rsidRPr="00D253F0">
        <w:rPr>
          <w:noProof/>
        </w:rPr>
        <w:lastRenderedPageBreak/>
        <w:t>Roos, A. M. de, and L. Persson. 2013. Population and Community Ecology of Ontogenetic Development. Page 552. Princeton University Press.</w:t>
      </w:r>
    </w:p>
    <w:p w:rsidR="00D253F0" w:rsidRPr="00D253F0" w:rsidRDefault="00D253F0">
      <w:pPr>
        <w:pStyle w:val="NormalWeb"/>
        <w:ind w:left="480" w:hanging="480"/>
        <w:divId w:val="1821992328"/>
        <w:rPr>
          <w:noProof/>
        </w:rPr>
      </w:pPr>
      <w:r w:rsidRPr="00D253F0">
        <w:rPr>
          <w:noProof/>
        </w:rPr>
        <w:t>Schmitt, R. J., and S. J. Holbrook. 1990. Population Responses of Surfperch Released from Competition. Ecology 71:1653–1665.</w:t>
      </w:r>
    </w:p>
    <w:p w:rsidR="00D253F0" w:rsidRPr="00D253F0" w:rsidRDefault="00D253F0">
      <w:pPr>
        <w:pStyle w:val="NormalWeb"/>
        <w:ind w:left="480" w:hanging="480"/>
        <w:divId w:val="1821992328"/>
        <w:rPr>
          <w:noProof/>
        </w:rPr>
      </w:pPr>
      <w:r w:rsidRPr="00D253F0">
        <w:rPr>
          <w:noProof/>
        </w:rPr>
        <w:t>Seale, D. B. 1980. Influence of Amphibian Larvae on Primary Production, Nutrient Flux, and Competition in a Pond Ecosystem. Ecology 61:1531–1550.</w:t>
      </w:r>
    </w:p>
    <w:p w:rsidR="00D253F0" w:rsidRPr="00D253F0" w:rsidRDefault="00D253F0">
      <w:pPr>
        <w:pStyle w:val="NormalWeb"/>
        <w:ind w:left="480" w:hanging="480"/>
        <w:divId w:val="1821992328"/>
        <w:rPr>
          <w:noProof/>
        </w:rPr>
      </w:pPr>
      <w:r w:rsidRPr="00D253F0">
        <w:rPr>
          <w:noProof/>
        </w:rPr>
        <w:t>Shurin, J. B., E. T. Borer, E. W. Seabloom, K. Anderson, C. A. Blanchette, B. Broitman, S. D. Cooper, and B. S. Halpern. 2002. A cross-ecosystem comparison of the strength of trophic cascades. Ecology Letters 5:785–791.</w:t>
      </w:r>
    </w:p>
    <w:p w:rsidR="00D253F0" w:rsidRPr="00D253F0" w:rsidRDefault="00D253F0">
      <w:pPr>
        <w:pStyle w:val="NormalWeb"/>
        <w:ind w:left="480" w:hanging="480"/>
        <w:divId w:val="1821992328"/>
        <w:rPr>
          <w:noProof/>
        </w:rPr>
      </w:pPr>
      <w:r w:rsidRPr="00D253F0">
        <w:rPr>
          <w:noProof/>
        </w:rPr>
        <w:t>Sickman, J. O., J. M. Melack, and D. W. Clow. 2003. Evidence for nutrient enrichment of high-elevation lakes in the Sierra Nevada, California. Limnology and Oceanography 48:1885–1892.</w:t>
      </w:r>
    </w:p>
    <w:p w:rsidR="00D253F0" w:rsidRPr="00D253F0" w:rsidRDefault="00D253F0">
      <w:pPr>
        <w:pStyle w:val="NormalWeb"/>
        <w:ind w:left="480" w:hanging="480"/>
        <w:divId w:val="1821992328"/>
        <w:rPr>
          <w:noProof/>
        </w:rPr>
      </w:pPr>
      <w:r w:rsidRPr="00D253F0">
        <w:rPr>
          <w:noProof/>
        </w:rPr>
        <w:t xml:space="preserve">Simberloff, D. 2003. Community and ecosystem impacts of single-species extinctions. Pages 221–234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Steinwascher, K. 1978a. Interference and exploitation competition among tadpoles of Rana utricularia. Ecology 59:1039–1046.</w:t>
      </w:r>
    </w:p>
    <w:p w:rsidR="00D253F0" w:rsidRPr="00D253F0" w:rsidRDefault="00D253F0">
      <w:pPr>
        <w:pStyle w:val="NormalWeb"/>
        <w:ind w:left="480" w:hanging="480"/>
        <w:divId w:val="1821992328"/>
        <w:rPr>
          <w:noProof/>
        </w:rPr>
      </w:pPr>
      <w:r w:rsidRPr="00D253F0">
        <w:rPr>
          <w:noProof/>
        </w:rPr>
        <w:t>Steinwascher, K. 1978b. The effect of coprophagy on the growth of Rana catesbeiana tadpoles. http://www.jstor.org.proxy.library.ucsb.edu:2048/stable/1443833.</w:t>
      </w:r>
    </w:p>
    <w:p w:rsidR="00D253F0" w:rsidRPr="00D253F0" w:rsidRDefault="00D253F0">
      <w:pPr>
        <w:pStyle w:val="NormalWeb"/>
        <w:ind w:left="480" w:hanging="480"/>
        <w:divId w:val="1821992328"/>
        <w:rPr>
          <w:noProof/>
        </w:rPr>
      </w:pPr>
      <w:r w:rsidRPr="00D253F0">
        <w:rPr>
          <w:noProof/>
        </w:rPr>
        <w:t>Stuart, S. N., J. S. Chanson, N. A. Cox, B. E. Young, A. S. L. Rodrigues, D. L. Fischman, and R. W. Waller. 2004. Status and trends of amphibian declines and extinctions worldwide. Science 306.</w:t>
      </w:r>
    </w:p>
    <w:p w:rsidR="00D253F0" w:rsidRPr="00D253F0" w:rsidRDefault="00D253F0">
      <w:pPr>
        <w:pStyle w:val="NormalWeb"/>
        <w:ind w:left="480" w:hanging="480"/>
        <w:divId w:val="1821992328"/>
        <w:rPr>
          <w:noProof/>
        </w:rPr>
      </w:pPr>
      <w:r w:rsidRPr="00D253F0">
        <w:rPr>
          <w:noProof/>
        </w:rPr>
        <w:t>The R Foundation for Statistical Computing. 2012. R: A Language and Environment for Statistical Computing. R Foundation for Statistical Computing, Vienna, Austria.</w:t>
      </w:r>
    </w:p>
    <w:p w:rsidR="00D253F0" w:rsidRPr="00D253F0" w:rsidRDefault="00D253F0">
      <w:pPr>
        <w:pStyle w:val="NormalWeb"/>
        <w:ind w:left="480" w:hanging="480"/>
        <w:divId w:val="1821992328"/>
        <w:rPr>
          <w:noProof/>
        </w:rPr>
      </w:pPr>
      <w:r w:rsidRPr="00D253F0">
        <w:rPr>
          <w:noProof/>
        </w:rPr>
        <w:t>Vanni, M. J., A. S. Flecker, J. M. Hood, and J. L. Headworth. 2002. Stoichiometry of nutrient recycling by vertebrates in a tropical stream: linking species identity and ecosystem processes. Ecology Letters 5:285–293.</w:t>
      </w:r>
    </w:p>
    <w:p w:rsidR="00D253F0" w:rsidRPr="00D253F0" w:rsidRDefault="00D253F0">
      <w:pPr>
        <w:pStyle w:val="NormalWeb"/>
        <w:ind w:left="480" w:hanging="480"/>
        <w:divId w:val="1821992328"/>
        <w:rPr>
          <w:noProof/>
        </w:rPr>
      </w:pPr>
      <w:r w:rsidRPr="00D253F0">
        <w:rPr>
          <w:noProof/>
        </w:rPr>
        <w:t>Vredenburg, V. T., R. Bingham, R. Knapp, J. A. T. Morgan, C. Moritz, and D. Wake. 2007. Concordant molecular and phenotypic data delineate new taxonomy and conservation priorities for the endangered mountain yellow-legged frog. Journal of Zoology 271:361–374.</w:t>
      </w:r>
    </w:p>
    <w:p w:rsidR="00D253F0" w:rsidRPr="00D253F0" w:rsidRDefault="00D253F0">
      <w:pPr>
        <w:pStyle w:val="NormalWeb"/>
        <w:ind w:left="480" w:hanging="480"/>
        <w:divId w:val="1821992328"/>
        <w:rPr>
          <w:noProof/>
        </w:rPr>
      </w:pPr>
      <w:r w:rsidRPr="00D253F0">
        <w:rPr>
          <w:noProof/>
        </w:rPr>
        <w:t>Vredenburg, V. T., R. A. Knapp, T. S. Tunstall, and C. J. Briggs. 2010. Dynamics of an emerging disease drive large-scale amphibian population extinctions. Proceedings of the National Academy of Sciences 107:9689 –9694.</w:t>
      </w:r>
    </w:p>
    <w:p w:rsidR="00D253F0" w:rsidRPr="00D253F0" w:rsidRDefault="00D253F0">
      <w:pPr>
        <w:pStyle w:val="NormalWeb"/>
        <w:ind w:left="480" w:hanging="480"/>
        <w:divId w:val="1821992328"/>
        <w:rPr>
          <w:noProof/>
        </w:rPr>
      </w:pPr>
      <w:r w:rsidRPr="00D253F0">
        <w:rPr>
          <w:noProof/>
        </w:rPr>
        <w:lastRenderedPageBreak/>
        <w:t>Wake, D. B., and V. T. Vredenburg. 2008. Are we in the midst of the sixth mass extinction? A view from the world of amphibians. Proceedings of the National Academy of Sciences 105:11466.</w:t>
      </w:r>
    </w:p>
    <w:p w:rsidR="00D253F0" w:rsidRPr="00D253F0" w:rsidRDefault="00D253F0">
      <w:pPr>
        <w:pStyle w:val="NormalWeb"/>
        <w:ind w:left="480" w:hanging="480"/>
        <w:divId w:val="1821992328"/>
        <w:rPr>
          <w:noProof/>
        </w:rPr>
      </w:pPr>
      <w:r w:rsidRPr="00D253F0">
        <w:rPr>
          <w:noProof/>
        </w:rPr>
        <w:t>Wollrab, S., S. Diehl, and A. M. De Roos. 2012. Simple rules describe bottom-up and top-down control in food webs with alternative energy pathways. Ecology letters 15:935–46.</w:t>
      </w:r>
    </w:p>
    <w:p w:rsidR="00D253F0" w:rsidRPr="00D253F0" w:rsidRDefault="00D253F0">
      <w:pPr>
        <w:pStyle w:val="NormalWeb"/>
        <w:ind w:left="480" w:hanging="480"/>
        <w:divId w:val="1821992328"/>
        <w:rPr>
          <w:noProof/>
        </w:rPr>
      </w:pPr>
      <w:r w:rsidRPr="00D253F0">
        <w:rPr>
          <w:noProof/>
        </w:rPr>
        <w:t>Zuur, A. F., E. N. Ieno, N. J. Walker, A. A. Saveliev, and G. M. Smith. 2009. Mixed effects models and extensions in ecology with R. Springer.</w:t>
      </w:r>
    </w:p>
    <w:p w:rsidR="00D253F0" w:rsidRPr="00D253F0" w:rsidRDefault="00D253F0">
      <w:pPr>
        <w:pStyle w:val="NormalWeb"/>
        <w:ind w:left="480" w:hanging="480"/>
        <w:divId w:val="1821992328"/>
        <w:rPr>
          <w:noProof/>
        </w:rPr>
      </w:pPr>
      <w:r w:rsidRPr="00D253F0">
        <w:rPr>
          <w:noProof/>
        </w:rPr>
        <w:t>Zweifel, R. G. 1955. Ecology, distribution, and systematics of frogs of the Rana boylei group. University of California Press.</w:t>
      </w:r>
    </w:p>
    <w:p w:rsidR="00FC3248" w:rsidRDefault="00FC3248" w:rsidP="00D253F0">
      <w:pPr>
        <w:pStyle w:val="NormalWeb"/>
        <w:ind w:left="480" w:hanging="480"/>
        <w:divId w:val="1461072910"/>
        <w:rPr>
          <w:smallCaps/>
          <w:noProof/>
        </w:rPr>
      </w:pPr>
    </w:p>
    <w:p w:rsidR="00FC3248" w:rsidRDefault="00FC3248">
      <w:pPr>
        <w:rPr>
          <w:rFonts w:ascii="Times New Roman" w:hAnsi="Times New Roman" w:cs="Times New Roman"/>
          <w:smallCaps/>
          <w:noProof/>
          <w:sz w:val="24"/>
          <w:szCs w:val="24"/>
        </w:rPr>
      </w:pPr>
      <w:r>
        <w:rPr>
          <w:rFonts w:ascii="Times New Roman" w:hAnsi="Times New Roman" w:cs="Times New Roman"/>
          <w:smallCaps/>
          <w:noProof/>
          <w:sz w:val="24"/>
          <w:szCs w:val="24"/>
        </w:rPr>
        <w:br w:type="page"/>
      </w:r>
    </w:p>
    <w:p w:rsidR="008F569D" w:rsidRDefault="008F569D" w:rsidP="008D3EF6">
      <w:pPr>
        <w:spacing w:line="480" w:lineRule="auto"/>
        <w:ind w:right="360" w:firstLine="720"/>
        <w:jc w:val="center"/>
        <w:rPr>
          <w:rFonts w:ascii="Times New Roman" w:hAnsi="Times New Roman" w:cs="Times New Roman"/>
          <w:smallCaps/>
          <w:noProof/>
          <w:sz w:val="24"/>
          <w:szCs w:val="24"/>
        </w:rPr>
      </w:pPr>
      <w:r w:rsidRPr="001B2BF1">
        <w:rPr>
          <w:rFonts w:ascii="Times New Roman" w:hAnsi="Times New Roman" w:cs="Times New Roman"/>
          <w:smallCaps/>
          <w:noProof/>
          <w:sz w:val="24"/>
          <w:szCs w:val="24"/>
        </w:rPr>
        <w:lastRenderedPageBreak/>
        <w:t>Tables</w:t>
      </w:r>
    </w:p>
    <w:tbl>
      <w:tblPr>
        <w:tblStyle w:val="TableGrid"/>
        <w:tblW w:w="9468" w:type="dxa"/>
        <w:tblLook w:val="04A0" w:firstRow="1" w:lastRow="0" w:firstColumn="1" w:lastColumn="0" w:noHBand="0" w:noVBand="1"/>
      </w:tblPr>
      <w:tblGrid>
        <w:gridCol w:w="2503"/>
        <w:gridCol w:w="4355"/>
        <w:gridCol w:w="2610"/>
      </w:tblGrid>
      <w:tr w:rsidR="003916D3" w:rsidRPr="001A2577" w:rsidTr="003916D3">
        <w:tc>
          <w:tcPr>
            <w:tcW w:w="2503"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Response</w:t>
            </w:r>
          </w:p>
        </w:tc>
        <w:tc>
          <w:tcPr>
            <w:tcW w:w="4355"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Result</w:t>
            </w:r>
          </w:p>
        </w:tc>
        <w:tc>
          <w:tcPr>
            <w:tcW w:w="2610"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Location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marginally reduced algal abundance;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w:t>
            </w:r>
            <w:r>
              <w:rPr>
                <w:rFonts w:ascii="Times New Roman" w:hAnsi="Times New Roman" w:cs="Times New Roman"/>
                <w:sz w:val="20"/>
                <w:szCs w:val="20"/>
              </w:rPr>
              <w:t xml:space="preserve">significant </w:t>
            </w:r>
            <w:r w:rsidRPr="001A2577">
              <w:rPr>
                <w:rFonts w:ascii="Times New Roman" w:hAnsi="Times New Roman" w:cs="Times New Roman"/>
                <w:sz w:val="20"/>
                <w:szCs w:val="20"/>
              </w:rPr>
              <w:t>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2</w:t>
            </w:r>
            <w:r w:rsidRPr="001A2577">
              <w:rPr>
                <w:rFonts w:ascii="Times New Roman" w:hAnsi="Times New Roman" w:cs="Times New Roman"/>
                <w:sz w:val="20"/>
                <w:szCs w:val="20"/>
              </w:rPr>
              <w:t>,</w:t>
            </w:r>
            <w:r w:rsidR="00427924">
              <w:rPr>
                <w:rFonts w:ascii="Times New Roman" w:hAnsi="Times New Roman" w:cs="Times New Roman"/>
                <w:sz w:val="20"/>
                <w:szCs w:val="20"/>
              </w:rPr>
              <w:t>3</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2, 3</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biomass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Pr>
                <w:rFonts w:ascii="Times New Roman" w:hAnsi="Times New Roman" w:cs="Times New Roman"/>
                <w:sz w:val="20"/>
                <w:szCs w:val="20"/>
              </w:rPr>
              <w:t>biomass</w:t>
            </w:r>
            <w:r w:rsidRPr="001A2577">
              <w:rPr>
                <w:rFonts w:ascii="Times New Roman" w:hAnsi="Times New Roman" w:cs="Times New Roman"/>
                <w:sz w:val="20"/>
                <w:szCs w:val="20"/>
              </w:rPr>
              <w:t xml:space="preserve"> marginally reduced algal abundance; mayfly </w:t>
            </w:r>
            <w:r>
              <w:rPr>
                <w:rFonts w:ascii="Times New Roman" w:hAnsi="Times New Roman" w:cs="Times New Roman"/>
                <w:sz w:val="20"/>
                <w:szCs w:val="20"/>
              </w:rPr>
              <w:t>biomass</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controlled for within-lake variation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algal abundance; duration of experiment had a positive effect.  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has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4, 5</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 xml:space="preserve">vs. </w:t>
            </w:r>
            <w:r w:rsidR="003916D3" w:rsidRPr="001A2577">
              <w:rPr>
                <w:rFonts w:ascii="Times New Roman" w:hAnsi="Times New Roman" w:cs="Times New Roman"/>
                <w:sz w:val="20"/>
                <w:szCs w:val="20"/>
              </w:rPr>
              <w:t xml:space="preserve">grazer </w:t>
            </w:r>
            <w:r>
              <w:rPr>
                <w:rFonts w:ascii="Times New Roman" w:hAnsi="Times New Roman" w:cs="Times New Roman"/>
                <w:sz w:val="20"/>
                <w:szCs w:val="20"/>
              </w:rPr>
              <w:t>presence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Tadpoles reduced algal abundance about 50%; mayfly presence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9, Fig. 7</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tadpole presen</w:t>
            </w:r>
            <w:r>
              <w:rPr>
                <w:rFonts w:ascii="Times New Roman" w:hAnsi="Times New Roman" w:cs="Times New Roman"/>
                <w:sz w:val="20"/>
                <w:szCs w:val="20"/>
              </w:rPr>
              <w:t>ce-absence and mayfly abundance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Mayflies reduced algal abundance, but only when tadpoles were present</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Table 10, Fig. 9</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growth rate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grazer </w:t>
            </w:r>
            <w:r>
              <w:rPr>
                <w:rFonts w:ascii="Times New Roman" w:hAnsi="Times New Roman" w:cs="Times New Roman"/>
                <w:sz w:val="20"/>
                <w:szCs w:val="20"/>
              </w:rPr>
              <w:t>presence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Algal growth rates did not differ among grazer treatments</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Fig. 8</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Mayfly length, with respect to grazer </w:t>
            </w:r>
            <w:r w:rsidR="009A0D57">
              <w:rPr>
                <w:rFonts w:ascii="Times New Roman" w:hAnsi="Times New Roman" w:cs="Times New Roman"/>
                <w:sz w:val="20"/>
                <w:szCs w:val="20"/>
              </w:rPr>
              <w:t>abundance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Both tadpole and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mayfly body length.</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8, Fig. 6</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Mayfly length, w</w:t>
            </w:r>
            <w:r w:rsidR="008158D6">
              <w:rPr>
                <w:rFonts w:ascii="Times New Roman" w:hAnsi="Times New Roman" w:cs="Times New Roman"/>
                <w:sz w:val="20"/>
                <w:szCs w:val="20"/>
              </w:rPr>
              <w:t>ith respect to tadpole presence</w:t>
            </w:r>
            <w:r>
              <w:rPr>
                <w:rFonts w:ascii="Times New Roman" w:hAnsi="Times New Roman" w:cs="Times New Roman"/>
                <w:sz w:val="20"/>
                <w:szCs w:val="20"/>
              </w:rPr>
              <w:t xml:space="preserve"> </w:t>
            </w:r>
            <w:r w:rsidR="009A0D57">
              <w:rPr>
                <w:rFonts w:ascii="Times New Roman" w:hAnsi="Times New Roman" w:cs="Times New Roman"/>
                <w:sz w:val="20"/>
                <w:szCs w:val="20"/>
              </w:rPr>
              <w:t>abundance</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Tadpole presence reduced mayfly length</w:t>
            </w:r>
          </w:p>
        </w:tc>
        <w:tc>
          <w:tcPr>
            <w:tcW w:w="2610" w:type="dxa"/>
            <w:vAlign w:val="center"/>
          </w:tcPr>
          <w:p w:rsidR="008158D6"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11, Fig. 10 (not included yet 11/24)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Tadpole biomass, with respect to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increased tadpole biomass, but only in one lake.  Mayflies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6, 7, Fig. 5</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Tadpole biomass, w</w:t>
            </w:r>
            <w:r w:rsidR="008158D6">
              <w:rPr>
                <w:rFonts w:ascii="Times New Roman" w:hAnsi="Times New Roman" w:cs="Times New Roman"/>
                <w:sz w:val="20"/>
                <w:szCs w:val="20"/>
              </w:rPr>
              <w:t xml:space="preserve">ith respect to mayfly presence </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No effect of mayfly presence on tadpole biomass</w:t>
            </w:r>
          </w:p>
        </w:tc>
        <w:tc>
          <w:tcPr>
            <w:tcW w:w="2610" w:type="dxa"/>
            <w:vAlign w:val="center"/>
          </w:tcPr>
          <w:p w:rsidR="008158D6" w:rsidRPr="001A2577" w:rsidRDefault="008158D6" w:rsidP="003916D3">
            <w:pPr>
              <w:jc w:val="center"/>
              <w:rPr>
                <w:rFonts w:ascii="Times New Roman" w:hAnsi="Times New Roman" w:cs="Times New Roman"/>
                <w:sz w:val="20"/>
                <w:szCs w:val="20"/>
              </w:rPr>
            </w:pPr>
          </w:p>
        </w:tc>
      </w:tr>
    </w:tbl>
    <w:p w:rsidR="003916D3" w:rsidRDefault="003916D3" w:rsidP="003916D3">
      <w:pPr>
        <w:ind w:right="360"/>
        <w:rPr>
          <w:rFonts w:ascii="Times New Roman" w:hAnsi="Times New Roman" w:cs="Times New Roman"/>
          <w:sz w:val="24"/>
          <w:szCs w:val="20"/>
        </w:rPr>
      </w:pPr>
      <w:r w:rsidRPr="001A2577">
        <w:rPr>
          <w:rFonts w:ascii="Times New Roman" w:hAnsi="Times New Roman" w:cs="Times New Roman"/>
          <w:sz w:val="24"/>
          <w:szCs w:val="20"/>
        </w:rPr>
        <w:t xml:space="preserve">Table 1.  </w:t>
      </w:r>
      <w:r w:rsidR="00427924">
        <w:rPr>
          <w:rFonts w:ascii="Times New Roman" w:hAnsi="Times New Roman" w:cs="Times New Roman"/>
          <w:sz w:val="24"/>
          <w:szCs w:val="20"/>
        </w:rPr>
        <w:t xml:space="preserve">Summary </w:t>
      </w:r>
      <w:r w:rsidR="00E9207E">
        <w:rPr>
          <w:rFonts w:ascii="Times New Roman" w:hAnsi="Times New Roman" w:cs="Times New Roman"/>
          <w:sz w:val="24"/>
          <w:szCs w:val="20"/>
        </w:rPr>
        <w:t>of</w:t>
      </w:r>
      <w:r w:rsidR="00E9207E" w:rsidRPr="001A2577">
        <w:rPr>
          <w:rFonts w:ascii="Times New Roman" w:hAnsi="Times New Roman" w:cs="Times New Roman"/>
          <w:sz w:val="24"/>
          <w:szCs w:val="20"/>
        </w:rPr>
        <w:t xml:space="preserve"> response</w:t>
      </w:r>
      <w:r w:rsidRPr="001A2577">
        <w:rPr>
          <w:rFonts w:ascii="Times New Roman" w:hAnsi="Times New Roman" w:cs="Times New Roman"/>
          <w:sz w:val="24"/>
          <w:szCs w:val="20"/>
        </w:rPr>
        <w:t xml:space="preserve"> variables analyzed, results, and location in manuscript.  The relevant experiment is indicated with the letter (F) field enclosure experiment in lakes in Kings Canyon National Park or (M) mesocosm experiment at Sierra Nevada Aquatic Research Laboratory.  </w:t>
      </w:r>
    </w:p>
    <w:p w:rsidR="003916D3" w:rsidRDefault="003916D3">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276"/>
        <w:gridCol w:w="1394"/>
        <w:gridCol w:w="1432"/>
        <w:gridCol w:w="1440"/>
        <w:gridCol w:w="1440"/>
      </w:tblGrid>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Response variable transformation</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452.07</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327.75</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329.5</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But residuals more normally distributed</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334.0</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 nested in 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335.05</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lake</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300.4</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block</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327.5</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4565A0" w:rsidRPr="00FC3248" w:rsidTr="001A2577">
        <w:trPr>
          <w:jc w:val="center"/>
        </w:trPr>
        <w:tc>
          <w:tcPr>
            <w:tcW w:w="3276"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p>
        </w:tc>
        <w:tc>
          <w:tcPr>
            <w:tcW w:w="1394"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4565A0" w:rsidRPr="00FC3248" w:rsidRDefault="004565A0" w:rsidP="001A2577">
            <w:pPr>
              <w:jc w:val="center"/>
              <w:rPr>
                <w:rFonts w:ascii="Times New Roman" w:hAnsi="Times New Roman" w:cs="Times New Roman"/>
                <w:noProof/>
                <w:sz w:val="20"/>
                <w:szCs w:val="20"/>
              </w:rPr>
            </w:pPr>
          </w:p>
        </w:tc>
        <w:tc>
          <w:tcPr>
            <w:tcW w:w="1440" w:type="dxa"/>
            <w:vAlign w:val="center"/>
          </w:tcPr>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w:t>
            </w:r>
            <w:r w:rsidR="006F228D" w:rsidRPr="00FC3248">
              <w:rPr>
                <w:rFonts w:ascii="Times New Roman" w:hAnsi="Times New Roman" w:cs="Times New Roman"/>
                <w:noProof/>
                <w:sz w:val="20"/>
                <w:szCs w:val="20"/>
              </w:rPr>
              <w:t>6</w:t>
            </w:r>
            <w:r w:rsidRPr="00FC3248">
              <w:rPr>
                <w:rFonts w:ascii="Times New Roman" w:hAnsi="Times New Roman" w:cs="Times New Roman"/>
                <w:noProof/>
                <w:sz w:val="20"/>
                <w:szCs w:val="20"/>
              </w:rPr>
              <w:t>.8</w:t>
            </w:r>
          </w:p>
        </w:tc>
      </w:tr>
      <w:tr w:rsidR="006F228D" w:rsidRPr="00FC3248" w:rsidTr="001A2577">
        <w:trPr>
          <w:jc w:val="center"/>
        </w:trPr>
        <w:tc>
          <w:tcPr>
            <w:tcW w:w="3276"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 xml:space="preserve">Tadpole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Mayfly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Lake</w:t>
            </w:r>
          </w:p>
        </w:tc>
        <w:tc>
          <w:tcPr>
            <w:tcW w:w="1394"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Log transformed</w:t>
            </w:r>
          </w:p>
        </w:tc>
        <w:tc>
          <w:tcPr>
            <w:tcW w:w="1432"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Block</w:t>
            </w:r>
          </w:p>
        </w:tc>
        <w:tc>
          <w:tcPr>
            <w:tcW w:w="1440" w:type="dxa"/>
            <w:vAlign w:val="center"/>
          </w:tcPr>
          <w:p w:rsidR="006F228D" w:rsidRPr="00227E25" w:rsidRDefault="006F228D" w:rsidP="001A2577">
            <w:pPr>
              <w:jc w:val="center"/>
              <w:rPr>
                <w:rFonts w:ascii="Times New Roman" w:hAnsi="Times New Roman" w:cs="Times New Roman"/>
                <w:b/>
                <w:noProof/>
                <w:sz w:val="20"/>
                <w:szCs w:val="20"/>
              </w:rPr>
            </w:pPr>
          </w:p>
        </w:tc>
        <w:tc>
          <w:tcPr>
            <w:tcW w:w="1440" w:type="dxa"/>
            <w:vAlign w:val="center"/>
          </w:tcPr>
          <w:p w:rsidR="006F228D" w:rsidRPr="00227E25" w:rsidRDefault="006F228D" w:rsidP="001A2577">
            <w:pPr>
              <w:keepNext/>
              <w:jc w:val="center"/>
              <w:rPr>
                <w:rFonts w:ascii="Times New Roman" w:hAnsi="Times New Roman" w:cs="Times New Roman"/>
                <w:b/>
                <w:noProof/>
                <w:sz w:val="20"/>
                <w:szCs w:val="20"/>
              </w:rPr>
            </w:pPr>
            <w:commentRangeStart w:id="91"/>
            <w:r w:rsidRPr="00227E25">
              <w:rPr>
                <w:rFonts w:ascii="Times New Roman" w:hAnsi="Times New Roman" w:cs="Times New Roman"/>
                <w:b/>
                <w:noProof/>
                <w:sz w:val="20"/>
                <w:szCs w:val="20"/>
              </w:rPr>
              <w:t>324.9</w:t>
            </w:r>
            <w:commentRangeEnd w:id="91"/>
            <w:r w:rsidR="00BD709C">
              <w:rPr>
                <w:rStyle w:val="CommentReference"/>
              </w:rPr>
              <w:commentReference w:id="91"/>
            </w:r>
          </w:p>
        </w:tc>
      </w:tr>
    </w:tbl>
    <w:p w:rsidR="00D268F4" w:rsidRDefault="00F473DC" w:rsidP="00FC3248">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8A3BE3">
        <w:rPr>
          <w:rFonts w:ascii="Times New Roman" w:hAnsi="Times New Roman" w:cs="Times New Roman"/>
          <w:sz w:val="24"/>
          <w:szCs w:val="20"/>
        </w:rPr>
        <w:t>2</w:t>
      </w:r>
      <w:r w:rsidRPr="001A2577">
        <w:rPr>
          <w:rFonts w:ascii="Times New Roman" w:hAnsi="Times New Roman" w:cs="Times New Roman"/>
          <w:sz w:val="24"/>
          <w:szCs w:val="20"/>
        </w:rPr>
        <w:t xml:space="preserve">. </w:t>
      </w:r>
      <w:r w:rsidR="00177D15" w:rsidRPr="001A2577">
        <w:rPr>
          <w:rFonts w:ascii="Times New Roman" w:hAnsi="Times New Roman" w:cs="Times New Roman"/>
          <w:sz w:val="24"/>
          <w:szCs w:val="20"/>
        </w:rPr>
        <w:t xml:space="preserve"> Summary of m</w:t>
      </w:r>
      <w:r w:rsidRPr="001A2577">
        <w:rPr>
          <w:rFonts w:ascii="Times New Roman" w:hAnsi="Times New Roman" w:cs="Times New Roman"/>
          <w:sz w:val="24"/>
          <w:szCs w:val="20"/>
        </w:rPr>
        <w:t>odels of</w:t>
      </w:r>
      <w:r w:rsidR="00177D15" w:rsidRPr="001A2577">
        <w:rPr>
          <w:rFonts w:ascii="Times New Roman" w:hAnsi="Times New Roman" w:cs="Times New Roman"/>
          <w:sz w:val="24"/>
          <w:szCs w:val="20"/>
        </w:rPr>
        <w:t xml:space="preserve"> raw algal abundance in </w:t>
      </w:r>
      <w:r w:rsidRPr="001A2577">
        <w:rPr>
          <w:rFonts w:ascii="Times New Roman" w:hAnsi="Times New Roman" w:cs="Times New Roman"/>
          <w:sz w:val="24"/>
          <w:szCs w:val="20"/>
        </w:rPr>
        <w:t xml:space="preserve">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r w:rsidR="008A3BE3">
        <w:rPr>
          <w:rFonts w:ascii="Times New Roman" w:hAnsi="Times New Roman" w:cs="Times New Roman"/>
          <w:sz w:val="24"/>
          <w:szCs w:val="20"/>
        </w:rPr>
        <w:t xml:space="preserve">  We used a model selection procedure based on graphical interpretation of residuals and Akaike information criteria; the best-fit model is indicated by bold-face.</w:t>
      </w:r>
    </w:p>
    <w:p w:rsidR="00427924" w:rsidRPr="00FC3248" w:rsidRDefault="00427924" w:rsidP="00FC3248">
      <w:pPr>
        <w:rPr>
          <w:rFonts w:ascii="Times New Roman" w:hAnsi="Times New Roman" w:cs="Times New Roman"/>
          <w:sz w:val="20"/>
          <w:szCs w:val="20"/>
        </w:rPr>
      </w:pPr>
    </w:p>
    <w:tbl>
      <w:tblPr>
        <w:tblStyle w:val="TableGrid"/>
        <w:tblW w:w="0" w:type="auto"/>
        <w:jc w:val="center"/>
        <w:tblInd w:w="-2384" w:type="dxa"/>
        <w:tblLook w:val="04A0" w:firstRow="1" w:lastRow="0" w:firstColumn="1" w:lastColumn="0" w:noHBand="0" w:noVBand="1"/>
      </w:tblPr>
      <w:tblGrid>
        <w:gridCol w:w="1342"/>
        <w:gridCol w:w="3338"/>
        <w:gridCol w:w="822"/>
        <w:gridCol w:w="990"/>
        <w:gridCol w:w="2774"/>
      </w:tblGrid>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720" w:type="dxa"/>
            <w:vAlign w:val="center"/>
          </w:tcPr>
          <w:p w:rsidR="003017EA" w:rsidRPr="00FC3248" w:rsidRDefault="00FC2B70" w:rsidP="001A2577">
            <w:pPr>
              <w:jc w:val="center"/>
              <w:rPr>
                <w:rFonts w:ascii="Times New Roman" w:hAnsi="Times New Roman" w:cs="Times New Roman"/>
                <w:noProof/>
                <w:sz w:val="20"/>
                <w:szCs w:val="20"/>
              </w:rPr>
            </w:pPr>
            <w:commentRangeStart w:id="92"/>
            <w:r w:rsidRPr="00FC3248">
              <w:rPr>
                <w:rFonts w:ascii="Times New Roman" w:hAnsi="Times New Roman" w:cs="Times New Roman"/>
                <w:noProof/>
                <w:sz w:val="20"/>
                <w:szCs w:val="20"/>
              </w:rPr>
              <w:t>t</w:t>
            </w:r>
            <w:r w:rsidR="00FC3248">
              <w:rPr>
                <w:rFonts w:ascii="Times New Roman" w:hAnsi="Times New Roman" w:cs="Times New Roman"/>
                <w:noProof/>
                <w:sz w:val="20"/>
                <w:szCs w:val="20"/>
                <w:vertAlign w:val="subscript"/>
              </w:rPr>
              <w:t>(4</w:t>
            </w:r>
            <w:r w:rsidRPr="00FC3248">
              <w:rPr>
                <w:rFonts w:ascii="Times New Roman" w:hAnsi="Times New Roman" w:cs="Times New Roman"/>
                <w:noProof/>
                <w:sz w:val="20"/>
                <w:szCs w:val="20"/>
                <w:vertAlign w:val="subscript"/>
              </w:rPr>
              <w:t>, 96)</w:t>
            </w:r>
            <w:commentRangeEnd w:id="92"/>
            <w:r w:rsidR="00357342">
              <w:rPr>
                <w:rStyle w:val="CommentReference"/>
              </w:rPr>
              <w:commentReference w:id="92"/>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-1.8</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0.08</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-1.3</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0.19</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1.1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0.23 &gt;</w:t>
            </w:r>
            <w:r w:rsidR="001A2577">
              <w:rPr>
                <w:rFonts w:ascii="Times New Roman" w:hAnsi="Times New Roman" w:cs="Times New Roman"/>
                <w:noProof/>
                <w:sz w:val="20"/>
                <w:szCs w:val="20"/>
              </w:rPr>
              <w:t xml:space="preserve"> </w:t>
            </w: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LeConte</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&lt;0.0001</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p>
        </w:tc>
        <w:tc>
          <w:tcPr>
            <w:tcW w:w="720" w:type="dxa"/>
            <w:vAlign w:val="center"/>
          </w:tcPr>
          <w:p w:rsidR="003017EA" w:rsidRPr="00FC3248" w:rsidRDefault="003017EA" w:rsidP="001A2577">
            <w:pPr>
              <w:jc w:val="center"/>
              <w:rPr>
                <w:rFonts w:ascii="Times New Roman" w:hAnsi="Times New Roman" w:cs="Times New Roman"/>
                <w:noProof/>
                <w:sz w:val="20"/>
                <w:szCs w:val="20"/>
              </w:rPr>
            </w:pPr>
          </w:p>
        </w:tc>
        <w:tc>
          <w:tcPr>
            <w:tcW w:w="990" w:type="dxa"/>
            <w:vAlign w:val="center"/>
          </w:tcPr>
          <w:p w:rsidR="003017EA" w:rsidRPr="00FC3248" w:rsidRDefault="003017EA" w:rsidP="001A2577">
            <w:pPr>
              <w:jc w:val="center"/>
              <w:rPr>
                <w:rFonts w:ascii="Times New Roman" w:hAnsi="Times New Roman" w:cs="Times New Roman"/>
                <w:noProof/>
                <w:sz w:val="20"/>
                <w:szCs w:val="20"/>
              </w:rPr>
            </w:pP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 ~ N(0, 0.02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427924" w:rsidRDefault="00F473DC"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3</w:t>
      </w:r>
      <w:r w:rsidRPr="001A2577">
        <w:rPr>
          <w:rFonts w:ascii="Times New Roman" w:hAnsi="Times New Roman" w:cs="Times New Roman"/>
          <w:sz w:val="24"/>
          <w:szCs w:val="20"/>
        </w:rPr>
        <w:t>.</w:t>
      </w:r>
      <w:r w:rsidR="00177D15" w:rsidRPr="001A2577">
        <w:rPr>
          <w:rFonts w:ascii="Times New Roman" w:hAnsi="Times New Roman" w:cs="Times New Roman"/>
          <w:sz w:val="24"/>
          <w:szCs w:val="20"/>
        </w:rPr>
        <w:t xml:space="preserve">  Terms of best-fit model of log transformed raw algal abundance in 2009 field enclosure experiment, using numerical tadpole and mayfly </w:t>
      </w:r>
      <w:r w:rsidR="009A0D57">
        <w:rPr>
          <w:rFonts w:ascii="Times New Roman" w:hAnsi="Times New Roman" w:cs="Times New Roman"/>
          <w:sz w:val="24"/>
          <w:szCs w:val="20"/>
        </w:rPr>
        <w:t>abundance</w:t>
      </w:r>
      <w:r w:rsidR="00177D15" w:rsidRPr="001A2577">
        <w:rPr>
          <w:rFonts w:ascii="Times New Roman" w:hAnsi="Times New Roman" w:cs="Times New Roman"/>
          <w:sz w:val="24"/>
          <w:szCs w:val="20"/>
        </w:rPr>
        <w:t xml:space="preserve"> as independent variables.</w:t>
      </w:r>
    </w:p>
    <w:p w:rsidR="00427924" w:rsidRDefault="0042792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346"/>
        <w:gridCol w:w="1706"/>
        <w:gridCol w:w="1559"/>
        <w:gridCol w:w="2520"/>
      </w:tblGrid>
      <w:tr w:rsidR="00AD160F" w:rsidRPr="00FC3248" w:rsidTr="001A2577">
        <w:trPr>
          <w:jc w:val="center"/>
        </w:trPr>
        <w:tc>
          <w:tcPr>
            <w:tcW w:w="334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70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559"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2520"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D91E1C" w:rsidRPr="00FC3248" w:rsidTr="001A2577">
        <w:trPr>
          <w:jc w:val="center"/>
        </w:trPr>
        <w:tc>
          <w:tcPr>
            <w:tcW w:w="3346" w:type="dxa"/>
            <w:vAlign w:val="center"/>
          </w:tcPr>
          <w:p w:rsidR="00D91E1C"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Radiation+No. of Days</w:t>
            </w:r>
          </w:p>
        </w:tc>
        <w:tc>
          <w:tcPr>
            <w:tcW w:w="1706" w:type="dxa"/>
            <w:vAlign w:val="center"/>
          </w:tcPr>
          <w:p w:rsidR="00D91E1C" w:rsidRPr="00FC3248" w:rsidRDefault="00D91E1C" w:rsidP="001A2577">
            <w:pPr>
              <w:jc w:val="center"/>
              <w:rPr>
                <w:rFonts w:ascii="Times New Roman" w:hAnsi="Times New Roman" w:cs="Times New Roman"/>
                <w:noProof/>
                <w:sz w:val="20"/>
                <w:szCs w:val="20"/>
              </w:rPr>
            </w:pPr>
          </w:p>
        </w:tc>
        <w:tc>
          <w:tcPr>
            <w:tcW w:w="1559" w:type="dxa"/>
            <w:vAlign w:val="center"/>
          </w:tcPr>
          <w:p w:rsidR="00D91E1C" w:rsidRPr="00FC3248" w:rsidRDefault="00D91E1C" w:rsidP="001A2577">
            <w:pPr>
              <w:jc w:val="center"/>
              <w:rPr>
                <w:rFonts w:ascii="Times New Roman" w:hAnsi="Times New Roman" w:cs="Times New Roman"/>
                <w:noProof/>
                <w:sz w:val="20"/>
                <w:szCs w:val="20"/>
              </w:rPr>
            </w:pPr>
          </w:p>
        </w:tc>
        <w:tc>
          <w:tcPr>
            <w:tcW w:w="2520" w:type="dxa"/>
            <w:vAlign w:val="center"/>
          </w:tcPr>
          <w:p w:rsidR="00D91E1C" w:rsidRPr="00FC3248" w:rsidRDefault="00F85CD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362.0</w:t>
            </w:r>
          </w:p>
        </w:tc>
      </w:tr>
      <w:tr w:rsidR="00B61137" w:rsidRPr="00FC3248" w:rsidTr="001A2577">
        <w:trPr>
          <w:jc w:val="center"/>
        </w:trPr>
        <w:tc>
          <w:tcPr>
            <w:tcW w:w="3346" w:type="dxa"/>
            <w:vAlign w:val="center"/>
          </w:tcPr>
          <w:p w:rsidR="00B61137"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r w:rsidR="000F31F4" w:rsidRPr="00FC3248">
              <w:rPr>
                <w:rFonts w:ascii="Times New Roman" w:hAnsi="Times New Roman" w:cs="Times New Roman"/>
                <w:noProof/>
                <w:sz w:val="20"/>
                <w:szCs w:val="20"/>
              </w:rPr>
              <w:t>5.7</w:t>
            </w:r>
            <w:r w:rsidR="00F85CD1" w:rsidRPr="00FC3248">
              <w:rPr>
                <w:rFonts w:ascii="Times New Roman" w:hAnsi="Times New Roman" w:cs="Times New Roman"/>
                <w:noProof/>
                <w:sz w:val="20"/>
                <w:szCs w:val="20"/>
              </w:rPr>
              <w:t xml:space="preserve">; but reduces correlation between fitted values and residuals, and </w:t>
            </w:r>
            <w:r w:rsidR="009D3437" w:rsidRPr="00FC3248">
              <w:rPr>
                <w:rFonts w:ascii="Times New Roman" w:hAnsi="Times New Roman" w:cs="Times New Roman"/>
                <w:noProof/>
                <w:sz w:val="20"/>
                <w:szCs w:val="20"/>
              </w:rPr>
              <w:t xml:space="preserve">enhances </w:t>
            </w:r>
            <w:r w:rsidR="00F85CD1" w:rsidRPr="00FC3248">
              <w:rPr>
                <w:rFonts w:ascii="Times New Roman" w:hAnsi="Times New Roman" w:cs="Times New Roman"/>
                <w:noProof/>
                <w:sz w:val="20"/>
                <w:szCs w:val="20"/>
              </w:rPr>
              <w:t>normality of residuals</w:t>
            </w:r>
          </w:p>
        </w:tc>
      </w:tr>
      <w:tr w:rsidR="000F31F4" w:rsidRPr="00FC3248" w:rsidTr="001A2577">
        <w:trPr>
          <w:jc w:val="center"/>
        </w:trPr>
        <w:tc>
          <w:tcPr>
            <w:tcW w:w="334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x 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w:t>
            </w:r>
          </w:p>
        </w:tc>
        <w:tc>
          <w:tcPr>
            <w:tcW w:w="170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slope for No. of Days nested within random intercept for Block</w:t>
            </w:r>
          </w:p>
        </w:tc>
        <w:tc>
          <w:tcPr>
            <w:tcW w:w="1559" w:type="dxa"/>
            <w:vAlign w:val="center"/>
          </w:tcPr>
          <w:p w:rsidR="000F31F4" w:rsidRPr="00FC3248" w:rsidRDefault="000F31F4" w:rsidP="001A2577">
            <w:pPr>
              <w:jc w:val="center"/>
              <w:rPr>
                <w:rFonts w:ascii="Times New Roman" w:hAnsi="Times New Roman" w:cs="Times New Roman"/>
                <w:noProof/>
                <w:sz w:val="20"/>
                <w:szCs w:val="20"/>
              </w:rPr>
            </w:pPr>
          </w:p>
        </w:tc>
        <w:tc>
          <w:tcPr>
            <w:tcW w:w="2520"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370.3</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 xml:space="preserve">Lake + </w:t>
            </w:r>
            <w:r w:rsidRPr="00FC3248">
              <w:rPr>
                <w:rFonts w:ascii="Times New Roman" w:hAnsi="Times New Roman" w:cs="Times New Roman"/>
                <w:noProof/>
                <w:sz w:val="20"/>
                <w:szCs w:val="20"/>
              </w:rPr>
              <w:t>Siltiness</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Radiation</w:t>
            </w:r>
            <w:r w:rsidR="000F31F4" w:rsidRPr="00FC3248">
              <w:rPr>
                <w:rFonts w:ascii="Times New Roman" w:hAnsi="Times New Roman" w:cs="Times New Roman"/>
                <w:noProof/>
                <w:sz w:val="20"/>
                <w:szCs w:val="20"/>
              </w:rPr>
              <w:t xml:space="preserve">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231.0</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0F31F4"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225.1</w:t>
            </w:r>
          </w:p>
        </w:tc>
      </w:tr>
    </w:tbl>
    <w:p w:rsidR="00C9698B" w:rsidRPr="001A2577" w:rsidRDefault="002351DB"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4</w:t>
      </w:r>
      <w:r w:rsidRPr="001A2577">
        <w:rPr>
          <w:rFonts w:ascii="Times New Roman" w:hAnsi="Times New Roman" w:cs="Times New Roman"/>
          <w:sz w:val="24"/>
          <w:szCs w:val="20"/>
        </w:rPr>
        <w:t xml:space="preserve">. Models of controlled algal abundance for 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p>
    <w:p w:rsidR="00C9698B" w:rsidRPr="00FC3248" w:rsidRDefault="00C9698B" w:rsidP="00FC3248">
      <w:pPr>
        <w:rPr>
          <w:rFonts w:ascii="Times New Roman" w:hAnsi="Times New Roman" w:cs="Times New Roman"/>
          <w:sz w:val="20"/>
          <w:szCs w:val="20"/>
        </w:rPr>
      </w:pPr>
    </w:p>
    <w:tbl>
      <w:tblPr>
        <w:tblStyle w:val="TableGrid"/>
        <w:tblW w:w="0" w:type="auto"/>
        <w:jc w:val="center"/>
        <w:tblInd w:w="-430" w:type="dxa"/>
        <w:tblLook w:val="04A0" w:firstRow="1" w:lastRow="0" w:firstColumn="1" w:lastColumn="0" w:noHBand="0" w:noVBand="1"/>
      </w:tblPr>
      <w:tblGrid>
        <w:gridCol w:w="1527"/>
        <w:gridCol w:w="1374"/>
        <w:gridCol w:w="807"/>
        <w:gridCol w:w="899"/>
        <w:gridCol w:w="2450"/>
        <w:gridCol w:w="2412"/>
      </w:tblGrid>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07"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w:t>
            </w:r>
            <w:r w:rsidR="00517CAE">
              <w:rPr>
                <w:rFonts w:ascii="Times New Roman" w:hAnsi="Times New Roman" w:cs="Times New Roman"/>
                <w:noProof/>
                <w:sz w:val="20"/>
                <w:szCs w:val="20"/>
                <w:vertAlign w:val="subscript"/>
              </w:rPr>
              <w:t>3</w:t>
            </w:r>
            <w:r w:rsidRPr="00FC3248">
              <w:rPr>
                <w:rFonts w:ascii="Times New Roman" w:hAnsi="Times New Roman" w:cs="Times New Roman"/>
                <w:noProof/>
                <w:sz w:val="20"/>
                <w:szCs w:val="20"/>
                <w:vertAlign w:val="subscript"/>
              </w:rPr>
              <w:t>, 96)</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Combined Variance structure</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-0.0011</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0.0004</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-0.07</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0.22</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Calibri" w:hAnsi="Calibri"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LeConte</w:t>
            </w:r>
            <w:r w:rsidRPr="00FC3248">
              <w:rPr>
                <w:rFonts w:ascii="Times New Roman" w:hAnsi="Times New Roman" w:cs="Times New Roman"/>
                <w:noProof/>
                <w:sz w:val="20"/>
                <w:szCs w:val="20"/>
              </w:rPr>
              <w:t xml:space="preserve"> = 0.33</w:t>
            </w:r>
            <w:r w:rsidRPr="00FC3248">
              <w:rPr>
                <w:rFonts w:ascii="Times New Roman" w:hAnsi="Times New Roman" w:cs="Times New Roman"/>
                <w:noProof/>
                <w:sz w:val="20"/>
                <w:szCs w:val="20"/>
                <w:vertAlign w:val="superscript"/>
              </w:rPr>
              <w:t>2</w:t>
            </w:r>
          </w:p>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 3.36</w:t>
            </w:r>
            <w:r w:rsidRPr="00FC3248">
              <w:rPr>
                <w:rFonts w:ascii="Times New Roman" w:hAnsi="Times New Roman" w:cs="Times New Roman"/>
                <w:noProof/>
                <w:sz w:val="20"/>
                <w:szCs w:val="20"/>
                <w:vertAlign w:val="superscript"/>
              </w:rPr>
              <w:t>2</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Random intercept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1</w:t>
            </w:r>
            <w:r w:rsidRPr="00FC3248">
              <w:rPr>
                <w:rFonts w:ascii="Times New Roman" w:hAnsi="Times New Roman" w:cs="Times New Roman"/>
                <w:noProof/>
                <w:sz w:val="20"/>
                <w:szCs w:val="20"/>
              </w:rPr>
              <w:t xml:space="preserve">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2</w:t>
            </w:r>
            <w:r w:rsidRPr="00FC3248">
              <w:rPr>
                <w:rFonts w:ascii="Times New Roman" w:hAnsi="Times New Roman" w:cs="Times New Roman"/>
                <w:noProof/>
                <w:sz w:val="20"/>
                <w:szCs w:val="20"/>
              </w:rPr>
              <w:t xml:space="preserve"> ~ N(0, 0.27</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3</w:t>
            </w:r>
            <w:r w:rsidRPr="00FC3248">
              <w:rPr>
                <w:rFonts w:ascii="Times New Roman" w:hAnsi="Times New Roman" w:cs="Times New Roman"/>
                <w:noProof/>
                <w:sz w:val="20"/>
                <w:szCs w:val="20"/>
              </w:rPr>
              <w:t xml:space="preserve"> ~ N(0, 0.22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595E64" w:rsidRPr="00FC3248" w:rsidRDefault="002351DB" w:rsidP="001A2577">
      <w:pPr>
        <w:rPr>
          <w:sz w:val="20"/>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5</w:t>
      </w:r>
      <w:r w:rsidRPr="001A2577">
        <w:rPr>
          <w:rFonts w:ascii="Times New Roman" w:hAnsi="Times New Roman" w:cs="Times New Roman"/>
          <w:sz w:val="24"/>
          <w:szCs w:val="20"/>
        </w:rPr>
        <w:t xml:space="preserve">.  Description of best-fit model of </w:t>
      </w:r>
      <w:r w:rsidR="006F22BD">
        <w:rPr>
          <w:rFonts w:ascii="Times New Roman" w:hAnsi="Times New Roman" w:cs="Times New Roman"/>
          <w:sz w:val="24"/>
          <w:szCs w:val="20"/>
        </w:rPr>
        <w:t>location-</w:t>
      </w:r>
      <w:r w:rsidR="003017EA" w:rsidRPr="001A2577">
        <w:rPr>
          <w:rFonts w:ascii="Times New Roman" w:hAnsi="Times New Roman" w:cs="Times New Roman"/>
          <w:sz w:val="24"/>
          <w:szCs w:val="20"/>
        </w:rPr>
        <w:t xml:space="preserve">within-lake </w:t>
      </w:r>
      <w:r w:rsidRPr="001A2577">
        <w:rPr>
          <w:rFonts w:ascii="Times New Roman" w:hAnsi="Times New Roman" w:cs="Times New Roman"/>
          <w:sz w:val="24"/>
          <w:szCs w:val="20"/>
        </w:rPr>
        <w:t>controlled algal abundance</w:t>
      </w:r>
      <w:r w:rsidR="00B703AA" w:rsidRPr="001A2577">
        <w:rPr>
          <w:rFonts w:ascii="Times New Roman" w:hAnsi="Times New Roman" w:cs="Times New Roman"/>
          <w:sz w:val="24"/>
          <w:szCs w:val="20"/>
        </w:rPr>
        <w:t>.</w:t>
      </w:r>
      <w:r w:rsidR="005D6295" w:rsidRPr="00FC3248">
        <w:rPr>
          <w:sz w:val="20"/>
          <w:szCs w:val="20"/>
        </w:rPr>
        <w:br w:type="page"/>
      </w:r>
    </w:p>
    <w:tbl>
      <w:tblPr>
        <w:tblStyle w:val="TableGrid"/>
        <w:tblW w:w="0" w:type="auto"/>
        <w:jc w:val="center"/>
        <w:tblInd w:w="-1228" w:type="dxa"/>
        <w:tblLook w:val="04A0" w:firstRow="1" w:lastRow="0" w:firstColumn="1" w:lastColumn="0" w:noHBand="0" w:noVBand="1"/>
      </w:tblPr>
      <w:tblGrid>
        <w:gridCol w:w="2824"/>
        <w:gridCol w:w="1596"/>
        <w:gridCol w:w="696"/>
        <w:gridCol w:w="810"/>
        <w:gridCol w:w="1377"/>
        <w:gridCol w:w="2469"/>
      </w:tblGrid>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lastRenderedPageBreak/>
              <w:t>Term</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696" w:type="dxa"/>
            <w:vAlign w:val="center"/>
          </w:tcPr>
          <w:p w:rsidR="00595E64" w:rsidRPr="00FC3248" w:rsidRDefault="00595E64" w:rsidP="003D2FB0">
            <w:pPr>
              <w:jc w:val="center"/>
              <w:rPr>
                <w:rFonts w:ascii="Times New Roman" w:hAnsi="Times New Roman" w:cs="Times New Roman"/>
                <w:sz w:val="20"/>
                <w:szCs w:val="20"/>
              </w:rPr>
            </w:pPr>
            <w:r>
              <w:rPr>
                <w:rFonts w:ascii="Times New Roman" w:hAnsi="Times New Roman" w:cs="Times New Roman"/>
                <w:sz w:val="20"/>
                <w:szCs w:val="20"/>
              </w:rPr>
              <w:t>t</w:t>
            </w:r>
            <w:r w:rsidRPr="001A2577">
              <w:rPr>
                <w:rFonts w:ascii="Times New Roman" w:hAnsi="Times New Roman" w:cs="Times New Roman"/>
                <w:sz w:val="20"/>
                <w:szCs w:val="20"/>
                <w:vertAlign w:val="subscript"/>
              </w:rPr>
              <w:t>(4, 89)</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0.29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0.09</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0.001</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0.92 </w:t>
            </w:r>
            <w:r w:rsidRPr="00FC3248">
              <w:rPr>
                <w:rFonts w:ascii="Cambria Math" w:hAnsi="Cambria Math" w:cs="Times New Roman"/>
                <w:sz w:val="20"/>
                <w:szCs w:val="20"/>
              </w:rPr>
              <w:t>±</w:t>
            </w:r>
            <w:r w:rsidRPr="00FC3248">
              <w:rPr>
                <w:rFonts w:ascii="Times New Roman" w:hAnsi="Times New Roman" w:cs="Times New Roman"/>
                <w:sz w:val="20"/>
                <w:szCs w:val="20"/>
              </w:rPr>
              <w:t xml:space="preserve"> 1.6</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r w:rsidRPr="00FC3248">
              <w:rPr>
                <w:rFonts w:ascii="Times New Roman" w:hAnsi="Times New Roman" w:cs="Times New Roman"/>
                <w:sz w:val="20"/>
                <w:szCs w:val="20"/>
              </w:rPr>
              <w:t xml:space="preserve"> x 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-0.40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0.012</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0.002</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596" w:type="dxa"/>
            <w:vAlign w:val="center"/>
          </w:tcPr>
          <w:p w:rsidR="00595E64" w:rsidRPr="00FC3248" w:rsidRDefault="00595E64" w:rsidP="003D2FB0">
            <w:pPr>
              <w:jc w:val="center"/>
              <w:rPr>
                <w:rFonts w:ascii="Times New Roman" w:hAnsi="Times New Roman" w:cs="Times New Roman"/>
                <w:sz w:val="20"/>
                <w:szCs w:val="20"/>
              </w:rPr>
            </w:pPr>
          </w:p>
        </w:tc>
        <w:tc>
          <w:tcPr>
            <w:tcW w:w="696" w:type="dxa"/>
            <w:vAlign w:val="center"/>
          </w:tcPr>
          <w:p w:rsidR="00595E64" w:rsidRPr="00FC3248" w:rsidRDefault="00595E64" w:rsidP="003D2FB0">
            <w:pPr>
              <w:jc w:val="center"/>
              <w:rPr>
                <w:rFonts w:ascii="Times New Roman" w:hAnsi="Times New Roman" w:cs="Times New Roman"/>
                <w:sz w:val="20"/>
                <w:szCs w:val="20"/>
              </w:rPr>
            </w:pPr>
          </w:p>
        </w:tc>
        <w:tc>
          <w:tcPr>
            <w:tcW w:w="810" w:type="dxa"/>
            <w:vAlign w:val="center"/>
          </w:tcPr>
          <w:p w:rsidR="00595E64" w:rsidRPr="00FC3248" w:rsidRDefault="00595E64" w:rsidP="003D2FB0">
            <w:pPr>
              <w:jc w:val="center"/>
              <w:rPr>
                <w:rFonts w:ascii="Times New Roman" w:hAnsi="Times New Roman" w:cs="Times New Roman"/>
                <w:sz w:val="20"/>
                <w:szCs w:val="20"/>
              </w:rPr>
            </w:pP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3.8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6.8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Pr="001A2577"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6.  Summary of best fit model of tadpole biomass; initial model included tadpole </w:t>
      </w:r>
      <w:r>
        <w:rPr>
          <w:rFonts w:ascii="Times New Roman" w:hAnsi="Times New Roman" w:cs="Times New Roman"/>
          <w:sz w:val="24"/>
          <w:szCs w:val="20"/>
        </w:rPr>
        <w:t>abundance</w:t>
      </w:r>
      <w:r w:rsidRPr="001A2577">
        <w:rPr>
          <w:rFonts w:ascii="Times New Roman" w:hAnsi="Times New Roman" w:cs="Times New Roman"/>
          <w:sz w:val="24"/>
          <w:szCs w:val="20"/>
        </w:rPr>
        <w:t xml:space="preserve">, mayfly </w:t>
      </w:r>
      <w:r>
        <w:rPr>
          <w:rFonts w:ascii="Times New Roman" w:hAnsi="Times New Roman" w:cs="Times New Roman"/>
          <w:sz w:val="24"/>
          <w:szCs w:val="20"/>
        </w:rPr>
        <w:t>abundance</w:t>
      </w:r>
      <w:r w:rsidRPr="001A2577">
        <w:rPr>
          <w:rFonts w:ascii="Times New Roman" w:hAnsi="Times New Roman" w:cs="Times New Roman"/>
          <w:sz w:val="24"/>
          <w:szCs w:val="20"/>
        </w:rPr>
        <w:t>, lake, and sampling block.</w:t>
      </w:r>
    </w:p>
    <w:tbl>
      <w:tblPr>
        <w:tblStyle w:val="TableGrid"/>
        <w:tblW w:w="9534" w:type="dxa"/>
        <w:jc w:val="center"/>
        <w:tblInd w:w="1519" w:type="dxa"/>
        <w:tblLook w:val="04A0" w:firstRow="1" w:lastRow="0" w:firstColumn="1" w:lastColumn="0" w:noHBand="0" w:noVBand="1"/>
      </w:tblPr>
      <w:tblGrid>
        <w:gridCol w:w="1099"/>
        <w:gridCol w:w="1509"/>
        <w:gridCol w:w="1296"/>
        <w:gridCol w:w="956"/>
        <w:gridCol w:w="779"/>
        <w:gridCol w:w="1380"/>
        <w:gridCol w:w="2515"/>
      </w:tblGrid>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Term</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(4, 43)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LeConte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0.26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vertAlign w:val="subscript"/>
              </w:rPr>
            </w:pPr>
            <w:r w:rsidRPr="00FC3248">
              <w:rPr>
                <w:rFonts w:ascii="Times New Roman" w:hAnsi="Times New Roman" w:cs="Times New Roman"/>
                <w:sz w:val="20"/>
                <w:szCs w:val="20"/>
              </w:rPr>
              <w:t>3.1</w:t>
            </w:r>
          </w:p>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0.003</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2.9</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3.6</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5.4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4.4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4.1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Spur</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-0.11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-1.3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0.19</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4.3</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2.5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8.1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7.  Summary of best fit model of tadpole biomass in each of the two study lakes, to illustrate the interaction between lake and tadpole </w:t>
      </w:r>
      <w:r>
        <w:rPr>
          <w:rFonts w:ascii="Times New Roman" w:hAnsi="Times New Roman" w:cs="Times New Roman"/>
          <w:sz w:val="24"/>
          <w:szCs w:val="20"/>
        </w:rPr>
        <w:t>abundance</w:t>
      </w:r>
      <w:r w:rsidRPr="001A2577">
        <w:rPr>
          <w:rFonts w:ascii="Times New Roman" w:hAnsi="Times New Roman" w:cs="Times New Roman"/>
          <w:sz w:val="24"/>
          <w:szCs w:val="20"/>
        </w:rPr>
        <w:t>.</w:t>
      </w:r>
    </w:p>
    <w:p w:rsidR="00595E64" w:rsidRDefault="00595E6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tblLook w:val="04A0" w:firstRow="1" w:lastRow="0" w:firstColumn="1" w:lastColumn="0" w:noHBand="0" w:noVBand="1"/>
      </w:tblPr>
      <w:tblGrid>
        <w:gridCol w:w="1915"/>
        <w:gridCol w:w="1915"/>
        <w:gridCol w:w="1915"/>
        <w:gridCol w:w="1915"/>
        <w:gridCol w:w="1916"/>
      </w:tblGrid>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(5, 29)</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p-value</w:t>
            </w:r>
          </w:p>
        </w:tc>
        <w:tc>
          <w:tcPr>
            <w:tcW w:w="1916"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Tadpole abundance</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-0.01 ± </w:t>
            </w:r>
            <w:r w:rsidR="004337C1" w:rsidRPr="00FC3248">
              <w:rPr>
                <w:rFonts w:ascii="Times New Roman" w:hAnsi="Times New Roman" w:cs="Times New Roman"/>
                <w:sz w:val="20"/>
                <w:szCs w:val="20"/>
              </w:rPr>
              <w:t>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0.03</w:t>
            </w:r>
          </w:p>
        </w:tc>
        <w:tc>
          <w:tcPr>
            <w:tcW w:w="1916" w:type="dxa"/>
            <w:vAlign w:val="center"/>
          </w:tcPr>
          <w:p w:rsidR="008B2F78" w:rsidRPr="00FC3248" w:rsidRDefault="008B2F78"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0</w:t>
            </w:r>
            <w:r w:rsidRPr="00FC3248">
              <w:rPr>
                <w:rFonts w:ascii="Times New Roman" w:hAnsi="Times New Roman" w:cs="Times New Roman"/>
                <w:noProof/>
                <w:sz w:val="20"/>
                <w:szCs w:val="20"/>
              </w:rPr>
              <w:t xml:space="preserve"> = </w:t>
            </w:r>
            <w:r w:rsidR="00DB4DA5" w:rsidRPr="00FC3248">
              <w:rPr>
                <w:rFonts w:ascii="Times New Roman" w:hAnsi="Times New Roman" w:cs="Times New Roman"/>
                <w:noProof/>
                <w:sz w:val="20"/>
                <w:szCs w:val="20"/>
              </w:rPr>
              <w:t>1.13</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w:t>
            </w:r>
            <w:r w:rsidRPr="00FC3248">
              <w:rPr>
                <w:rFonts w:ascii="Times New Roman" w:hAnsi="Times New Roman" w:cs="Times New Roman"/>
                <w:noProof/>
                <w:sz w:val="20"/>
                <w:szCs w:val="20"/>
              </w:rPr>
              <w:t xml:space="preserve"> = 0.90</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10</w:t>
            </w:r>
            <w:r w:rsidRPr="00FC3248">
              <w:rPr>
                <w:rFonts w:ascii="Times New Roman" w:hAnsi="Times New Roman" w:cs="Times New Roman"/>
                <w:noProof/>
                <w:sz w:val="20"/>
                <w:szCs w:val="20"/>
              </w:rPr>
              <w:t xml:space="preserve"> = 1.32</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20</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abundance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-0.004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-6.6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Mayfly </w:t>
            </w:r>
            <w:r w:rsidR="00BF59AA" w:rsidRPr="00FC3248">
              <w:rPr>
                <w:rFonts w:ascii="Times New Roman" w:hAnsi="Times New Roman" w:cs="Times New Roman"/>
                <w:sz w:val="20"/>
                <w:szCs w:val="20"/>
              </w:rPr>
              <w:t>species</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Callibaetis</w:t>
            </w:r>
            <w:r w:rsidRPr="00FC3248">
              <w:rPr>
                <w:rFonts w:ascii="Times New Roman" w:hAnsi="Times New Roman" w:cs="Times New Roman"/>
                <w:noProof/>
                <w:sz w:val="20"/>
                <w:szCs w:val="20"/>
              </w:rPr>
              <w:t xml:space="preserve"> = 0.06</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sz w:val="20"/>
                <w:szCs w:val="20"/>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Ameletus</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-3.1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0.19</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-16.7</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species x 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0.20</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14.3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bl>
    <w:p w:rsidR="00C646C3" w:rsidRPr="001A2577" w:rsidRDefault="00E532B8"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8</w:t>
      </w:r>
      <w:r w:rsidRPr="001A2577">
        <w:rPr>
          <w:rFonts w:ascii="Times New Roman" w:hAnsi="Times New Roman" w:cs="Times New Roman"/>
          <w:sz w:val="24"/>
          <w:szCs w:val="20"/>
        </w:rPr>
        <w:t>.  For 2009 field enclosures, summary of best fit model of mayfly length.</w:t>
      </w:r>
    </w:p>
    <w:p w:rsidR="00C646C3" w:rsidRPr="00FC3248" w:rsidRDefault="00C646C3" w:rsidP="00FC3248">
      <w:pPr>
        <w:rPr>
          <w:rFonts w:ascii="Times New Roman" w:hAnsi="Times New Roman" w:cs="Times New Roman"/>
          <w:sz w:val="20"/>
          <w:szCs w:val="20"/>
        </w:rPr>
      </w:pPr>
      <w:r w:rsidRPr="00FC3248">
        <w:rPr>
          <w:rFonts w:ascii="Times New Roman" w:hAnsi="Times New Roman" w:cs="Times New Roman"/>
          <w:sz w:val="20"/>
          <w:szCs w:val="20"/>
        </w:rPr>
        <w:br w:type="page"/>
      </w:r>
    </w:p>
    <w:p w:rsidR="008B2F78" w:rsidRPr="00FC3248" w:rsidRDefault="008B2F78" w:rsidP="00FC3248">
      <w:pPr>
        <w:rPr>
          <w:rFonts w:ascii="Times New Roman" w:hAnsi="Times New Roman" w:cs="Times New Roman"/>
          <w:sz w:val="20"/>
          <w:szCs w:val="20"/>
        </w:rPr>
      </w:pPr>
    </w:p>
    <w:p w:rsidR="00E532B8" w:rsidRPr="00FC3248" w:rsidRDefault="00E532B8"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42" w:type="dxa"/>
        <w:tblLook w:val="04A0" w:firstRow="1" w:lastRow="0" w:firstColumn="1" w:lastColumn="0" w:noHBand="0" w:noVBand="1"/>
      </w:tblPr>
      <w:tblGrid>
        <w:gridCol w:w="2724"/>
        <w:gridCol w:w="1686"/>
        <w:gridCol w:w="921"/>
        <w:gridCol w:w="1421"/>
        <w:gridCol w:w="2518"/>
      </w:tblGrid>
      <w:tr w:rsidR="00DF73DF" w:rsidRPr="00FC3248" w:rsidTr="0044764E">
        <w:trPr>
          <w:jc w:val="center"/>
        </w:trPr>
        <w:tc>
          <w:tcPr>
            <w:tcW w:w="2724" w:type="dxa"/>
            <w:vAlign w:val="center"/>
          </w:tcPr>
          <w:p w:rsidR="00DF73DF" w:rsidRPr="00FC3248" w:rsidRDefault="00DF73DF" w:rsidP="00FC3248">
            <w:pPr>
              <w:rPr>
                <w:rFonts w:ascii="Times New Roman" w:hAnsi="Times New Roman" w:cs="Times New Roman"/>
                <w:noProof/>
                <w:sz w:val="20"/>
                <w:szCs w:val="20"/>
              </w:rPr>
            </w:pPr>
          </w:p>
        </w:tc>
        <w:tc>
          <w:tcPr>
            <w:tcW w:w="1686"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921" w:type="dxa"/>
            <w:vAlign w:val="center"/>
          </w:tcPr>
          <w:p w:rsidR="00DF73DF" w:rsidRPr="00FC3248" w:rsidRDefault="00FC2B70" w:rsidP="00FC3248">
            <w:pP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(3,32)</w:t>
            </w:r>
          </w:p>
        </w:tc>
        <w:tc>
          <w:tcPr>
            <w:tcW w:w="1421"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518"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-0.04 </w:t>
            </w:r>
            <w:r w:rsidRPr="00FC3248">
              <w:rPr>
                <w:rFonts w:ascii="Cambria Math" w:hAnsi="Cambria Math" w:cs="Times New Roman"/>
                <w:noProof/>
                <w:sz w:val="20"/>
                <w:szCs w:val="20"/>
              </w:rPr>
              <w:t>± 0.01</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-2.7</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 0.01</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0.45</w:t>
            </w:r>
            <w:r w:rsidRPr="00FC3248">
              <w:rPr>
                <w:rFonts w:ascii="Times New Roman" w:hAnsi="Times New Roman" w:cs="Times New Roman"/>
                <w:noProof/>
                <w:sz w:val="20"/>
                <w:szCs w:val="20"/>
                <w:vertAlign w:val="superscript"/>
              </w:rPr>
              <w:t>2</w:t>
            </w:r>
          </w:p>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0.77</w:t>
            </w:r>
            <w:r w:rsidRPr="00FC3248">
              <w:rPr>
                <w:rFonts w:ascii="Times New Roman" w:hAnsi="Times New Roman" w:cs="Times New Roman"/>
                <w:noProof/>
                <w:sz w:val="20"/>
                <w:szCs w:val="20"/>
                <w:vertAlign w:val="superscript"/>
              </w:rPr>
              <w:t>2</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Duration of </w:t>
            </w:r>
            <w:r w:rsidR="00C27901" w:rsidRPr="00FC3248">
              <w:rPr>
                <w:rFonts w:ascii="Times New Roman" w:hAnsi="Times New Roman" w:cs="Times New Roman"/>
                <w:noProof/>
                <w:sz w:val="20"/>
                <w:szCs w:val="20"/>
              </w:rPr>
              <w:t xml:space="preserve">algal </w:t>
            </w:r>
            <w:r w:rsidRPr="00FC3248">
              <w:rPr>
                <w:rFonts w:ascii="Times New Roman" w:hAnsi="Times New Roman" w:cs="Times New Roman"/>
                <w:noProof/>
                <w:sz w:val="20"/>
                <w:szCs w:val="20"/>
              </w:rPr>
              <w:t>growth</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3.4</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Log(initial algae abundance)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0.59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2.1</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0.05</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bl>
    <w:p w:rsidR="00E64116" w:rsidRPr="00FC3248" w:rsidRDefault="00E64116" w:rsidP="00FC3248">
      <w:pPr>
        <w:rPr>
          <w:rFonts w:ascii="Times New Roman" w:hAnsi="Times New Roman" w:cs="Times New Roman"/>
          <w:noProof/>
          <w:sz w:val="20"/>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9</w:t>
      </w:r>
      <w:r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Pr="001A2577">
        <w:rPr>
          <w:rFonts w:ascii="Times New Roman" w:hAnsi="Times New Roman" w:cs="Times New Roman"/>
          <w:sz w:val="24"/>
          <w:szCs w:val="20"/>
        </w:rPr>
        <w:t xml:space="preserve">ANOVA table for </w:t>
      </w:r>
      <w:r w:rsidR="005A189F" w:rsidRPr="001A2577">
        <w:rPr>
          <w:rFonts w:ascii="Times New Roman" w:hAnsi="Times New Roman" w:cs="Times New Roman"/>
          <w:sz w:val="24"/>
          <w:szCs w:val="20"/>
        </w:rPr>
        <w:t xml:space="preserve">best fit linear mixed-effects </w:t>
      </w:r>
      <w:r w:rsidRPr="001A2577">
        <w:rPr>
          <w:rFonts w:ascii="Times New Roman" w:hAnsi="Times New Roman" w:cs="Times New Roman"/>
          <w:sz w:val="24"/>
          <w:szCs w:val="20"/>
        </w:rPr>
        <w:t xml:space="preserve">model of </w:t>
      </w:r>
      <w:r w:rsidR="005A189F" w:rsidRPr="001A2577">
        <w:rPr>
          <w:rFonts w:ascii="Times New Roman" w:hAnsi="Times New Roman" w:cs="Times New Roman"/>
          <w:sz w:val="24"/>
          <w:szCs w:val="20"/>
        </w:rPr>
        <w:t>log</w:t>
      </w:r>
      <w:r w:rsidR="00CD0D7F" w:rsidRPr="001A2577">
        <w:rPr>
          <w:rFonts w:ascii="Times New Roman" w:hAnsi="Times New Roman" w:cs="Times New Roman"/>
          <w:sz w:val="24"/>
          <w:szCs w:val="20"/>
        </w:rPr>
        <w:t>(</w:t>
      </w:r>
      <w:r w:rsidRPr="001A2577">
        <w:rPr>
          <w:rFonts w:ascii="Times New Roman" w:hAnsi="Times New Roman" w:cs="Times New Roman"/>
          <w:sz w:val="24"/>
          <w:szCs w:val="20"/>
        </w:rPr>
        <w:t>algal abundance</w:t>
      </w:r>
      <w:r w:rsidR="00CD0D7F" w:rsidRPr="001A2577">
        <w:rPr>
          <w:rFonts w:ascii="Times New Roman" w:hAnsi="Times New Roman" w:cs="Times New Roman"/>
          <w:sz w:val="24"/>
          <w:szCs w:val="20"/>
        </w:rPr>
        <w:t xml:space="preserve">), relative to </w:t>
      </w:r>
      <w:r w:rsidR="005A189F" w:rsidRPr="001A2577">
        <w:rPr>
          <w:rFonts w:ascii="Times New Roman" w:hAnsi="Times New Roman" w:cs="Times New Roman"/>
          <w:sz w:val="24"/>
          <w:szCs w:val="20"/>
        </w:rPr>
        <w:t xml:space="preserve">tadpole </w:t>
      </w:r>
      <w:r w:rsidR="00CD0D7F" w:rsidRPr="001A2577">
        <w:rPr>
          <w:rFonts w:ascii="Times New Roman" w:hAnsi="Times New Roman" w:cs="Times New Roman"/>
          <w:sz w:val="24"/>
          <w:szCs w:val="20"/>
        </w:rPr>
        <w:t xml:space="preserve">and mayfly </w:t>
      </w:r>
      <w:r w:rsidR="005A189F" w:rsidRPr="001A2577">
        <w:rPr>
          <w:rFonts w:ascii="Times New Roman" w:hAnsi="Times New Roman" w:cs="Times New Roman"/>
          <w:sz w:val="24"/>
          <w:szCs w:val="20"/>
        </w:rPr>
        <w:t>presence-absence</w:t>
      </w:r>
      <w:r w:rsidR="00CD0D7F" w:rsidRPr="001A2577">
        <w:rPr>
          <w:rFonts w:ascii="Times New Roman" w:hAnsi="Times New Roman" w:cs="Times New Roman"/>
          <w:sz w:val="24"/>
          <w:szCs w:val="20"/>
        </w:rPr>
        <w:t>, duration of algal growth, and initial log(algal abundance).</w:t>
      </w:r>
      <w:r w:rsidRPr="00FC3248">
        <w:rPr>
          <w:rFonts w:ascii="Times New Roman" w:hAnsi="Times New Roman" w:cs="Times New Roman"/>
          <w:noProof/>
          <w:sz w:val="20"/>
          <w:szCs w:val="20"/>
        </w:rPr>
        <w:br w:type="page"/>
      </w:r>
    </w:p>
    <w:tbl>
      <w:tblPr>
        <w:tblStyle w:val="TableGrid"/>
        <w:tblW w:w="0" w:type="auto"/>
        <w:jc w:val="center"/>
        <w:tblInd w:w="-611" w:type="dxa"/>
        <w:tblLook w:val="04A0" w:firstRow="1" w:lastRow="0" w:firstColumn="1" w:lastColumn="0" w:noHBand="0" w:noVBand="1"/>
      </w:tblPr>
      <w:tblGrid>
        <w:gridCol w:w="2361"/>
        <w:gridCol w:w="2049"/>
        <w:gridCol w:w="810"/>
        <w:gridCol w:w="1080"/>
        <w:gridCol w:w="2448"/>
      </w:tblGrid>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10" w:type="dxa"/>
            <w:vAlign w:val="center"/>
          </w:tcPr>
          <w:p w:rsidR="00D92651"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(5,26)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0.25</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0.44</w:t>
            </w:r>
            <w:r w:rsidRPr="00FC3248">
              <w:rPr>
                <w:rFonts w:ascii="Times New Roman" w:hAnsi="Times New Roman" w:cs="Times New Roman"/>
                <w:noProof/>
                <w:sz w:val="20"/>
                <w:szCs w:val="20"/>
                <w:vertAlign w:val="superscript"/>
              </w:rPr>
              <w:t>2</w:t>
            </w:r>
          </w:p>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0.73</w:t>
            </w:r>
            <w:r w:rsidRPr="00FC3248">
              <w:rPr>
                <w:rFonts w:ascii="Times New Roman" w:hAnsi="Times New Roman" w:cs="Times New Roman"/>
                <w:noProof/>
                <w:sz w:val="20"/>
                <w:szCs w:val="20"/>
                <w:vertAlign w:val="superscript"/>
              </w:rPr>
              <w:t>2</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1.4</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0.18</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 x 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0.014</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algal growth</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0.71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2.5</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w:t>
            </w:r>
            <w:r w:rsidR="00D92651" w:rsidRPr="00FC3248">
              <w:rPr>
                <w:rFonts w:ascii="Times New Roman" w:hAnsi="Times New Roman" w:cs="Times New Roman"/>
                <w:noProof/>
                <w:sz w:val="20"/>
                <w:szCs w:val="20"/>
              </w:rPr>
              <w:t>Initial algal abundance</w:t>
            </w:r>
            <w:r w:rsidRPr="00FC3248">
              <w:rPr>
                <w:rFonts w:ascii="Times New Roman" w:hAnsi="Times New Roman" w:cs="Times New Roman"/>
                <w:noProof/>
                <w:sz w:val="20"/>
                <w:szCs w:val="20"/>
              </w:rPr>
              <w:t>)</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-0.0008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w:t>
            </w:r>
            <w:r w:rsidR="0044764E" w:rsidRPr="00FC3248">
              <w:rPr>
                <w:rFonts w:ascii="Times New Roman" w:hAnsi="Times New Roman" w:cs="Times New Roman"/>
                <w:noProof/>
                <w:sz w:val="20"/>
                <w:szCs w:val="20"/>
              </w:rPr>
              <w:t>0.0004</w:t>
            </w:r>
          </w:p>
        </w:tc>
        <w:tc>
          <w:tcPr>
            <w:tcW w:w="81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-2.2</w:t>
            </w:r>
          </w:p>
        </w:tc>
        <w:tc>
          <w:tcPr>
            <w:tcW w:w="108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0.04</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bl>
    <w:p w:rsidR="00D14ED6" w:rsidRPr="00A26358" w:rsidRDefault="004B1D01" w:rsidP="00E5617D">
      <w:pPr>
        <w:spacing w:line="240" w:lineRule="auto"/>
        <w:ind w:right="360"/>
        <w:jc w:val="center"/>
        <w:rPr>
          <w:rFonts w:ascii="Times New Roman" w:hAnsi="Times New Roman" w:cs="Times New Roman"/>
          <w:noProof/>
          <w:sz w:val="24"/>
          <w:szCs w:val="24"/>
        </w:rPr>
      </w:pPr>
      <w:r w:rsidRPr="001A2577">
        <w:rPr>
          <w:rFonts w:ascii="Times New Roman" w:hAnsi="Times New Roman" w:cs="Times New Roman"/>
          <w:sz w:val="24"/>
          <w:szCs w:val="20"/>
        </w:rPr>
        <w:t>Table</w:t>
      </w:r>
      <w:r w:rsidR="00595E64">
        <w:rPr>
          <w:rFonts w:ascii="Times New Roman" w:hAnsi="Times New Roman" w:cs="Times New Roman"/>
          <w:sz w:val="24"/>
          <w:szCs w:val="20"/>
        </w:rPr>
        <w:t xml:space="preserve"> 10</w:t>
      </w:r>
      <w:r w:rsidR="005A189F"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005A189F" w:rsidRPr="001A2577">
        <w:rPr>
          <w:rFonts w:ascii="Times New Roman" w:hAnsi="Times New Roman" w:cs="Times New Roman"/>
          <w:sz w:val="24"/>
          <w:szCs w:val="20"/>
        </w:rPr>
        <w:t xml:space="preserve">best fit linear mixed-effects model of log transformed algal abundance, as a function of </w:t>
      </w:r>
      <w:r w:rsidR="0044764E" w:rsidRPr="001A2577">
        <w:rPr>
          <w:rFonts w:ascii="Times New Roman" w:hAnsi="Times New Roman" w:cs="Times New Roman"/>
          <w:sz w:val="24"/>
          <w:szCs w:val="20"/>
        </w:rPr>
        <w:t xml:space="preserve">tadpole presence-absence, final mayfly abundance, the interaction between consumers, duration of algal growth, </w:t>
      </w:r>
      <w:r w:rsidR="005A189F" w:rsidRPr="001A2577">
        <w:rPr>
          <w:rFonts w:ascii="Times New Roman" w:hAnsi="Times New Roman" w:cs="Times New Roman"/>
          <w:sz w:val="24"/>
          <w:szCs w:val="20"/>
        </w:rPr>
        <w:t>and of</w:t>
      </w:r>
      <w:r w:rsidR="0044764E" w:rsidRPr="001A2577">
        <w:rPr>
          <w:rFonts w:ascii="Times New Roman" w:hAnsi="Times New Roman" w:cs="Times New Roman"/>
          <w:sz w:val="24"/>
          <w:szCs w:val="20"/>
        </w:rPr>
        <w:t xml:space="preserve"> initial algal abundance</w:t>
      </w:r>
      <w:r w:rsidR="00D92651" w:rsidRPr="001A2577">
        <w:rPr>
          <w:rFonts w:ascii="Times New Roman" w:hAnsi="Times New Roman" w:cs="Times New Roman"/>
          <w:sz w:val="24"/>
          <w:szCs w:val="20"/>
        </w:rPr>
        <w:t>.</w:t>
      </w:r>
      <w:r w:rsidR="00D14ED6" w:rsidRPr="001A2577">
        <w:rPr>
          <w:rFonts w:ascii="Times New Roman" w:hAnsi="Times New Roman" w:cs="Times New Roman"/>
          <w:sz w:val="24"/>
          <w:szCs w:val="20"/>
        </w:rPr>
        <w:br w:type="page"/>
      </w:r>
      <w:r w:rsidR="00B91F99" w:rsidRPr="00B91F99">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29E6A7F8" wp14:editId="10C68C52">
                <wp:simplePos x="0" y="0"/>
                <wp:positionH relativeFrom="column">
                  <wp:posOffset>20955</wp:posOffset>
                </wp:positionH>
                <wp:positionV relativeFrom="paragraph">
                  <wp:posOffset>594995</wp:posOffset>
                </wp:positionV>
                <wp:extent cx="6049645" cy="3536950"/>
                <wp:effectExtent l="19050" t="19050" r="27305" b="25400"/>
                <wp:wrapTopAndBottom/>
                <wp:docPr id="2" name="Group 43"/>
                <wp:cNvGraphicFramePr/>
                <a:graphic xmlns:a="http://schemas.openxmlformats.org/drawingml/2006/main">
                  <a:graphicData uri="http://schemas.microsoft.com/office/word/2010/wordprocessingGroup">
                    <wpg:wgp>
                      <wpg:cNvGrpSpPr/>
                      <wpg:grpSpPr>
                        <a:xfrm>
                          <a:off x="0" y="0"/>
                          <a:ext cx="6049645" cy="3536950"/>
                          <a:chOff x="0" y="0"/>
                          <a:chExt cx="5790292" cy="3966953"/>
                        </a:xfrm>
                      </wpg:grpSpPr>
                      <wpg:grpSp>
                        <wpg:cNvPr id="9" name="Group 9"/>
                        <wpg:cNvGrpSpPr/>
                        <wpg:grpSpPr>
                          <a:xfrm>
                            <a:off x="2512978" y="0"/>
                            <a:ext cx="1763278" cy="1812334"/>
                            <a:chOff x="2512978" y="0"/>
                            <a:chExt cx="1763278" cy="1812334"/>
                          </a:xfrm>
                        </wpg:grpSpPr>
                        <pic:pic xmlns:pic="http://schemas.openxmlformats.org/drawingml/2006/picture">
                          <pic:nvPicPr>
                            <pic:cNvPr id="16" name="Picture 16" descr="C:\Users\thsmith\Desktop\tcs' photos\summer 09 photos\IMG_252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800" t="55843" r="73664" b="27758"/>
                            <a:stretch/>
                          </pic:blipFill>
                          <pic:spPr bwMode="auto">
                            <a:xfrm>
                              <a:off x="2514600" y="0"/>
                              <a:ext cx="1761656" cy="1812334"/>
                            </a:xfrm>
                            <a:prstGeom prst="rect">
                              <a:avLst/>
                            </a:prstGeom>
                            <a:noFill/>
                            <a:ln w="25400">
                              <a:solidFill>
                                <a:schemeClr val="tx1"/>
                              </a:solidFill>
                            </a:ln>
                            <a:extLst>
                              <a:ext uri="{909E8E84-426E-40DD-AFC4-6F175D3DCCD1}">
                                <a14:hiddenFill xmlns:a14="http://schemas.microsoft.com/office/drawing/2010/main">
                                  <a:solidFill>
                                    <a:srgbClr val="FFFFFF"/>
                                  </a:solidFill>
                                </a14:hiddenFill>
                              </a:ext>
                            </a:extLst>
                          </pic:spPr>
                        </pic:pic>
                        <wps:wsp>
                          <wps:cNvPr id="17" name="Straight Connector 17"/>
                          <wps:cNvCnPr/>
                          <wps:spPr>
                            <a:xfrm flipV="1">
                              <a:off x="2582532" y="1676400"/>
                              <a:ext cx="457200" cy="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2512978" y="1438577"/>
                              <a:ext cx="483122" cy="239711"/>
                            </a:xfrm>
                            <a:prstGeom prst="rect">
                              <a:avLst/>
                            </a:prstGeom>
                            <a:noFill/>
                          </wps:spPr>
                          <wps:txbx>
                            <w:txbxContent>
                              <w:p w:rsidR="00474E79" w:rsidRPr="00B91F99" w:rsidRDefault="00474E79"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wps:txbx>
                          <wps:bodyPr wrap="square" rtlCol="0">
                            <a:noAutofit/>
                          </wps:bodyPr>
                        </wps:wsp>
                      </wpg:grpSp>
                      <wpg:grpSp>
                        <wpg:cNvPr id="19" name="Group 19"/>
                        <wpg:cNvGrpSpPr/>
                        <wpg:grpSpPr>
                          <a:xfrm>
                            <a:off x="0" y="0"/>
                            <a:ext cx="2416369" cy="1812334"/>
                            <a:chOff x="0" y="0"/>
                            <a:chExt cx="2416369" cy="1812334"/>
                          </a:xfrm>
                        </wpg:grpSpPr>
                        <pic:pic xmlns:pic="http://schemas.openxmlformats.org/drawingml/2006/picture">
                          <pic:nvPicPr>
                            <pic:cNvPr id="20" name="Picture 20" descr="C:\Users\thsmith\Desktop\summer 09 photos\IMG_2339.JPG"/>
                            <pic:cNvPicPr>
                              <a:picLocks noChangeAspect="1" noChangeArrowheads="1"/>
                            </pic:cNvPicPr>
                          </pic:nvPicPr>
                          <pic:blipFill>
                            <a:blip r:embed="rId11" cstate="print"/>
                            <a:srcRect/>
                            <a:stretch>
                              <a:fillRect/>
                            </a:stretch>
                          </pic:blipFill>
                          <pic:spPr bwMode="auto">
                            <a:xfrm>
                              <a:off x="0" y="0"/>
                              <a:ext cx="2416369" cy="1812334"/>
                            </a:xfrm>
                            <a:prstGeom prst="rect">
                              <a:avLst/>
                            </a:prstGeom>
                            <a:noFill/>
                            <a:ln w="25400">
                              <a:solidFill>
                                <a:schemeClr val="tx1"/>
                              </a:solidFill>
                            </a:ln>
                          </pic:spPr>
                        </pic:pic>
                        <wps:wsp>
                          <wps:cNvPr id="21" name="Straight Connector 21"/>
                          <wps:cNvCnPr/>
                          <wps:spPr>
                            <a:xfrm rot="16200000" flipV="1">
                              <a:off x="228601" y="1524000"/>
                              <a:ext cx="0" cy="304801"/>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TextBox 17"/>
                          <wps:cNvSpPr txBox="1"/>
                          <wps:spPr>
                            <a:xfrm>
                              <a:off x="6942" y="1438676"/>
                              <a:ext cx="483122" cy="239711"/>
                            </a:xfrm>
                            <a:prstGeom prst="rect">
                              <a:avLst/>
                            </a:prstGeom>
                            <a:noFill/>
                          </wps:spPr>
                          <wps:txbx>
                            <w:txbxContent>
                              <w:p w:rsidR="00474E79" w:rsidRPr="00F51734" w:rsidRDefault="00474E79"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wps:txbx>
                          <wps:bodyPr wrap="square" rtlCol="0">
                            <a:noAutofit/>
                          </wps:bodyPr>
                        </wps:wsp>
                      </wpg:grpSp>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91241" y="0"/>
                            <a:ext cx="1359251" cy="1812334"/>
                          </a:xfrm>
                          <a:prstGeom prst="rect">
                            <a:avLst/>
                          </a:prstGeom>
                          <a:noFill/>
                          <a:ln w="25400">
                            <a:solidFill>
                              <a:schemeClr val="tx1"/>
                            </a:solidFill>
                          </a:ln>
                        </pic:spPr>
                      </pic:pic>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2110958" y="2166552"/>
                            <a:ext cx="2057601" cy="1543201"/>
                          </a:xfrm>
                          <a:prstGeom prst="rect">
                            <a:avLst/>
                          </a:prstGeom>
                          <a:noFill/>
                          <a:ln w="25400">
                            <a:solidFill>
                              <a:schemeClr val="tx1"/>
                            </a:solidFill>
                          </a:ln>
                        </pic:spPr>
                      </pic:pic>
                      <wpg:grpSp>
                        <wpg:cNvPr id="25" name="Group 25"/>
                        <wpg:cNvGrpSpPr/>
                        <wpg:grpSpPr>
                          <a:xfrm>
                            <a:off x="4007391" y="1909351"/>
                            <a:ext cx="1782901" cy="2057601"/>
                            <a:chOff x="4007391" y="1909351"/>
                            <a:chExt cx="1782901" cy="2057601"/>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12050" t="13765" r="16204"/>
                            <a:stretch/>
                          </pic:blipFill>
                          <pic:spPr>
                            <a:xfrm>
                              <a:off x="4007391" y="1909351"/>
                              <a:ext cx="1782901" cy="2057601"/>
                            </a:xfrm>
                            <a:prstGeom prst="rect">
                              <a:avLst/>
                            </a:prstGeom>
                            <a:noFill/>
                            <a:ln w="25400">
                              <a:solidFill>
                                <a:schemeClr val="tx1"/>
                              </a:solidFill>
                            </a:ln>
                          </pic:spPr>
                        </pic:pic>
                        <wps:wsp>
                          <wps:cNvPr id="27" name="Straight Connector 27"/>
                          <wps:cNvCnPr/>
                          <wps:spPr>
                            <a:xfrm>
                              <a:off x="4080072" y="3886200"/>
                              <a:ext cx="366962" cy="47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TextBox 24"/>
                          <wps:cNvSpPr txBox="1"/>
                          <wps:spPr>
                            <a:xfrm>
                              <a:off x="4018752" y="3646961"/>
                              <a:ext cx="483122" cy="239711"/>
                            </a:xfrm>
                            <a:prstGeom prst="rect">
                              <a:avLst/>
                            </a:prstGeom>
                            <a:noFill/>
                          </wps:spPr>
                          <wps:txbx>
                            <w:txbxContent>
                              <w:p w:rsidR="00474E79" w:rsidRPr="00F51734" w:rsidRDefault="00474E79"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wps:txbx>
                          <wps:bodyPr wrap="square" rtlCol="0">
                            <a:noAutofit/>
                          </wps:bodyPr>
                        </wps:wsp>
                      </wpg:grpSp>
                      <wps:wsp>
                        <wps:cNvPr id="29" name="Rectangle 29"/>
                        <wps:cNvSpPr/>
                        <wps:spPr>
                          <a:xfrm>
                            <a:off x="0" y="1909351"/>
                            <a:ext cx="2299941" cy="2057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F51734" w:rsidRDefault="00474E79"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Pr="00F51734">
                                <w:rPr>
                                  <w:rFonts w:asciiTheme="minorHAnsi" w:hAnsi="Calibri" w:cstheme="minorBidi"/>
                                  <w:i/>
                                  <w:color w:val="FFFFFF" w:themeColor="light1"/>
                                  <w:kern w:val="24"/>
                                  <w:sz w:val="20"/>
                                  <w:szCs w:val="20"/>
                                </w:rPr>
                                <w:t>photo of mesocosms</w:t>
                              </w:r>
                            </w:p>
                          </w:txbxContent>
                        </wps:txbx>
                        <wps:bodyPr rtlCol="0" anchor="ctr"/>
                      </wps:wsp>
                      <wps:wsp>
                        <wps:cNvPr id="30" name="Rectangle 30"/>
                        <wps:cNvSpPr/>
                        <wps:spPr>
                          <a:xfrm>
                            <a:off x="4458983"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wps:txbx>
                        <wps:bodyPr wrap="none" lIns="0" tIns="0" rIns="0" bIns="0" rtlCol="0" anchor="ctr" anchorCtr="1"/>
                      </wps:wsp>
                      <wps:wsp>
                        <wps:cNvPr id="31" name="Rectangle 31"/>
                        <wps:cNvSpPr/>
                        <wps:spPr>
                          <a:xfrm>
                            <a:off x="2590661" y="91440"/>
                            <a:ext cx="149504" cy="365357"/>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wps:txbx>
                        <wps:bodyPr wrap="none" lIns="0" tIns="0" rIns="0" bIns="0" rtlCol="0" anchor="ctr" anchorCtr="1"/>
                      </wps:wsp>
                      <wps:wsp>
                        <wps:cNvPr id="32" name="Rectangle 32"/>
                        <wps:cNvSpPr/>
                        <wps:spPr>
                          <a:xfrm>
                            <a:off x="91435"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wps:txbx>
                        <wps:bodyPr wrap="none" lIns="0" tIns="0" rIns="0" bIns="0" rtlCol="0" anchor="ctr" anchorCtr="1"/>
                      </wps:wsp>
                      <wps:wsp>
                        <wps:cNvPr id="33" name="Rectangle 33"/>
                        <wps:cNvSpPr/>
                        <wps:spPr>
                          <a:xfrm>
                            <a:off x="91435" y="1996440"/>
                            <a:ext cx="149504"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wps:txbx>
                        <wps:bodyPr wrap="none" lIns="0" tIns="0" rIns="0" bIns="0" rtlCol="0" anchor="ctr" anchorCtr="1"/>
                      </wps:wsp>
                      <wps:wsp>
                        <wps:cNvPr id="34" name="Rectangle 34"/>
                        <wps:cNvSpPr/>
                        <wps:spPr>
                          <a:xfrm>
                            <a:off x="2459498" y="199644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wps:txbx>
                        <wps:bodyPr wrap="none" lIns="0" tIns="0" rIns="0" bIns="0" rtlCol="0" anchor="ctr" anchorCtr="1"/>
                      </wps:wsp>
                      <wps:wsp>
                        <wps:cNvPr id="35" name="Rectangle 35"/>
                        <wps:cNvSpPr/>
                        <wps:spPr>
                          <a:xfrm>
                            <a:off x="4105280" y="1996440"/>
                            <a:ext cx="100282"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4E79" w:rsidRPr="00B91F99" w:rsidRDefault="00474E79"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wps:txbx>
                        <wps:bodyPr wrap="none" lIns="0" tIns="0" rIns="0" bIns="0" rtlCol="0" anchor="ctr" anchorCtr="1"/>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43" o:spid="_x0000_s1026" style="position:absolute;left:0;text-align:left;margin-left:1.65pt;margin-top:46.85pt;width:476.35pt;height:278.5pt;z-index:251659264;mso-width-relative:margin;mso-height-relative:margin" coordsize="57902,39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">
                <v:group id="Group 9" o:spid="_x0000_s1027" style="position:absolute;left:25129;width:17633;height:18123" coordorigin="25129" coordsize="17632,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5146;width:17616;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CmHCAAAA2wAAAA8AAABkcnMvZG93bnJldi54bWxET9tqwkAQfRf6D8sUfNNNxNo2zUZKqeJD&#10;QbT9gCE7TUKysyG7uejXd4WCb3M410m3k2nEQJ2rLCuIlxEI4tzqigsFP9+7xQsI55E1NpZJwYUc&#10;bLOHWYqJtiOfaDj7QoQQdgkqKL1vEyldXpJBt7QtceB+bWfQB9gVUnc4hnDTyFUUbaTBikNDiS19&#10;lJTX594oqFbH6XNd74/D03NsX9veRfb6pdT8cXp/A+Fp8nfxv/ugw/wN3H4JB8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wphwgAAANsAAAAPAAAAAAAAAAAAAAAAAJ8C&#10;AABkcnMvZG93bnJldi54bWxQSwUGAAAAAAQABAD3AAAAjgMAAAAA&#10;" stroked="t" strokecolor="black [3213]" strokeweight="2pt">
                    <v:imagedata r:id="rId15" o:title="IMG_2521" croptop="36597f" cropbottom="18191f" cropleft="9044f" cropright="48276f"/>
                  </v:shape>
                  <v:line id="Straight Connector 17" o:spid="_x0000_s1029" style="position:absolute;flip:y;visibility:visible;mso-wrap-style:square" from="25825,16764" to="3039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GVcQAAADbAAAADwAAAGRycy9kb3ducmV2LnhtbESPQWvCQBCF70L/wzKF3nQTKbZNs4oI&#10;oieltpQeh+yYhGRn4+4mxn/vFgq9zfDevO9NvhpNKwZyvrasIJ0lIIgLq2suFXx9bqevIHxA1tha&#10;JgU38rBaPkxyzLS98gcNp1CKGMI+QwVVCF0mpS8qMuhntiOO2tk6gyGurpTa4TWGm1bOk2QhDdYc&#10;CRV2tKmoaE69idzhxx20rZ/fbiHtm8s3n4+HnVJPj+P6HUSgMfyb/673OtZ/gd9f4gB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ZVxAAAANsAAAAPAAAAAAAAAAAA&#10;AAAAAKECAABkcnMvZG93bnJldi54bWxQSwUGAAAAAAQABAD5AAAAkgMAAAAA&#10;" strokecolor="white [3212]" strokeweight="6pt"/>
                  <v:shapetype id="_x0000_t202" coordsize="21600,21600" o:spt="202" path="m,l,21600r21600,l21600,xe">
                    <v:stroke joinstyle="miter"/>
                    <v:path gradientshapeok="t" o:connecttype="rect"/>
                  </v:shapetype>
                  <v:shape id="TextBox 10" o:spid="_x0000_s1030" type="#_x0000_t202" style="position:absolute;left:25129;top:14385;width:483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3D2FB0" w:rsidRPr="00B91F99" w:rsidRDefault="003D2FB0"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v:textbox>
                  </v:shape>
                </v:group>
                <v:group id="Group 19" o:spid="_x0000_s1031" style="position:absolute;width:24163;height:18123" coordsize="24163,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32" type="#_x0000_t75" style="position:absolute;width:24163;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YWfCAAAA2wAAAA8AAABkcnMvZG93bnJldi54bWxET01rwkAQvRf8D8sI3urGEIqmrqItWvEi&#10;Vel5zE6T0OxsyK5J9Ne7B6HHx/ueL3tTiZYaV1pWMBlHIIgzq0vOFZxPm9cpCOeRNVaWScGNHCwX&#10;g5c5ptp2/E3t0ecihLBLUUHhfZ1K6bKCDLqxrYkD92sbgz7AJpe6wS6Em0rGUfQmDZYcGgqs6aOg&#10;7O94NQo+k9vF9eef7Gt92a40JYf7bH9QajTsV+8gPPX+X/x077SCOKwP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nmFnwgAAANsAAAAPAAAAAAAAAAAAAAAAAJ8C&#10;AABkcnMvZG93bnJldi54bWxQSwUGAAAAAAQABAD3AAAAjgMAAAAA&#10;" stroked="t" strokecolor="black [3213]" strokeweight="2pt">
                    <v:imagedata r:id="rId16" o:title="IMG_2339"/>
                  </v:shape>
                  <v:line id="Straight Connector 21" o:spid="_x0000_s1033" style="position:absolute;rotation:90;flip:y;visibility:visible;mso-wrap-style:square" from="2286,15240" to="228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ifcQAAADbAAAADwAAAGRycy9kb3ducmV2LnhtbESPQWvCQBSE74L/YXlCb7pRqJTUVVpt&#10;pQhFtOL5kX0m0ezbsLsm6b93BcHjMDPfMLNFZyrRkPOlZQXjUQKCOLO65FzB4e97+AbCB2SNlWVS&#10;8E8eFvN+b4apti3vqNmHXEQI+xQVFCHUqZQ+K8igH9maOHon6wyGKF0utcM2wk0lJ0kylQZLjgsF&#10;1rQsKLvsr0bB8fN3fXD5ud1uL+fV16vZ7JrNVKmXQffxDiJQF57hR/tHK5iM4f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J9xAAAANsAAAAPAAAAAAAAAAAA&#10;AAAAAKECAABkcnMvZG93bnJldi54bWxQSwUGAAAAAAQABAD5AAAAkgMAAAAA&#10;" strokecolor="white [3212]" strokeweight="6pt"/>
                  <v:shape id="TextBox 17" o:spid="_x0000_s1034" type="#_x0000_t202" style="position:absolute;left:69;top:14386;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v:textbox>
                  </v:shape>
                </v:group>
                <v:shape id="Picture 23" o:spid="_x0000_s1035" type="#_x0000_t75" style="position:absolute;left:43912;width:13592;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jFAAAA2wAAAA8AAABkcnMvZG93bnJldi54bWxEj91qwkAUhO+FvsNyCr2rm0aqEl2lLUgt&#10;iuAPXh+zp0kwezbdXU369l2h4OUwM98w03lnanEl5yvLCl76CQji3OqKCwWH/eJ5DMIHZI21ZVLw&#10;Sx7ms4feFDNtW97SdRcKESHsM1RQhtBkUvq8JIO+bxvi6H1bZzBE6QqpHbYRbmqZJslQGqw4LpTY&#10;0EdJ+Xl3MQpeT+didfr8ctvNqH0f/hzNuslTpZ4eu7cJiEBduIf/20utIB3A7Uv8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rynYxQAAANsAAAAPAAAAAAAAAAAAAAAA&#10;AJ8CAABkcnMvZG93bnJldi54bWxQSwUGAAAAAAQABAD3AAAAkQMAAAAA&#10;" stroked="t" strokecolor="black [3213]" strokeweight="2pt">
                  <v:imagedata r:id="rId17" o:title=""/>
                  <v:path arrowok="t"/>
                </v:shape>
                <v:shape id="Picture 24" o:spid="_x0000_s1036" type="#_x0000_t75" style="position:absolute;left:21109;top:21665;width:20576;height:154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CrCAAAA2wAAAA8AAABkcnMvZG93bnJldi54bWxEj92KwjAUhO8F3yEcYW9kTVdEpGsq4g+s&#10;eOXPAxyaY1PanNQmq3WffiMIXg4z8w0zX3S2FjdqfelYwdcoAUGcO11yoeB82n7OQPiArLF2TAoe&#10;5GGR9XtzTLW784Fux1CICGGfogITQpNK6XNDFv3INcTRu7jWYoiyLaRu8R7htpbjJJlKiyXHBYMN&#10;rQzl1fHXKojk2cbui+XwT7rHOtl1dK2MUh+DbvkNIlAX3uFX+0crGE/g+S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JfwqwgAAANsAAAAPAAAAAAAAAAAAAAAAAJ8C&#10;AABkcnMvZG93bnJldi54bWxQSwUGAAAAAAQABAD3AAAAjgMAAAAA&#10;" stroked="t" strokecolor="black [3213]" strokeweight="2pt">
                  <v:imagedata r:id="rId18" o:title=""/>
                  <v:path arrowok="t"/>
                </v:shape>
                <v:group id="Group 25" o:spid="_x0000_s1037" style="position:absolute;left:40073;top:19093;width:17829;height:20576" coordorigin="40073,19093" coordsize="17829,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038" type="#_x0000_t75" style="position:absolute;left:40073;top:19093;width:17829;height:2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ujDCAAAA2wAAAA8AAABkcnMvZG93bnJldi54bWxEj0+LwjAUxO+C3yE8wZum9lCkaxQVXIU9&#10;+G/Z86N521abl9Jk2+63N4LgcZiZ3zCLVW8q0VLjSssKZtMIBHFmdcm5gu/rbjIH4TyyxsoyKfgn&#10;B6vlcLDAVNuOz9RefC4ChF2KCgrv61RKlxVk0E1tTRy8X9sY9EE2udQNdgFuKhlHUSINlhwWCqxp&#10;W1B2v/wZBbe129Atibt2549fnz/x3uJpr9R41K8/QHjq/Tv8ah+0gjiB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7owwgAAANsAAAAPAAAAAAAAAAAAAAAAAJ8C&#10;AABkcnMvZG93bnJldi54bWxQSwUGAAAAAAQABAD3AAAAjgMAAAAA&#10;" stroked="t" strokecolor="black [3213]" strokeweight="2pt">
                    <v:imagedata r:id="rId19" o:title="" croptop="9021f" cropleft="7897f" cropright="10619f"/>
                    <v:path arrowok="t"/>
                  </v:shape>
                  <v:line id="Straight Connector 27" o:spid="_x0000_s1039" style="position:absolute;visibility:visible;mso-wrap-style:square" from="40800,38862" to="44470,3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aC9MYAAADbAAAADwAAAGRycy9kb3ducmV2LnhtbESP3WrCQBSE74W+w3IKvZG60QtN06zS&#10;RgqtCKWxD3DInvyY7NmQ3Wp8e7cgeDnMzDdMuhlNJ040uMaygvksAkFcWN1wpeD38PEcg3AeWWNn&#10;mRRcyMFm/TBJMdH2zD90yn0lAoRdggpq7/tESlfUZNDNbE8cvNIOBn2QQyX1gOcAN51cRNFSGmw4&#10;LNTYU1ZT0eZ/RkH2/bLd+Wl2kF9tmR+X7/Exb/dKPT2Ob68gPI3+Hr61P7WCxQr+v4Qf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WgvTGAAAA2wAAAA8AAAAAAAAA&#10;AAAAAAAAoQIAAGRycy9kb3ducmV2LnhtbFBLBQYAAAAABAAEAPkAAACUAwAAAAA=&#10;" strokecolor="white [3212]" strokeweight="6pt"/>
                  <v:shape id="TextBox 24" o:spid="_x0000_s1040" type="#_x0000_t202" style="position:absolute;left:40187;top:36469;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v:textbox>
                  </v:shape>
                </v:group>
                <v:rect id="Rectangle 29" o:spid="_x0000_s1041" style="position:absolute;top:19093;width:22999;height:2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ik8MA&#10;AADbAAAADwAAAGRycy9kb3ducmV2LnhtbESPzWrDMBCE74W8g9hAb40cUxrHjWJKIST0EvLzAIu1&#10;td1aKyPJP+nTV4FCj8PMfMNsism0YiDnG8sKlosEBHFpdcOVgutl95SB8AFZY2uZFNzIQ7GdPWww&#10;13bkEw3nUIkIYZ+jgjqELpfSlzUZ9AvbEUfv0zqDIUpXSe1wjHDTyjRJXqTBhuNCjR2911R+n3uj&#10;wC6P4eMyPvdMo9tnzVfZ/qwypR7n09sriEBT+A//tQ9aQbq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vik8MAAADbAAAADwAAAAAAAAAAAAAAAACYAgAAZHJzL2Rv&#10;d25yZXYueG1sUEsFBgAAAAAEAAQA9QAAAIgDAAAAAA==&#10;" fillcolor="#4f81bd [3204]" strokecolor="#243f60 [1604]" strokeweight="2pt">
                  <v:textbox>
                    <w:txbxContent>
                      <w:p w:rsidR="003D2FB0" w:rsidRPr="00F51734" w:rsidRDefault="00E5617D"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003D2FB0" w:rsidRPr="00F51734">
                          <w:rPr>
                            <w:rFonts w:asciiTheme="minorHAnsi" w:hAnsi="Calibri" w:cstheme="minorBidi"/>
                            <w:i/>
                            <w:color w:val="FFFFFF" w:themeColor="light1"/>
                            <w:kern w:val="24"/>
                            <w:sz w:val="20"/>
                            <w:szCs w:val="20"/>
                          </w:rPr>
                          <w:t>photo of mesocosms</w:t>
                        </w:r>
                      </w:p>
                    </w:txbxContent>
                  </v:textbox>
                </v:rect>
                <v:rect id="Rectangle 30" o:spid="_x0000_s1042" style="position:absolute;left:44589;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uf8AA&#10;AADbAAAADwAAAGRycy9kb3ducmV2LnhtbERPy4rCMBTdC/5DuIIbGVMVZKhNRQbEcemDgdldmmsb&#10;bW46TUarX28WgsvDeWfLztbiSq03jhVMxgkI4sJpw6WC42H98QnCB2SNtWNScCcPy7zfyzDV7sY7&#10;uu5DKWII+xQVVCE0qZS+qMiiH7uGOHIn11oMEbal1C3eYrit5TRJ5tKi4dhQYUNfFRWX/b9VYEYW&#10;H5vi/Lcx3eVH8ur3VIatUsNBt1qACNSFt/jl/tYKZnF9/BJ/gM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Muf8AAAADbAAAADwAAAAAAAAAAAAAAAACYAgAAZHJzL2Rvd25y&#10;ZXYueG1sUEsFBgAAAAAEAAQA9QAAAIUDA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v:textbox>
                </v:rect>
                <v:rect id="Rectangle 31" o:spid="_x0000_s1043" style="position:absolute;left:25906;top:914;width:1495;height:3653;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5MQA&#10;AADbAAAADwAAAGRycy9kb3ducmV2LnhtbESPQWvCQBSE74X+h+UVvJS6sUIpMauIINajVgq9PbIv&#10;yWr2bcyuSfTXu0Khx2FmvmGyxWBr0VHrjWMFk3ECgjh32nCp4PC9fvsE4QOyxtoxKbiSh8X8+SnD&#10;VLued9TtQykihH2KCqoQmlRKn1dk0Y9dQxy9wrUWQ5RtKXWLfYTbWr4nyYe0aDguVNjQqqL8tL9Y&#10;BebV4m2TH88bM5x+JC9/izJslRq9DMsZiEBD+A//tb+0gukE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i+T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v:textbox>
                </v:rect>
                <v:rect id="Rectangle 32" o:spid="_x0000_s1044" style="position:absolute;left:914;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Vk8IA&#10;AADbAAAADwAAAGRycy9kb3ducmV2LnhtbESPQYvCMBSE7wv+h/AEL4umKixSjSKCqEddEbw9mmcb&#10;bV5qE7X6642wsMdhZr5hJrPGluJOtTeOFfR7CQjizGnDuYL977I7AuEDssbSMSl4kofZtPU1wVS7&#10;B2/pvgu5iBD2KSooQqhSKX1WkEXfcxVx9E6uthiirHOpa3xEuC3lIEl+pEXDcaHAihYFZZfdzSow&#10;3xZfq+x8XZnmcpA8P57ysFGq027mYxCBmvAf/muvtYLhAD5f4g+Q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RWTwgAAANsAAAAPAAAAAAAAAAAAAAAAAJgCAABkcnMvZG93&#10;bnJldi54bWxQSwUGAAAAAAQABAD1AAAAhwM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v:textbox>
                </v:rect>
                <v:rect id="Rectangle 33" o:spid="_x0000_s1045" style="position:absolute;left:914;top:19964;width:1495;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wCMQA&#10;AADbAAAADwAAAGRycy9kb3ducmV2LnhtbESPQWvCQBSE74X+h+UVeil1YwNFomsIgliPVRF6e2Sf&#10;yWr2bcxuTeyvdwWhx2FmvmFm+WAbcaHOG8cKxqMEBHHptOFKwW67fJ+A8AFZY+OYFFzJQz5/fpph&#10;pl3P33TZhEpECPsMFdQhtJmUvqzJoh+5ljh6B9dZDFF2ldQd9hFuG/mRJJ/SouG4UGNLi5rK0+bX&#10;KjBvFv9W5fG8MsNpL7n4OVRhrdTry1BMQQQawn/40f7SCtI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sAj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v:textbox>
                </v:rect>
                <v:rect id="Rectangle 34" o:spid="_x0000_s1046" style="position:absolute;left:24594;top:19964;width:1331;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ofMQA&#10;AADbAAAADwAAAGRycy9kb3ducmV2LnhtbESPQWvCQBSE74X+h+UVehHdtB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KHz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v:textbox>
                </v:rect>
                <v:rect id="Rectangle 35" o:spid="_x0000_s1047" style="position:absolute;left:41052;top:19964;width:1003;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N58QA&#10;AADbAAAADwAAAGRycy9kb3ducmV2LnhtbESPQWvCQBSE74X+h+UVehHdtE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jef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v:textbox>
                </v:rect>
                <w10:wrap type="topAndBottom"/>
              </v:group>
            </w:pict>
          </mc:Fallback>
        </mc:AlternateContent>
      </w:r>
      <w:r w:rsidR="00E82E81" w:rsidRPr="001B2BF1">
        <w:rPr>
          <w:rFonts w:ascii="Times New Roman" w:hAnsi="Times New Roman" w:cs="Times New Roman"/>
          <w:smallCaps/>
          <w:noProof/>
          <w:sz w:val="24"/>
          <w:szCs w:val="24"/>
        </w:rPr>
        <w:t>Figures</w:t>
      </w:r>
    </w:p>
    <w:p w:rsidR="00E82E81" w:rsidRPr="00A26358" w:rsidRDefault="00E82E81" w:rsidP="00E5617D">
      <w:pPr>
        <w:spacing w:line="240" w:lineRule="auto"/>
        <w:ind w:right="360"/>
        <w:jc w:val="center"/>
        <w:rPr>
          <w:rFonts w:ascii="Times New Roman" w:hAnsi="Times New Roman" w:cs="Times New Roman"/>
          <w:noProof/>
          <w:sz w:val="24"/>
          <w:szCs w:val="24"/>
        </w:rPr>
      </w:pPr>
    </w:p>
    <w:p w:rsidR="00E106EF" w:rsidRDefault="00E82E81" w:rsidP="00E5617D">
      <w:pPr>
        <w:spacing w:line="240" w:lineRule="auto"/>
        <w:ind w:right="360"/>
        <w:rPr>
          <w:rFonts w:ascii="Times New Roman" w:hAnsi="Times New Roman" w:cs="Times New Roman"/>
          <w:noProof/>
          <w:sz w:val="24"/>
          <w:szCs w:val="24"/>
        </w:rPr>
      </w:pPr>
      <w:r w:rsidRPr="00A26358">
        <w:rPr>
          <w:rFonts w:ascii="Times New Roman" w:hAnsi="Times New Roman" w:cs="Times New Roman"/>
          <w:noProof/>
          <w:sz w:val="24"/>
          <w:szCs w:val="24"/>
        </w:rPr>
        <w:t>F</w:t>
      </w:r>
      <w:r w:rsidR="00A26358">
        <w:rPr>
          <w:rFonts w:ascii="Times New Roman" w:hAnsi="Times New Roman" w:cs="Times New Roman"/>
          <w:noProof/>
          <w:sz w:val="24"/>
          <w:szCs w:val="24"/>
        </w:rPr>
        <w:t>IG</w:t>
      </w:r>
      <w:r w:rsidRPr="00A26358">
        <w:rPr>
          <w:rFonts w:ascii="Times New Roman" w:hAnsi="Times New Roman" w:cs="Times New Roman"/>
          <w:noProof/>
          <w:sz w:val="24"/>
          <w:szCs w:val="24"/>
        </w:rPr>
        <w:t xml:space="preserve">. 1. </w:t>
      </w:r>
      <w:r w:rsidR="00B91F99">
        <w:rPr>
          <w:rFonts w:ascii="Times New Roman" w:hAnsi="Times New Roman" w:cs="Times New Roman"/>
          <w:noProof/>
          <w:sz w:val="24"/>
          <w:szCs w:val="24"/>
        </w:rPr>
        <w:t xml:space="preserve">a) </w:t>
      </w:r>
      <w:r w:rsidR="00B91F99" w:rsidRPr="00F51734">
        <w:rPr>
          <w:rFonts w:ascii="Times New Roman" w:hAnsi="Times New Roman" w:cs="Times New Roman"/>
          <w:i/>
          <w:noProof/>
          <w:sz w:val="24"/>
          <w:szCs w:val="24"/>
        </w:rPr>
        <w:t>in situ</w:t>
      </w:r>
      <w:r w:rsidR="00B91F99">
        <w:rPr>
          <w:rFonts w:ascii="Times New Roman" w:hAnsi="Times New Roman" w:cs="Times New Roman"/>
          <w:noProof/>
          <w:sz w:val="24"/>
          <w:szCs w:val="24"/>
        </w:rPr>
        <w:t xml:space="preserve"> experimental mesh enclosure in LeConte lake, b</w:t>
      </w:r>
      <w:r w:rsidR="00E9485C">
        <w:rPr>
          <w:rFonts w:ascii="Times New Roman" w:hAnsi="Times New Roman" w:cs="Times New Roman"/>
          <w:noProof/>
          <w:sz w:val="24"/>
          <w:szCs w:val="24"/>
        </w:rPr>
        <w:t xml:space="preserve">) </w:t>
      </w:r>
      <w:r w:rsidR="006F22BD">
        <w:rPr>
          <w:rFonts w:ascii="Times New Roman" w:hAnsi="Times New Roman" w:cs="Times New Roman"/>
          <w:noProof/>
          <w:sz w:val="24"/>
          <w:szCs w:val="24"/>
        </w:rPr>
        <w:t>no consumer location-</w:t>
      </w:r>
      <w:r w:rsidR="00B91F99">
        <w:rPr>
          <w:rFonts w:ascii="Times New Roman" w:hAnsi="Times New Roman" w:cs="Times New Roman"/>
          <w:noProof/>
          <w:sz w:val="24"/>
          <w:szCs w:val="24"/>
        </w:rPr>
        <w:t xml:space="preserve">within-lake control tiles in bag of same mesh as enclosure and placed next to enclosure, c) </w:t>
      </w:r>
      <w:r w:rsidRPr="00A26358">
        <w:rPr>
          <w:rFonts w:ascii="Times New Roman" w:hAnsi="Times New Roman" w:cs="Times New Roman"/>
          <w:noProof/>
          <w:sz w:val="24"/>
          <w:szCs w:val="24"/>
        </w:rPr>
        <w:t>Field enclosures</w:t>
      </w:r>
      <w:r w:rsidR="00E9485C">
        <w:rPr>
          <w:rFonts w:ascii="Times New Roman" w:hAnsi="Times New Roman" w:cs="Times New Roman"/>
          <w:noProof/>
          <w:sz w:val="24"/>
          <w:szCs w:val="24"/>
        </w:rPr>
        <w:t xml:space="preserve"> in LeConte lake in Kings Canyon National Park, </w:t>
      </w:r>
      <w:r w:rsidR="00B91F99">
        <w:rPr>
          <w:rFonts w:ascii="Times New Roman" w:hAnsi="Times New Roman" w:cs="Times New Roman"/>
          <w:noProof/>
          <w:sz w:val="24"/>
          <w:szCs w:val="24"/>
        </w:rPr>
        <w:t>d</w:t>
      </w:r>
      <w:r w:rsidR="00E9485C">
        <w:rPr>
          <w:rFonts w:ascii="Times New Roman" w:hAnsi="Times New Roman" w:cs="Times New Roman"/>
          <w:noProof/>
          <w:sz w:val="24"/>
          <w:szCs w:val="24"/>
        </w:rPr>
        <w:t>) mesocosms located at Sierra Nevada Aquatic Research Laboratory in Mammoth Lakes, CA</w:t>
      </w:r>
      <w:r w:rsidR="00B91F99">
        <w:rPr>
          <w:rFonts w:ascii="Times New Roman" w:hAnsi="Times New Roman" w:cs="Times New Roman"/>
          <w:noProof/>
          <w:sz w:val="24"/>
          <w:szCs w:val="24"/>
        </w:rPr>
        <w:t>, e)</w:t>
      </w:r>
      <w:r w:rsidR="00CB091D">
        <w:rPr>
          <w:rFonts w:ascii="Times New Roman" w:hAnsi="Times New Roman" w:cs="Times New Roman"/>
          <w:noProof/>
          <w:sz w:val="24"/>
          <w:szCs w:val="24"/>
        </w:rPr>
        <w:t xml:space="preserve"> view of experimental tiles and algal growth in one mesocosm</w:t>
      </w:r>
      <w:r w:rsidR="00B91F99">
        <w:rPr>
          <w:rFonts w:ascii="Times New Roman" w:hAnsi="Times New Roman" w:cs="Times New Roman"/>
          <w:noProof/>
          <w:sz w:val="24"/>
          <w:szCs w:val="24"/>
        </w:rPr>
        <w:t>, and f)</w:t>
      </w:r>
      <w:r w:rsidR="00CB091D">
        <w:rPr>
          <w:rFonts w:ascii="Times New Roman" w:hAnsi="Times New Roman" w:cs="Times New Roman"/>
          <w:noProof/>
          <w:sz w:val="24"/>
          <w:szCs w:val="24"/>
        </w:rPr>
        <w:t xml:space="preserve"> tadpoles basking on shelf in a mesocosm</w:t>
      </w:r>
      <w:r w:rsidR="00E9485C">
        <w:rPr>
          <w:rFonts w:ascii="Times New Roman" w:hAnsi="Times New Roman" w:cs="Times New Roman"/>
          <w:noProof/>
          <w:sz w:val="24"/>
          <w:szCs w:val="24"/>
        </w:rPr>
        <w:t>.</w:t>
      </w:r>
    </w:p>
    <w:p w:rsidR="00D14ED6" w:rsidRDefault="00D14ED6"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7171DA" w:rsidRDefault="007171DA" w:rsidP="00E5617D">
      <w:pPr>
        <w:spacing w:line="240" w:lineRule="auto"/>
        <w:ind w:right="360"/>
        <w:rPr>
          <w:rFonts w:ascii="Times New Roman" w:hAnsi="Times New Roman" w:cs="Times New Roman"/>
          <w:noProof/>
          <w:sz w:val="24"/>
          <w:szCs w:val="24"/>
        </w:rPr>
      </w:pPr>
    </w:p>
    <w:p w:rsidR="007171DA" w:rsidRDefault="008742E1"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C01D43F" wp14:editId="5D38400A">
            <wp:extent cx="2783457" cy="4175186"/>
            <wp:effectExtent l="0" t="0" r="0" b="0"/>
            <wp:docPr id="7" name="Picture 7" descr="C:\Users\thsmith\Desktop\Consumer Resource Experiment\Figures\2009_Enclosures_rawalgalabundace_byconsumer_byl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smith\Desktop\Consumer Resource Experiment\Figures\2009_Enclosures_rawalgalabundace_byconsumer_bylak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0" cy="4175250"/>
                    </a:xfrm>
                    <a:prstGeom prst="rect">
                      <a:avLst/>
                    </a:prstGeom>
                    <a:noFill/>
                    <a:ln>
                      <a:noFill/>
                    </a:ln>
                  </pic:spPr>
                </pic:pic>
              </a:graphicData>
            </a:graphic>
          </wp:inline>
        </w:drawing>
      </w:r>
    </w:p>
    <w:p w:rsidR="00B703AA" w:rsidRDefault="00AE4811"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2. </w:t>
      </w:r>
      <w:r w:rsidR="002A7ACC">
        <w:rPr>
          <w:rFonts w:ascii="Times New Roman" w:hAnsi="Times New Roman" w:cs="Times New Roman"/>
          <w:noProof/>
          <w:sz w:val="24"/>
          <w:szCs w:val="24"/>
        </w:rPr>
        <w:t xml:space="preserve">For 2009 field enclosure experiment, </w:t>
      </w:r>
      <w:r w:rsidR="00F66088">
        <w:rPr>
          <w:rFonts w:ascii="Times New Roman" w:hAnsi="Times New Roman" w:cs="Times New Roman"/>
          <w:noProof/>
          <w:sz w:val="24"/>
          <w:szCs w:val="24"/>
        </w:rPr>
        <w:t xml:space="preserve">algal abundance with respect to lake and to each consumer.  </w:t>
      </w:r>
      <w:r w:rsidR="00595E64">
        <w:rPr>
          <w:rFonts w:ascii="Times New Roman" w:hAnsi="Times New Roman" w:cs="Times New Roman"/>
          <w:noProof/>
          <w:sz w:val="24"/>
          <w:szCs w:val="24"/>
        </w:rPr>
        <w:t>In all boxplots, heavy b</w:t>
      </w:r>
      <w:r w:rsidR="002A7ACC">
        <w:rPr>
          <w:rFonts w:ascii="Times New Roman" w:hAnsi="Times New Roman" w:cs="Times New Roman"/>
          <w:noProof/>
          <w:sz w:val="24"/>
          <w:szCs w:val="24"/>
        </w:rPr>
        <w:t>ars show medians, boxes include 50% of the data, and whiskers include 95% of the data.</w:t>
      </w:r>
    </w:p>
    <w:p w:rsidR="00B703AA" w:rsidRDefault="00B703AA"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8D4629" w:rsidRDefault="000C2B8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1FDA097" wp14:editId="0A069C59">
            <wp:extent cx="3429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AllOne_heat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3AA8AD7E" wp14:editId="74148639">
            <wp:extent cx="3429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bylakeheat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526E3589" wp14:editId="6908BA22">
            <wp:extent cx="3429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nce_bylakebyblock_heat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rsidR="00FB02F4" w:rsidRDefault="00FB02F4" w:rsidP="00E5617D">
      <w:pPr>
        <w:spacing w:line="240" w:lineRule="auto"/>
        <w:ind w:right="360"/>
        <w:jc w:val="center"/>
        <w:rPr>
          <w:rFonts w:ascii="Times New Roman" w:hAnsi="Times New Roman" w:cs="Times New Roman"/>
          <w:noProof/>
          <w:sz w:val="24"/>
          <w:szCs w:val="24"/>
        </w:rPr>
      </w:pPr>
    </w:p>
    <w:p w:rsidR="00AE4811" w:rsidRDefault="008D462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3.  For 2009 field enclosure experiment, heat map displaying log-transformed algal abundance with respect to consumer densities</w:t>
      </w:r>
      <w:r w:rsidR="008742E1">
        <w:rPr>
          <w:rFonts w:ascii="Times New Roman" w:hAnsi="Times New Roman" w:cs="Times New Roman"/>
          <w:noProof/>
          <w:sz w:val="24"/>
          <w:szCs w:val="24"/>
        </w:rPr>
        <w:t xml:space="preserve"> and</w:t>
      </w:r>
      <w:r>
        <w:rPr>
          <w:rFonts w:ascii="Times New Roman" w:hAnsi="Times New Roman" w:cs="Times New Roman"/>
          <w:noProof/>
          <w:sz w:val="24"/>
          <w:szCs w:val="24"/>
        </w:rPr>
        <w:t xml:space="preserve"> lake</w:t>
      </w:r>
      <w:r w:rsidR="008742E1">
        <w:rPr>
          <w:rFonts w:ascii="Times New Roman" w:hAnsi="Times New Roman" w:cs="Times New Roman"/>
          <w:noProof/>
          <w:sz w:val="24"/>
          <w:szCs w:val="24"/>
        </w:rPr>
        <w:t>, averaged over experimental blocks</w:t>
      </w:r>
      <w:r>
        <w:rPr>
          <w:rFonts w:ascii="Times New Roman" w:hAnsi="Times New Roman" w:cs="Times New Roman"/>
          <w:noProof/>
          <w:sz w:val="24"/>
          <w:szCs w:val="24"/>
        </w:rPr>
        <w:t xml:space="preserve">.  </w:t>
      </w:r>
      <w:r w:rsidR="000C2B82">
        <w:rPr>
          <w:rFonts w:ascii="Times New Roman" w:hAnsi="Times New Roman" w:cs="Times New Roman"/>
          <w:noProof/>
          <w:sz w:val="24"/>
          <w:szCs w:val="24"/>
        </w:rPr>
        <w:t>Brown</w:t>
      </w:r>
      <w:r w:rsidR="0080445A">
        <w:rPr>
          <w:rFonts w:ascii="Times New Roman" w:hAnsi="Times New Roman" w:cs="Times New Roman"/>
          <w:noProof/>
          <w:sz w:val="24"/>
          <w:szCs w:val="24"/>
        </w:rPr>
        <w:t xml:space="preserve"> indicate</w:t>
      </w:r>
      <w:r w:rsidR="00217116">
        <w:rPr>
          <w:rFonts w:ascii="Times New Roman" w:hAnsi="Times New Roman" w:cs="Times New Roman"/>
          <w:noProof/>
          <w:sz w:val="24"/>
          <w:szCs w:val="24"/>
        </w:rPr>
        <w:t>s</w:t>
      </w:r>
      <w:r w:rsidR="0080445A">
        <w:rPr>
          <w:rFonts w:ascii="Times New Roman" w:hAnsi="Times New Roman" w:cs="Times New Roman"/>
          <w:noProof/>
          <w:sz w:val="24"/>
          <w:szCs w:val="24"/>
        </w:rPr>
        <w:t xml:space="preserve"> </w:t>
      </w:r>
      <w:r w:rsidR="00217116">
        <w:rPr>
          <w:rFonts w:ascii="Times New Roman" w:hAnsi="Times New Roman" w:cs="Times New Roman"/>
          <w:noProof/>
          <w:sz w:val="24"/>
          <w:szCs w:val="24"/>
        </w:rPr>
        <w:t xml:space="preserve">high </w:t>
      </w:r>
      <w:r w:rsidR="0080445A">
        <w:rPr>
          <w:rFonts w:ascii="Times New Roman" w:hAnsi="Times New Roman" w:cs="Times New Roman"/>
          <w:noProof/>
          <w:sz w:val="24"/>
          <w:szCs w:val="24"/>
        </w:rPr>
        <w:t>algal abundance.</w:t>
      </w:r>
      <w:r w:rsidR="00AE4811">
        <w:rPr>
          <w:rFonts w:ascii="Times New Roman" w:hAnsi="Times New Roman" w:cs="Times New Roman"/>
          <w:noProof/>
          <w:sz w:val="24"/>
          <w:szCs w:val="24"/>
        </w:rPr>
        <w:br w:type="page"/>
      </w:r>
    </w:p>
    <w:p w:rsidR="00D14ED6" w:rsidRDefault="00E32F80"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ED9A3BD" wp14:editId="4E6B4707">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AllOne_heat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490A852" wp14:editId="3C95FDEC">
            <wp:extent cx="3429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bylake_heat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Start w:id="93"/>
      <w:r w:rsidR="00F13DB7">
        <w:rPr>
          <w:rFonts w:ascii="Times New Roman" w:hAnsi="Times New Roman" w:cs="Times New Roman"/>
          <w:noProof/>
          <w:sz w:val="24"/>
          <w:szCs w:val="24"/>
        </w:rPr>
        <w:drawing>
          <wp:inline distT="0" distB="0" distL="0" distR="0" wp14:anchorId="613B200C" wp14:editId="344959FB">
            <wp:extent cx="3429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heat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End w:id="93"/>
      <w:r w:rsidR="00016E22">
        <w:rPr>
          <w:rStyle w:val="CommentReference"/>
        </w:rPr>
        <w:commentReference w:id="93"/>
      </w:r>
    </w:p>
    <w:p w:rsidR="00512870"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4</w:t>
      </w:r>
      <w:r w:rsidR="00D14ED6">
        <w:rPr>
          <w:rFonts w:ascii="Times New Roman" w:hAnsi="Times New Roman" w:cs="Times New Roman"/>
          <w:noProof/>
          <w:sz w:val="24"/>
          <w:szCs w:val="24"/>
        </w:rPr>
        <w:t>. Heat</w:t>
      </w:r>
      <w:r w:rsidR="00A15309">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maps showing algal abundance </w:t>
      </w:r>
      <w:r w:rsidR="0098083B">
        <w:rPr>
          <w:rFonts w:ascii="Times New Roman" w:hAnsi="Times New Roman" w:cs="Times New Roman"/>
          <w:noProof/>
          <w:sz w:val="24"/>
          <w:szCs w:val="24"/>
        </w:rPr>
        <w:t xml:space="preserve">in each enclosure </w:t>
      </w:r>
      <w:r w:rsidR="00D14ED6">
        <w:rPr>
          <w:rFonts w:ascii="Times New Roman" w:hAnsi="Times New Roman" w:cs="Times New Roman"/>
          <w:noProof/>
          <w:sz w:val="24"/>
          <w:szCs w:val="24"/>
        </w:rPr>
        <w:t xml:space="preserve">relative to </w:t>
      </w:r>
      <w:r w:rsidR="006F22BD">
        <w:rPr>
          <w:rFonts w:ascii="Times New Roman" w:hAnsi="Times New Roman" w:cs="Times New Roman"/>
          <w:noProof/>
          <w:sz w:val="24"/>
          <w:szCs w:val="24"/>
        </w:rPr>
        <w:t>location-</w:t>
      </w:r>
      <w:r w:rsidR="0098083B">
        <w:rPr>
          <w:rFonts w:ascii="Times New Roman" w:hAnsi="Times New Roman" w:cs="Times New Roman"/>
          <w:noProof/>
          <w:sz w:val="24"/>
          <w:szCs w:val="24"/>
        </w:rPr>
        <w:t>within-lake controls</w:t>
      </w:r>
      <w:r w:rsidR="00D14ED6">
        <w:rPr>
          <w:rFonts w:ascii="Times New Roman" w:hAnsi="Times New Roman" w:cs="Times New Roman"/>
          <w:noProof/>
          <w:sz w:val="24"/>
          <w:szCs w:val="24"/>
        </w:rPr>
        <w:t xml:space="preserve">.  </w:t>
      </w:r>
      <w:r w:rsidR="007C74D6">
        <w:rPr>
          <w:rFonts w:ascii="Times New Roman" w:hAnsi="Times New Roman" w:cs="Times New Roman"/>
          <w:noProof/>
          <w:sz w:val="24"/>
          <w:szCs w:val="24"/>
        </w:rPr>
        <w:t>Bluer</w:t>
      </w:r>
      <w:r w:rsidR="00D14ED6">
        <w:rPr>
          <w:rFonts w:ascii="Times New Roman" w:hAnsi="Times New Roman" w:cs="Times New Roman"/>
          <w:noProof/>
          <w:sz w:val="24"/>
          <w:szCs w:val="24"/>
        </w:rPr>
        <w:t xml:space="preserve"> colors indicate that algal abundance was lower in the enclosure than in the control</w:t>
      </w:r>
      <w:r w:rsidR="0098083B">
        <w:rPr>
          <w:rFonts w:ascii="Times New Roman" w:hAnsi="Times New Roman" w:cs="Times New Roman"/>
          <w:noProof/>
          <w:sz w:val="24"/>
          <w:szCs w:val="24"/>
        </w:rPr>
        <w:t>, i.e. co</w:t>
      </w:r>
      <w:r w:rsidR="000C2B82">
        <w:rPr>
          <w:rFonts w:ascii="Times New Roman" w:hAnsi="Times New Roman" w:cs="Times New Roman"/>
          <w:noProof/>
          <w:sz w:val="24"/>
          <w:szCs w:val="24"/>
        </w:rPr>
        <w:t>nsumers reduced algal abundance,</w:t>
      </w:r>
      <w:r w:rsidR="005D6295">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while </w:t>
      </w:r>
      <w:r w:rsidR="007C74D6">
        <w:rPr>
          <w:rFonts w:ascii="Times New Roman" w:hAnsi="Times New Roman" w:cs="Times New Roman"/>
          <w:noProof/>
          <w:sz w:val="24"/>
          <w:szCs w:val="24"/>
        </w:rPr>
        <w:t xml:space="preserve">greener </w:t>
      </w:r>
      <w:r w:rsidR="00D14ED6">
        <w:rPr>
          <w:rFonts w:ascii="Times New Roman" w:hAnsi="Times New Roman" w:cs="Times New Roman"/>
          <w:noProof/>
          <w:sz w:val="24"/>
          <w:szCs w:val="24"/>
        </w:rPr>
        <w:t>colors indicate that algal abundance was high in enclosures relative to controls.</w:t>
      </w:r>
      <w:r w:rsidR="000C2B82" w:rsidRPr="000C2B82">
        <w:rPr>
          <w:rFonts w:ascii="Times New Roman" w:hAnsi="Times New Roman" w:cs="Times New Roman"/>
          <w:noProof/>
          <w:sz w:val="24"/>
          <w:szCs w:val="24"/>
        </w:rPr>
        <w:t xml:space="preserve"> </w:t>
      </w:r>
      <w:r w:rsidR="00E5617D">
        <w:rPr>
          <w:rFonts w:ascii="Times New Roman" w:hAnsi="Times New Roman" w:cs="Times New Roman"/>
          <w:noProof/>
          <w:sz w:val="24"/>
          <w:szCs w:val="24"/>
        </w:rPr>
        <w:t xml:space="preserve"> </w:t>
      </w:r>
      <w:r w:rsidR="000C2B82">
        <w:rPr>
          <w:rFonts w:ascii="Times New Roman" w:hAnsi="Times New Roman" w:cs="Times New Roman"/>
          <w:noProof/>
          <w:sz w:val="24"/>
          <w:szCs w:val="24"/>
        </w:rPr>
        <w:t>For display purposes, the relative algal abundance was log-modulus transformed.</w:t>
      </w:r>
      <w:r w:rsidR="00984D70">
        <w:rPr>
          <w:rFonts w:ascii="Times New Roman" w:hAnsi="Times New Roman" w:cs="Times New Roman"/>
          <w:noProof/>
          <w:sz w:val="24"/>
          <w:szCs w:val="24"/>
        </w:rPr>
        <w:br w:type="page"/>
      </w:r>
    </w:p>
    <w:p w:rsidR="000B5371" w:rsidRDefault="009D569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4B2475A" wp14:editId="26683C36">
            <wp:extent cx="4572009" cy="3657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TadpoleAFDM_boxplots_byconsumer_lak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EB54A4"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w:t>
      </w:r>
      <w:r w:rsidR="00595E64">
        <w:rPr>
          <w:rFonts w:ascii="Times New Roman" w:hAnsi="Times New Roman" w:cs="Times New Roman"/>
          <w:noProof/>
          <w:sz w:val="24"/>
          <w:szCs w:val="24"/>
        </w:rPr>
        <w:t>5</w:t>
      </w:r>
      <w:r>
        <w:rPr>
          <w:rFonts w:ascii="Times New Roman" w:hAnsi="Times New Roman" w:cs="Times New Roman"/>
          <w:noProof/>
          <w:sz w:val="24"/>
          <w:szCs w:val="24"/>
        </w:rPr>
        <w:t xml:space="preserve">.  For field enclosures, estimated tadpole AFDM (mg, based on Gosner stage-AFDM regression) with respect to tadpole </w:t>
      </w:r>
      <w:r w:rsidR="009A0D57">
        <w:rPr>
          <w:rFonts w:ascii="Times New Roman" w:hAnsi="Times New Roman" w:cs="Times New Roman"/>
          <w:noProof/>
          <w:sz w:val="24"/>
          <w:szCs w:val="24"/>
        </w:rPr>
        <w:t>abundance</w:t>
      </w:r>
      <w:r>
        <w:rPr>
          <w:rFonts w:ascii="Times New Roman" w:hAnsi="Times New Roman" w:cs="Times New Roman"/>
          <w:noProof/>
          <w:sz w:val="24"/>
          <w:szCs w:val="24"/>
        </w:rPr>
        <w:t xml:space="preserve"> </w:t>
      </w:r>
      <w:r w:rsidR="000B5371">
        <w:rPr>
          <w:rFonts w:ascii="Times New Roman" w:hAnsi="Times New Roman" w:cs="Times New Roman"/>
          <w:noProof/>
          <w:sz w:val="24"/>
          <w:szCs w:val="24"/>
        </w:rPr>
        <w:t xml:space="preserve">(top) and mayfly </w:t>
      </w:r>
      <w:r w:rsidR="009A0D57">
        <w:rPr>
          <w:rFonts w:ascii="Times New Roman" w:hAnsi="Times New Roman" w:cs="Times New Roman"/>
          <w:noProof/>
          <w:sz w:val="24"/>
          <w:szCs w:val="24"/>
        </w:rPr>
        <w:t>abundance</w:t>
      </w:r>
      <w:r w:rsidR="000B5371">
        <w:rPr>
          <w:rFonts w:ascii="Times New Roman" w:hAnsi="Times New Roman" w:cs="Times New Roman"/>
          <w:noProof/>
          <w:sz w:val="24"/>
          <w:szCs w:val="24"/>
        </w:rPr>
        <w:t xml:space="preserve"> (bottom)</w:t>
      </w:r>
      <w:r>
        <w:rPr>
          <w:rFonts w:ascii="Times New Roman" w:hAnsi="Times New Roman" w:cs="Times New Roman"/>
          <w:noProof/>
          <w:sz w:val="24"/>
          <w:szCs w:val="24"/>
        </w:rPr>
        <w:t>.</w:t>
      </w:r>
    </w:p>
    <w:p w:rsidR="00595E64" w:rsidRDefault="00EB54A4"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br w:type="page"/>
      </w:r>
      <w:r w:rsidR="00595E64">
        <w:rPr>
          <w:rFonts w:ascii="Times New Roman" w:hAnsi="Times New Roman" w:cs="Times New Roman"/>
          <w:noProof/>
          <w:sz w:val="24"/>
          <w:szCs w:val="24"/>
        </w:rPr>
        <w:lastRenderedPageBreak/>
        <w:drawing>
          <wp:inline distT="0" distB="0" distL="0" distR="0" wp14:anchorId="07DAA868" wp14:editId="6A7B4784">
            <wp:extent cx="4572009" cy="3657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MayflyLength_boxplots_byconsumer_lake_nospeci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595E64" w:rsidRDefault="00595E6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6.  For 2009 field enclosures, mayfly lengths (mm) with respect to tadpole abundance and to mayfly abundance.  Note difference in mayfly length scales between lakes.</w:t>
      </w:r>
    </w:p>
    <w:p w:rsidR="00595E64" w:rsidRDefault="00595E64" w:rsidP="00E5617D">
      <w:pPr>
        <w:spacing w:line="24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595E64" w:rsidRDefault="00595E64" w:rsidP="00E5617D">
      <w:pPr>
        <w:spacing w:line="240" w:lineRule="auto"/>
        <w:ind w:right="360"/>
        <w:rPr>
          <w:rFonts w:ascii="Times New Roman" w:hAnsi="Times New Roman" w:cs="Times New Roman"/>
          <w:noProof/>
          <w:sz w:val="24"/>
          <w:szCs w:val="24"/>
        </w:rPr>
      </w:pPr>
    </w:p>
    <w:p w:rsidR="00EB54A4" w:rsidRDefault="00EB54A4" w:rsidP="00E5617D">
      <w:pPr>
        <w:spacing w:line="240" w:lineRule="auto"/>
        <w:ind w:right="360"/>
        <w:rPr>
          <w:rFonts w:ascii="Times New Roman" w:hAnsi="Times New Roman" w:cs="Times New Roman"/>
          <w:noProof/>
          <w:sz w:val="24"/>
          <w:szCs w:val="24"/>
        </w:rPr>
      </w:pPr>
    </w:p>
    <w:p w:rsidR="001B0DB4" w:rsidRDefault="00C23BCB"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6737377" wp14:editId="66214DE8">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AlgalAbundance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0C4DA9"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7</w:t>
      </w:r>
      <w:r w:rsidR="001B0DB4">
        <w:rPr>
          <w:rFonts w:ascii="Times New Roman" w:hAnsi="Times New Roman" w:cs="Times New Roman"/>
          <w:noProof/>
          <w:sz w:val="24"/>
          <w:szCs w:val="24"/>
        </w:rPr>
        <w:t xml:space="preserve">. </w:t>
      </w:r>
      <w:r w:rsidR="00417E94">
        <w:rPr>
          <w:rFonts w:ascii="Times New Roman" w:hAnsi="Times New Roman" w:cs="Times New Roman"/>
          <w:noProof/>
          <w:sz w:val="24"/>
          <w:szCs w:val="24"/>
        </w:rPr>
        <w:t>A</w:t>
      </w:r>
      <w:r w:rsidR="001B0DB4">
        <w:rPr>
          <w:rFonts w:ascii="Times New Roman" w:hAnsi="Times New Roman" w:cs="Times New Roman"/>
          <w:noProof/>
          <w:sz w:val="24"/>
          <w:szCs w:val="24"/>
        </w:rPr>
        <w:t xml:space="preserve">lgal abundance </w:t>
      </w:r>
      <w:r w:rsidR="00417E94">
        <w:rPr>
          <w:rFonts w:ascii="Times New Roman" w:hAnsi="Times New Roman" w:cs="Times New Roman"/>
          <w:noProof/>
          <w:sz w:val="24"/>
          <w:szCs w:val="24"/>
        </w:rPr>
        <w:t xml:space="preserve">(log transformed AFDM) </w:t>
      </w:r>
      <w:r w:rsidR="001B0DB4">
        <w:rPr>
          <w:rFonts w:ascii="Times New Roman" w:hAnsi="Times New Roman" w:cs="Times New Roman"/>
          <w:noProof/>
          <w:sz w:val="24"/>
          <w:szCs w:val="24"/>
        </w:rPr>
        <w:t>in 2010 mesocosms</w:t>
      </w:r>
      <w:r w:rsidR="00417E94">
        <w:rPr>
          <w:rFonts w:ascii="Times New Roman" w:hAnsi="Times New Roman" w:cs="Times New Roman"/>
          <w:noProof/>
          <w:sz w:val="24"/>
          <w:szCs w:val="24"/>
        </w:rPr>
        <w:t xml:space="preserve">, with respect to tadpole and mayfly treatments; bars indicate medians, </w:t>
      </w:r>
      <w:r w:rsidR="007D39D4">
        <w:rPr>
          <w:rFonts w:ascii="Times New Roman" w:hAnsi="Times New Roman" w:cs="Times New Roman"/>
          <w:noProof/>
          <w:sz w:val="24"/>
          <w:szCs w:val="24"/>
        </w:rPr>
        <w:t>boxes contain 50% of data, whiskers contain 95% of the data</w:t>
      </w:r>
      <w:r w:rsidR="00417E94">
        <w:rPr>
          <w:rFonts w:ascii="Times New Roman" w:hAnsi="Times New Roman" w:cs="Times New Roman"/>
          <w:noProof/>
          <w:sz w:val="24"/>
          <w:szCs w:val="24"/>
        </w:rPr>
        <w:t>, points are outliers, and diamonds indicate means</w:t>
      </w:r>
      <w:r w:rsidR="007D39D4">
        <w:rPr>
          <w:rFonts w:ascii="Times New Roman" w:hAnsi="Times New Roman" w:cs="Times New Roman"/>
          <w:noProof/>
          <w:sz w:val="24"/>
          <w:szCs w:val="24"/>
        </w:rPr>
        <w:t>.</w:t>
      </w:r>
    </w:p>
    <w:p w:rsidR="000C4DA9"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14896" w:rsidRDefault="00D9056E"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6B6A788" wp14:editId="4845D59C">
            <wp:extent cx="3069203" cy="3069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Treat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9209" cy="3069209"/>
                    </a:xfrm>
                    <a:prstGeom prst="rect">
                      <a:avLst/>
                    </a:prstGeom>
                  </pic:spPr>
                </pic:pic>
              </a:graphicData>
            </a:graphic>
          </wp:inline>
        </w:drawing>
      </w:r>
    </w:p>
    <w:p w:rsidR="00FC2B70"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8</w:t>
      </w:r>
      <w:r w:rsidR="000C4DA9">
        <w:rPr>
          <w:rFonts w:ascii="Times New Roman" w:hAnsi="Times New Roman" w:cs="Times New Roman"/>
          <w:noProof/>
          <w:sz w:val="24"/>
          <w:szCs w:val="24"/>
        </w:rPr>
        <w:t xml:space="preserve">.  </w:t>
      </w:r>
      <w:r w:rsidR="009D3437">
        <w:rPr>
          <w:rFonts w:ascii="Times New Roman" w:hAnsi="Times New Roman" w:cs="Times New Roman"/>
          <w:noProof/>
          <w:sz w:val="24"/>
          <w:szCs w:val="24"/>
        </w:rPr>
        <w:t>A</w:t>
      </w:r>
      <w:r w:rsidR="000C4DA9">
        <w:rPr>
          <w:rFonts w:ascii="Times New Roman" w:hAnsi="Times New Roman" w:cs="Times New Roman"/>
          <w:noProof/>
          <w:sz w:val="24"/>
          <w:szCs w:val="24"/>
        </w:rPr>
        <w:t>lga</w:t>
      </w:r>
      <w:r w:rsidR="009D3437">
        <w:rPr>
          <w:rFonts w:ascii="Times New Roman" w:hAnsi="Times New Roman" w:cs="Times New Roman"/>
          <w:noProof/>
          <w:sz w:val="24"/>
          <w:szCs w:val="24"/>
        </w:rPr>
        <w:t>l abundance over time</w:t>
      </w:r>
      <w:r w:rsidR="000C4DA9">
        <w:rPr>
          <w:rFonts w:ascii="Times New Roman" w:hAnsi="Times New Roman" w:cs="Times New Roman"/>
          <w:noProof/>
          <w:sz w:val="24"/>
          <w:szCs w:val="24"/>
        </w:rPr>
        <w:t xml:space="preserve"> in 2010 mesocosms, with respect to consumer treatment.  Lines are linear fits</w:t>
      </w:r>
      <w:r w:rsidR="007E71C8">
        <w:rPr>
          <w:rFonts w:ascii="Times New Roman" w:hAnsi="Times New Roman" w:cs="Times New Roman"/>
          <w:noProof/>
          <w:sz w:val="24"/>
          <w:szCs w:val="24"/>
        </w:rPr>
        <w:t>, and shaded areas</w:t>
      </w:r>
      <w:r w:rsidR="000C4DA9">
        <w:rPr>
          <w:rFonts w:ascii="Times New Roman" w:hAnsi="Times New Roman" w:cs="Times New Roman"/>
          <w:noProof/>
          <w:sz w:val="24"/>
          <w:szCs w:val="24"/>
        </w:rPr>
        <w:t xml:space="preserve"> </w:t>
      </w:r>
      <w:r w:rsidR="000C2B82">
        <w:rPr>
          <w:rFonts w:ascii="Times New Roman" w:hAnsi="Times New Roman" w:cs="Times New Roman"/>
          <w:noProof/>
          <w:sz w:val="24"/>
          <w:szCs w:val="24"/>
        </w:rPr>
        <w:t>are</w:t>
      </w:r>
      <w:r w:rsidR="000C4DA9">
        <w:rPr>
          <w:rFonts w:ascii="Times New Roman" w:hAnsi="Times New Roman" w:cs="Times New Roman"/>
          <w:noProof/>
          <w:sz w:val="24"/>
          <w:szCs w:val="24"/>
        </w:rPr>
        <w:t xml:space="preserve"> </w:t>
      </w:r>
      <w:r w:rsidR="007E71C8">
        <w:rPr>
          <w:rFonts w:ascii="Times New Roman" w:hAnsi="Times New Roman" w:cs="Times New Roman"/>
          <w:noProof/>
          <w:sz w:val="24"/>
          <w:szCs w:val="24"/>
        </w:rPr>
        <w:t xml:space="preserve">95% confidence regions for those </w:t>
      </w:r>
      <w:r w:rsidR="000C2B82">
        <w:rPr>
          <w:rFonts w:ascii="Times New Roman" w:hAnsi="Times New Roman" w:cs="Times New Roman"/>
          <w:noProof/>
          <w:sz w:val="24"/>
          <w:szCs w:val="24"/>
        </w:rPr>
        <w:t>fits</w:t>
      </w:r>
      <w:r w:rsidR="000C4DA9">
        <w:rPr>
          <w:rFonts w:ascii="Times New Roman" w:hAnsi="Times New Roman" w:cs="Times New Roman"/>
          <w:noProof/>
          <w:sz w:val="24"/>
          <w:szCs w:val="24"/>
        </w:rPr>
        <w:t>.</w:t>
      </w:r>
      <w:r w:rsidR="00227E25">
        <w:rPr>
          <w:rFonts w:ascii="Times New Roman" w:hAnsi="Times New Roman" w:cs="Times New Roman"/>
          <w:noProof/>
          <w:sz w:val="24"/>
          <w:szCs w:val="24"/>
        </w:rPr>
        <w:t xml:space="preserve">  Algal growth rates did not differ among treatments, though the abundance was lowest when just tadpoles were present and when tadpoles and mayflies were both present.</w:t>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3A20AD45" wp14:editId="12A4039D">
            <wp:simplePos x="0" y="0"/>
            <wp:positionH relativeFrom="column">
              <wp:posOffset>1592317</wp:posOffset>
            </wp:positionH>
            <wp:positionV relativeFrom="paragraph">
              <wp:align>top</wp:align>
            </wp:positionV>
            <wp:extent cx="27432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MFAbundance_byTadpolePrese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595E64">
        <w:rPr>
          <w:rFonts w:ascii="Times New Roman" w:hAnsi="Times New Roman" w:cs="Times New Roman"/>
          <w:noProof/>
          <w:sz w:val="24"/>
          <w:szCs w:val="24"/>
        </w:rPr>
        <w:br w:type="textWrapping" w:clear="all"/>
      </w:r>
    </w:p>
    <w:p w:rsidR="00FC2B70" w:rsidRPr="00A26358"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 </w:t>
      </w:r>
      <w:r w:rsidR="00595E64">
        <w:rPr>
          <w:rFonts w:ascii="Times New Roman" w:hAnsi="Times New Roman" w:cs="Times New Roman"/>
          <w:noProof/>
          <w:sz w:val="24"/>
          <w:szCs w:val="24"/>
        </w:rPr>
        <w:t>9</w:t>
      </w:r>
      <w:r>
        <w:rPr>
          <w:rFonts w:ascii="Times New Roman" w:hAnsi="Times New Roman" w:cs="Times New Roman"/>
          <w:noProof/>
          <w:sz w:val="24"/>
          <w:szCs w:val="24"/>
        </w:rPr>
        <w:t>.  Algal abundance with respect to interaction between final mayfly abundance and tadpole presence absence.</w:t>
      </w:r>
      <w:r w:rsidR="00595E64">
        <w:rPr>
          <w:rFonts w:ascii="Times New Roman" w:hAnsi="Times New Roman" w:cs="Times New Roman"/>
          <w:noProof/>
          <w:sz w:val="24"/>
          <w:szCs w:val="24"/>
        </w:rPr>
        <w:t xml:space="preserve">  Dotted line shows the relationship between </w:t>
      </w:r>
      <w:r w:rsidR="00227E25">
        <w:rPr>
          <w:rFonts w:ascii="Times New Roman" w:hAnsi="Times New Roman" w:cs="Times New Roman"/>
          <w:noProof/>
          <w:sz w:val="24"/>
          <w:szCs w:val="24"/>
        </w:rPr>
        <w:t>algal abundance and mayfly abundance when tadpoles were absent, and solid line shows the relationship between algal abundance and mayfly abundance when tadpoles were present.  Mayflies reduced algal abundance only when tadpoles were present.</w:t>
      </w:r>
    </w:p>
    <w:sectPr w:rsidR="00FC2B70" w:rsidRPr="00A26358" w:rsidSect="00F614E9">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Cherie Briggs" w:date="2014-12-03T14:50:00Z" w:initials="CB">
    <w:p w:rsidR="00474E79" w:rsidRDefault="00474E79">
      <w:pPr>
        <w:pStyle w:val="CommentText"/>
      </w:pPr>
      <w:r>
        <w:rPr>
          <w:rStyle w:val="CommentReference"/>
        </w:rPr>
        <w:annotationRef/>
      </w:r>
      <w:r>
        <w:t>?</w:t>
      </w:r>
    </w:p>
  </w:comment>
  <w:comment w:id="14" w:author="Cherie Briggs" w:date="2014-12-03T14:50:00Z" w:initials="CB">
    <w:p w:rsidR="00474E79" w:rsidRDefault="00474E79">
      <w:pPr>
        <w:pStyle w:val="CommentText"/>
      </w:pPr>
      <w:r>
        <w:rPr>
          <w:rStyle w:val="CommentReference"/>
        </w:rPr>
        <w:annotationRef/>
      </w:r>
      <w:r>
        <w:t>This is unclear here.  Do you mean that mayflies reduced algal abundance only in the presence of tadpoles?</w:t>
      </w:r>
    </w:p>
  </w:comment>
  <w:comment w:id="16" w:author="Cherie Briggs" w:date="2014-12-03T14:50:00Z" w:initials="CB">
    <w:p w:rsidR="00474E79" w:rsidRDefault="00474E79">
      <w:pPr>
        <w:pStyle w:val="CommentText"/>
      </w:pPr>
      <w:r>
        <w:rPr>
          <w:rStyle w:val="CommentReference"/>
        </w:rPr>
        <w:annotationRef/>
      </w:r>
      <w:r>
        <w:t>What others?</w:t>
      </w:r>
    </w:p>
  </w:comment>
  <w:comment w:id="18" w:author="Cherie Briggs" w:date="2014-12-03T14:50:00Z" w:initials="CB">
    <w:p w:rsidR="00474E79" w:rsidRDefault="00474E79">
      <w:pPr>
        <w:pStyle w:val="CommentText"/>
      </w:pPr>
      <w:r>
        <w:rPr>
          <w:rStyle w:val="CommentReference"/>
        </w:rPr>
        <w:annotationRef/>
      </w:r>
      <w:r>
        <w:t>Competitive release?</w:t>
      </w:r>
    </w:p>
  </w:comment>
  <w:comment w:id="20" w:author="Cherie Briggs" w:date="2014-12-03T14:50:00Z" w:initials="CB">
    <w:p w:rsidR="00474E79" w:rsidRDefault="00474E79">
      <w:pPr>
        <w:pStyle w:val="CommentText"/>
      </w:pPr>
      <w:r>
        <w:rPr>
          <w:rStyle w:val="CommentReference"/>
        </w:rPr>
        <w:annotationRef/>
      </w:r>
      <w:r>
        <w:t>Is this sentence sort of making the same point as the previous sentence?  Do you need the “However”?</w:t>
      </w:r>
    </w:p>
  </w:comment>
  <w:comment w:id="21" w:author="Cherie Briggs" w:date="2014-12-03T14:50:00Z" w:initials="CB">
    <w:p w:rsidR="00474E79" w:rsidRDefault="00474E79">
      <w:pPr>
        <w:pStyle w:val="CommentText"/>
      </w:pPr>
      <w:r>
        <w:rPr>
          <w:rStyle w:val="CommentReference"/>
        </w:rPr>
        <w:annotationRef/>
      </w:r>
      <w:r>
        <w:t>What do you mean by “importance”?</w:t>
      </w:r>
    </w:p>
  </w:comment>
  <w:comment w:id="22" w:author="Cherie Briggs" w:date="2014-12-03T14:50:00Z" w:initials="CB">
    <w:p w:rsidR="00474E79" w:rsidRDefault="00474E79">
      <w:pPr>
        <w:pStyle w:val="CommentText"/>
      </w:pPr>
      <w:r>
        <w:rPr>
          <w:rStyle w:val="CommentReference"/>
        </w:rPr>
        <w:annotationRef/>
      </w:r>
      <w:r>
        <w:t>Factors?</w:t>
      </w:r>
    </w:p>
  </w:comment>
  <w:comment w:id="23" w:author="Cherie Briggs" w:date="2014-12-03T14:50:00Z" w:initials="CB">
    <w:p w:rsidR="00474E79" w:rsidRDefault="00474E79">
      <w:pPr>
        <w:pStyle w:val="CommentText"/>
      </w:pPr>
      <w:r>
        <w:rPr>
          <w:rStyle w:val="CommentReference"/>
        </w:rPr>
        <w:annotationRef/>
      </w:r>
      <w:r>
        <w:t>Are these two things different?</w:t>
      </w:r>
    </w:p>
  </w:comment>
  <w:comment w:id="28" w:author="Cherie Briggs" w:date="2014-12-03T14:50:00Z" w:initials="CB">
    <w:p w:rsidR="00474E79" w:rsidRDefault="00474E79">
      <w:pPr>
        <w:pStyle w:val="CommentText"/>
      </w:pPr>
      <w:r>
        <w:rPr>
          <w:rStyle w:val="CommentReference"/>
        </w:rPr>
        <w:annotationRef/>
      </w:r>
      <w:r>
        <w:t>What does this mean?</w:t>
      </w:r>
    </w:p>
  </w:comment>
  <w:comment w:id="31" w:author="Cherie Briggs" w:date="2014-12-03T14:50:00Z" w:initials="CB">
    <w:p w:rsidR="00474E79" w:rsidRDefault="00474E79">
      <w:pPr>
        <w:pStyle w:val="CommentText"/>
      </w:pPr>
      <w:r>
        <w:rPr>
          <w:rStyle w:val="CommentReference"/>
        </w:rPr>
        <w:annotationRef/>
      </w:r>
      <w:r>
        <w:t xml:space="preserve">Do you mean they covered the shoreline? </w:t>
      </w:r>
    </w:p>
  </w:comment>
  <w:comment w:id="39" w:author="Cherie Briggs" w:date="2014-12-03T14:50:00Z" w:initials="CB">
    <w:p w:rsidR="00474E79" w:rsidRDefault="00474E79">
      <w:pPr>
        <w:pStyle w:val="CommentText"/>
      </w:pPr>
      <w:r>
        <w:rPr>
          <w:rStyle w:val="CommentReference"/>
        </w:rPr>
        <w:annotationRef/>
      </w:r>
      <w:r>
        <w:t>“n” makes it sound like you had 34 replicates.</w:t>
      </w:r>
    </w:p>
  </w:comment>
  <w:comment w:id="44" w:author="Cherie Briggs" w:date="2014-12-03T14:50:00Z" w:initials="CB">
    <w:p w:rsidR="00474E79" w:rsidRDefault="00474E79">
      <w:pPr>
        <w:pStyle w:val="CommentText"/>
      </w:pPr>
      <w:r>
        <w:rPr>
          <w:rStyle w:val="CommentReference"/>
        </w:rPr>
        <w:annotationRef/>
      </w:r>
    </w:p>
  </w:comment>
  <w:comment w:id="45" w:author="Cherie Briggs" w:date="2014-12-03T14:50:00Z" w:initials="CB">
    <w:p w:rsidR="00474E79" w:rsidRDefault="00474E79">
      <w:pPr>
        <w:pStyle w:val="CommentText"/>
      </w:pPr>
      <w:r>
        <w:rPr>
          <w:rStyle w:val="CommentReference"/>
        </w:rPr>
        <w:annotationRef/>
      </w:r>
      <w:r>
        <w:t>So, why did you use gosner stages up to 41 (previous sentence)?</w:t>
      </w:r>
    </w:p>
  </w:comment>
  <w:comment w:id="46" w:author="Cherie Briggs" w:date="2014-12-03T14:50:00Z" w:initials="CB">
    <w:p w:rsidR="00474E79" w:rsidRDefault="00474E79">
      <w:pPr>
        <w:pStyle w:val="CommentText"/>
      </w:pPr>
      <w:r>
        <w:rPr>
          <w:rStyle w:val="CommentReference"/>
        </w:rPr>
        <w:annotationRef/>
      </w:r>
      <w:r>
        <w:t>How often was this done?</w:t>
      </w:r>
    </w:p>
  </w:comment>
  <w:comment w:id="47" w:author="Cherie Briggs" w:date="2014-12-03T14:50:00Z" w:initials="CB">
    <w:p w:rsidR="00474E79" w:rsidRDefault="00474E79">
      <w:pPr>
        <w:pStyle w:val="CommentText"/>
      </w:pPr>
      <w:r>
        <w:rPr>
          <w:rStyle w:val="CommentReference"/>
        </w:rPr>
        <w:annotationRef/>
      </w:r>
      <w:r>
        <w:t>Or were they exactly equal?</w:t>
      </w:r>
    </w:p>
  </w:comment>
  <w:comment w:id="49" w:author="Cherie Briggs" w:date="2014-12-03T14:50:00Z" w:initials="CB">
    <w:p w:rsidR="00474E79" w:rsidRDefault="00474E79">
      <w:pPr>
        <w:pStyle w:val="CommentText"/>
      </w:pPr>
      <w:r>
        <w:rPr>
          <w:rStyle w:val="CommentReference"/>
        </w:rPr>
        <w:annotationRef/>
      </w:r>
      <w:r>
        <w:t>How often?</w:t>
      </w:r>
    </w:p>
  </w:comment>
  <w:comment w:id="50" w:author="Cherie Briggs" w:date="2014-12-03T14:50:00Z" w:initials="CB">
    <w:p w:rsidR="00474E79" w:rsidRDefault="00474E79">
      <w:pPr>
        <w:pStyle w:val="CommentText"/>
      </w:pPr>
      <w:r>
        <w:rPr>
          <w:rStyle w:val="CommentReference"/>
        </w:rPr>
        <w:annotationRef/>
      </w:r>
      <w:r>
        <w:t>?</w:t>
      </w:r>
    </w:p>
  </w:comment>
  <w:comment w:id="55" w:author="Thomas Collier Smith" w:date="2014-12-03T14:50:00Z" w:initials="TCS">
    <w:p w:rsidR="00474E79" w:rsidRDefault="00474E79">
      <w:pPr>
        <w:pStyle w:val="CommentText"/>
      </w:pPr>
      <w:r>
        <w:rPr>
          <w:rStyle w:val="CommentReference"/>
        </w:rPr>
        <w:annotationRef/>
      </w:r>
      <w:r>
        <w:t>Check this is the relationship between stage or length</w:t>
      </w:r>
    </w:p>
  </w:comment>
  <w:comment w:id="56" w:author="Cherie Briggs" w:date="2014-12-03T14:50:00Z" w:initials="CB">
    <w:p w:rsidR="00474E79" w:rsidRDefault="00474E79">
      <w:pPr>
        <w:pStyle w:val="CommentText"/>
      </w:pPr>
      <w:r>
        <w:rPr>
          <w:rStyle w:val="CommentReference"/>
        </w:rPr>
        <w:annotationRef/>
      </w:r>
      <w:r>
        <w:t xml:space="preserve">You probably don’t need to say this, as it is something that you didn’t do. </w:t>
      </w:r>
    </w:p>
  </w:comment>
  <w:comment w:id="62" w:author="Cherie Briggs" w:date="2014-12-03T14:50:00Z" w:initials="CB">
    <w:p w:rsidR="00474E79" w:rsidRDefault="00474E79">
      <w:pPr>
        <w:pStyle w:val="CommentText"/>
      </w:pPr>
      <w:r>
        <w:rPr>
          <w:rStyle w:val="CommentReference"/>
        </w:rPr>
        <w:annotationRef/>
      </w:r>
      <w:r>
        <w:t>What was the duration of the experiment in days?</w:t>
      </w:r>
    </w:p>
  </w:comment>
  <w:comment w:id="63" w:author="Cherie Briggs" w:date="2014-12-03T14:50:00Z" w:initials="CB">
    <w:p w:rsidR="00474E79" w:rsidRDefault="00474E79">
      <w:pPr>
        <w:pStyle w:val="CommentText"/>
      </w:pPr>
      <w:r>
        <w:rPr>
          <w:rStyle w:val="CommentReference"/>
        </w:rPr>
        <w:annotationRef/>
      </w:r>
      <w:r>
        <w:t>Do you have a record of the number that were replaced?  Did this differ by treatment?</w:t>
      </w:r>
    </w:p>
  </w:comment>
  <w:comment w:id="64" w:author="Cherie Briggs" w:date="2014-12-03T14:50:00Z" w:initials="CB">
    <w:p w:rsidR="00474E79" w:rsidRDefault="00474E79">
      <w:pPr>
        <w:pStyle w:val="CommentText"/>
      </w:pPr>
      <w:r>
        <w:rPr>
          <w:rStyle w:val="CommentReference"/>
        </w:rPr>
        <w:annotationRef/>
      </w:r>
      <w:r>
        <w:t>But, in the previous sentence you said that these abundances were continuous, rather than categorical.</w:t>
      </w:r>
    </w:p>
  </w:comment>
  <w:comment w:id="65" w:author="Cherie Briggs" w:date="2014-12-03T14:50:00Z" w:initials="CB">
    <w:p w:rsidR="00474E79" w:rsidRDefault="00474E79">
      <w:pPr>
        <w:pStyle w:val="CommentText"/>
      </w:pPr>
      <w:r>
        <w:rPr>
          <w:rStyle w:val="CommentReference"/>
        </w:rPr>
        <w:annotationRef/>
      </w:r>
      <w:r>
        <w:t>What did you do about the individuals that were replaced throughout the experiment? I mean both tadpoles and mayflies.</w:t>
      </w:r>
    </w:p>
  </w:comment>
  <w:comment w:id="67" w:author="Cherie Briggs" w:date="2014-12-03T14:50:00Z" w:initials="CB">
    <w:p w:rsidR="00474E79" w:rsidRDefault="00474E79">
      <w:pPr>
        <w:pStyle w:val="CommentText"/>
      </w:pPr>
      <w:r>
        <w:rPr>
          <w:rStyle w:val="CommentReference"/>
        </w:rPr>
        <w:annotationRef/>
      </w:r>
      <w:r>
        <w:t>Again, what about the individuals that were replaced?</w:t>
      </w:r>
    </w:p>
  </w:comment>
  <w:comment w:id="68" w:author="Thomas Collier Smith" w:date="2014-12-03T14:50:00Z" w:initials="TCS">
    <w:p w:rsidR="00474E79" w:rsidRDefault="00474E79">
      <w:pPr>
        <w:pStyle w:val="CommentText"/>
      </w:pPr>
      <w:r>
        <w:rPr>
          <w:rStyle w:val="CommentReference"/>
        </w:rPr>
        <w:annotationRef/>
      </w:r>
      <w:r>
        <w:t>Marina  - when I included the block (date ) as a random intercept, that made this step unnecessary.</w:t>
      </w:r>
    </w:p>
  </w:comment>
  <w:comment w:id="70" w:author="Cherie Briggs" w:date="2014-12-03T14:50:00Z" w:initials="CB">
    <w:p w:rsidR="00474E79" w:rsidRDefault="00474E79">
      <w:pPr>
        <w:pStyle w:val="CommentText"/>
      </w:pPr>
      <w:r>
        <w:rPr>
          <w:rStyle w:val="CommentReference"/>
        </w:rPr>
        <w:annotationRef/>
      </w:r>
      <w:r>
        <w:t>Do you ever use the data from the tiles on the shelf?  IF not, maybe you should remove the text from the method section about sampling them.</w:t>
      </w:r>
    </w:p>
  </w:comment>
  <w:comment w:id="79" w:author="Cherie Briggs" w:date="2014-12-03T14:50:00Z" w:initials="CB">
    <w:p w:rsidR="00474E79" w:rsidRDefault="00474E79">
      <w:pPr>
        <w:pStyle w:val="CommentText"/>
      </w:pPr>
      <w:r>
        <w:rPr>
          <w:rStyle w:val="CommentReference"/>
        </w:rPr>
        <w:annotationRef/>
      </w:r>
      <w:r>
        <w:t>?</w:t>
      </w:r>
    </w:p>
  </w:comment>
  <w:comment w:id="83" w:author="Cherie Briggs" w:date="2014-12-03T14:50:00Z" w:initials="CB">
    <w:p w:rsidR="00474E79" w:rsidRDefault="00474E79">
      <w:pPr>
        <w:pStyle w:val="CommentText"/>
      </w:pPr>
      <w:r>
        <w:rPr>
          <w:rStyle w:val="CommentReference"/>
        </w:rPr>
        <w:annotationRef/>
      </w:r>
      <w:r>
        <w:t xml:space="preserve">You could remind the reader what this is (e.g. in parentheses). </w:t>
      </w:r>
    </w:p>
  </w:comment>
  <w:comment w:id="86" w:author="Thomas Collier Smith" w:date="2014-12-03T14:50:00Z" w:initials="TCS">
    <w:p w:rsidR="00474E79" w:rsidRDefault="00474E79">
      <w:pPr>
        <w:pStyle w:val="CommentText"/>
      </w:pPr>
      <w:r>
        <w:rPr>
          <w:rStyle w:val="CommentReference"/>
        </w:rPr>
        <w:annotationRef/>
      </w:r>
      <w:r>
        <w:t>Still waiting on Yishen’s analysis!</w:t>
      </w:r>
    </w:p>
  </w:comment>
  <w:comment w:id="90" w:author="Cherie Briggs" w:date="2014-12-03T14:50:00Z" w:initials="CB">
    <w:p w:rsidR="00474E79" w:rsidRDefault="00474E79">
      <w:pPr>
        <w:pStyle w:val="CommentText"/>
      </w:pPr>
      <w:r>
        <w:rPr>
          <w:rStyle w:val="CommentReference"/>
        </w:rPr>
        <w:annotationRef/>
      </w:r>
      <w:r>
        <w:t>They can’t just keep cycling semi-digested material.  They have to have an actual source of food.</w:t>
      </w:r>
    </w:p>
  </w:comment>
  <w:comment w:id="91" w:author="Cherie Briggs" w:date="2014-12-03T14:50:00Z" w:initials="CB">
    <w:p w:rsidR="00474E79" w:rsidRDefault="00474E79">
      <w:pPr>
        <w:pStyle w:val="CommentText"/>
      </w:pPr>
      <w:r>
        <w:rPr>
          <w:rStyle w:val="CommentReference"/>
        </w:rPr>
        <w:annotationRef/>
      </w:r>
      <w:r>
        <w:t xml:space="preserve">I think the only delta AIC’s are interesting, rather than the actual AIC values.  </w:t>
      </w:r>
    </w:p>
  </w:comment>
  <w:comment w:id="92" w:author="Cherie Briggs" w:date="2014-12-03T14:50:00Z" w:initials="CB">
    <w:p w:rsidR="00474E79" w:rsidRDefault="00474E79">
      <w:pPr>
        <w:pStyle w:val="CommentText"/>
      </w:pPr>
      <w:r>
        <w:rPr>
          <w:rStyle w:val="CommentReference"/>
        </w:rPr>
        <w:annotationRef/>
      </w:r>
      <w:r>
        <w:t>For all of these tables, are these t-values?  If so, how do they have 2 different degrees of freedom?  Isn’t there just a single df value associated with the t distribution?</w:t>
      </w:r>
    </w:p>
  </w:comment>
  <w:comment w:id="93" w:author="Thomas Collier Smith" w:date="2014-12-03T14:50:00Z" w:initials="TCS">
    <w:p w:rsidR="00474E79" w:rsidRDefault="00474E79">
      <w:pPr>
        <w:pStyle w:val="CommentText"/>
      </w:pPr>
      <w:r>
        <w:rPr>
          <w:rStyle w:val="CommentReference"/>
        </w:rPr>
        <w:annotationRef/>
      </w:r>
      <w:r>
        <w:t>Could analyze the trends in the control tiles alone across time to examine trends across the season, or to examine within lake variability more.</w:t>
      </w:r>
    </w:p>
    <w:p w:rsidR="00474E79" w:rsidRDefault="00474E79">
      <w:pPr>
        <w:pStyle w:val="CommentText"/>
      </w:pPr>
    </w:p>
    <w:p w:rsidR="00474E79" w:rsidRDefault="00474E79">
      <w:pPr>
        <w:pStyle w:val="CommentText"/>
      </w:pPr>
      <w:r>
        <w:t>Change the titles of block panels to month names, or whatever (early August, Late August, September)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379E" w:rsidRDefault="00C4379E" w:rsidP="000B19C9">
      <w:pPr>
        <w:spacing w:after="0" w:line="240" w:lineRule="auto"/>
      </w:pPr>
      <w:r>
        <w:separator/>
      </w:r>
    </w:p>
  </w:endnote>
  <w:endnote w:type="continuationSeparator" w:id="0">
    <w:p w:rsidR="00C4379E" w:rsidRDefault="00C4379E" w:rsidP="000B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ld English Text MT">
    <w:altName w:val="Zapfino"/>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842208"/>
      <w:docPartObj>
        <w:docPartGallery w:val="Page Numbers (Bottom of Page)"/>
        <w:docPartUnique/>
      </w:docPartObj>
    </w:sdtPr>
    <w:sdtEndPr>
      <w:rPr>
        <w:noProof/>
      </w:rPr>
    </w:sdtEndPr>
    <w:sdtContent>
      <w:p w:rsidR="00474E79" w:rsidRDefault="00474E79">
        <w:pPr>
          <w:pStyle w:val="Footer"/>
          <w:jc w:val="center"/>
        </w:pPr>
        <w:r>
          <w:fldChar w:fldCharType="begin"/>
        </w:r>
        <w:r>
          <w:instrText xml:space="preserve"> PAGE   \* MERGEFORMAT </w:instrText>
        </w:r>
        <w:r>
          <w:fldChar w:fldCharType="separate"/>
        </w:r>
        <w:r w:rsidR="00A6295A">
          <w:rPr>
            <w:noProof/>
          </w:rPr>
          <w:t>2</w:t>
        </w:r>
        <w:r>
          <w:rPr>
            <w:noProof/>
          </w:rPr>
          <w:fldChar w:fldCharType="end"/>
        </w:r>
      </w:p>
    </w:sdtContent>
  </w:sdt>
  <w:p w:rsidR="00474E79" w:rsidRDefault="00474E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379E" w:rsidRDefault="00C4379E" w:rsidP="000B19C9">
      <w:pPr>
        <w:spacing w:after="0" w:line="240" w:lineRule="auto"/>
      </w:pPr>
      <w:r>
        <w:separator/>
      </w:r>
    </w:p>
  </w:footnote>
  <w:footnote w:type="continuationSeparator" w:id="0">
    <w:p w:rsidR="00C4379E" w:rsidRDefault="00C4379E" w:rsidP="000B1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F7FBE"/>
    <w:multiLevelType w:val="hybridMultilevel"/>
    <w:tmpl w:val="65D4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A40BB5"/>
    <w:multiLevelType w:val="hybridMultilevel"/>
    <w:tmpl w:val="85D6C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F0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E4D76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57212B7"/>
    <w:multiLevelType w:val="hybridMultilevel"/>
    <w:tmpl w:val="38346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8"/>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E81"/>
    <w:rsid w:val="00016E22"/>
    <w:rsid w:val="00016E43"/>
    <w:rsid w:val="0002091F"/>
    <w:rsid w:val="00021CF8"/>
    <w:rsid w:val="00024BCD"/>
    <w:rsid w:val="00030CCA"/>
    <w:rsid w:val="00037EE4"/>
    <w:rsid w:val="00041F0F"/>
    <w:rsid w:val="00053005"/>
    <w:rsid w:val="00053DB3"/>
    <w:rsid w:val="000645E3"/>
    <w:rsid w:val="00065FB5"/>
    <w:rsid w:val="00076062"/>
    <w:rsid w:val="0008798F"/>
    <w:rsid w:val="0009058F"/>
    <w:rsid w:val="0009227D"/>
    <w:rsid w:val="0009455C"/>
    <w:rsid w:val="000A6C7F"/>
    <w:rsid w:val="000B19C9"/>
    <w:rsid w:val="000B42C3"/>
    <w:rsid w:val="000B5371"/>
    <w:rsid w:val="000B67B2"/>
    <w:rsid w:val="000B6892"/>
    <w:rsid w:val="000C2B82"/>
    <w:rsid w:val="000C33E7"/>
    <w:rsid w:val="000C4DA9"/>
    <w:rsid w:val="000C73B7"/>
    <w:rsid w:val="000C7FAB"/>
    <w:rsid w:val="000D1810"/>
    <w:rsid w:val="000D4B7E"/>
    <w:rsid w:val="000F07E0"/>
    <w:rsid w:val="000F31F4"/>
    <w:rsid w:val="0012027A"/>
    <w:rsid w:val="00127823"/>
    <w:rsid w:val="00131F0C"/>
    <w:rsid w:val="00142C70"/>
    <w:rsid w:val="00143808"/>
    <w:rsid w:val="00145B1E"/>
    <w:rsid w:val="00147EF7"/>
    <w:rsid w:val="00153F08"/>
    <w:rsid w:val="001556D1"/>
    <w:rsid w:val="001665C8"/>
    <w:rsid w:val="001717A0"/>
    <w:rsid w:val="00177D15"/>
    <w:rsid w:val="00180491"/>
    <w:rsid w:val="00180BAA"/>
    <w:rsid w:val="0019058D"/>
    <w:rsid w:val="00194AE4"/>
    <w:rsid w:val="001A22FD"/>
    <w:rsid w:val="001A2577"/>
    <w:rsid w:val="001B06A1"/>
    <w:rsid w:val="001B0C2B"/>
    <w:rsid w:val="001B0DB4"/>
    <w:rsid w:val="001B2BF1"/>
    <w:rsid w:val="001B4DDF"/>
    <w:rsid w:val="001C46BA"/>
    <w:rsid w:val="001D23E8"/>
    <w:rsid w:val="001D3EEC"/>
    <w:rsid w:val="001E36C4"/>
    <w:rsid w:val="001E4071"/>
    <w:rsid w:val="001E4331"/>
    <w:rsid w:val="00200828"/>
    <w:rsid w:val="00207BF5"/>
    <w:rsid w:val="00214FD4"/>
    <w:rsid w:val="00217116"/>
    <w:rsid w:val="00220CAA"/>
    <w:rsid w:val="0022406C"/>
    <w:rsid w:val="002243E2"/>
    <w:rsid w:val="00225F27"/>
    <w:rsid w:val="00227E25"/>
    <w:rsid w:val="002351DB"/>
    <w:rsid w:val="00243B43"/>
    <w:rsid w:val="00265FDB"/>
    <w:rsid w:val="002741FC"/>
    <w:rsid w:val="00275758"/>
    <w:rsid w:val="00283EBB"/>
    <w:rsid w:val="002840BD"/>
    <w:rsid w:val="002A27B9"/>
    <w:rsid w:val="002A696E"/>
    <w:rsid w:val="002A76FC"/>
    <w:rsid w:val="002A7ACC"/>
    <w:rsid w:val="002B45E4"/>
    <w:rsid w:val="002B49F2"/>
    <w:rsid w:val="002B4BA3"/>
    <w:rsid w:val="002B4EB9"/>
    <w:rsid w:val="002D4AE8"/>
    <w:rsid w:val="002E6C67"/>
    <w:rsid w:val="002F6112"/>
    <w:rsid w:val="003017EA"/>
    <w:rsid w:val="00314472"/>
    <w:rsid w:val="00321875"/>
    <w:rsid w:val="0032234D"/>
    <w:rsid w:val="00324CD7"/>
    <w:rsid w:val="003338B0"/>
    <w:rsid w:val="00337126"/>
    <w:rsid w:val="00357342"/>
    <w:rsid w:val="003625DD"/>
    <w:rsid w:val="00363983"/>
    <w:rsid w:val="003658E7"/>
    <w:rsid w:val="00367050"/>
    <w:rsid w:val="003676AE"/>
    <w:rsid w:val="003719DD"/>
    <w:rsid w:val="003804D2"/>
    <w:rsid w:val="00381042"/>
    <w:rsid w:val="00382843"/>
    <w:rsid w:val="00383DFA"/>
    <w:rsid w:val="00386F7D"/>
    <w:rsid w:val="003916D3"/>
    <w:rsid w:val="003969FB"/>
    <w:rsid w:val="00397E20"/>
    <w:rsid w:val="003A4AF8"/>
    <w:rsid w:val="003A6A78"/>
    <w:rsid w:val="003B5116"/>
    <w:rsid w:val="003B5D20"/>
    <w:rsid w:val="003B6BB9"/>
    <w:rsid w:val="003B781C"/>
    <w:rsid w:val="003C0DD8"/>
    <w:rsid w:val="003C2950"/>
    <w:rsid w:val="003C662F"/>
    <w:rsid w:val="003D17A2"/>
    <w:rsid w:val="003D1BF5"/>
    <w:rsid w:val="003D2FB0"/>
    <w:rsid w:val="003E05D3"/>
    <w:rsid w:val="003E2376"/>
    <w:rsid w:val="003E2420"/>
    <w:rsid w:val="003E73A3"/>
    <w:rsid w:val="003F15CA"/>
    <w:rsid w:val="00400758"/>
    <w:rsid w:val="004054F1"/>
    <w:rsid w:val="00405ADF"/>
    <w:rsid w:val="00407DA0"/>
    <w:rsid w:val="00407E62"/>
    <w:rsid w:val="00414356"/>
    <w:rsid w:val="00417E94"/>
    <w:rsid w:val="00421714"/>
    <w:rsid w:val="00427924"/>
    <w:rsid w:val="004337C1"/>
    <w:rsid w:val="00435DD8"/>
    <w:rsid w:val="00436B9D"/>
    <w:rsid w:val="0043707F"/>
    <w:rsid w:val="004407C3"/>
    <w:rsid w:val="00445D42"/>
    <w:rsid w:val="0044764E"/>
    <w:rsid w:val="004565A0"/>
    <w:rsid w:val="0045700C"/>
    <w:rsid w:val="00461C58"/>
    <w:rsid w:val="0046444D"/>
    <w:rsid w:val="0047457F"/>
    <w:rsid w:val="00474E79"/>
    <w:rsid w:val="00475EEB"/>
    <w:rsid w:val="00477560"/>
    <w:rsid w:val="0048024A"/>
    <w:rsid w:val="00481145"/>
    <w:rsid w:val="004822B8"/>
    <w:rsid w:val="00485024"/>
    <w:rsid w:val="004868D8"/>
    <w:rsid w:val="00492D4C"/>
    <w:rsid w:val="00493FCF"/>
    <w:rsid w:val="004969A7"/>
    <w:rsid w:val="004A00BD"/>
    <w:rsid w:val="004A1D89"/>
    <w:rsid w:val="004A5BD3"/>
    <w:rsid w:val="004B1D01"/>
    <w:rsid w:val="004C06DF"/>
    <w:rsid w:val="004C599D"/>
    <w:rsid w:val="004E7E05"/>
    <w:rsid w:val="004F2539"/>
    <w:rsid w:val="004F5C5F"/>
    <w:rsid w:val="004F7CA8"/>
    <w:rsid w:val="0050104A"/>
    <w:rsid w:val="00505B3E"/>
    <w:rsid w:val="00506581"/>
    <w:rsid w:val="00512870"/>
    <w:rsid w:val="005161E8"/>
    <w:rsid w:val="00517CAE"/>
    <w:rsid w:val="00520F8F"/>
    <w:rsid w:val="005220DD"/>
    <w:rsid w:val="005311E1"/>
    <w:rsid w:val="005320B1"/>
    <w:rsid w:val="0054169C"/>
    <w:rsid w:val="005446CA"/>
    <w:rsid w:val="00551159"/>
    <w:rsid w:val="00555164"/>
    <w:rsid w:val="0056184E"/>
    <w:rsid w:val="00565003"/>
    <w:rsid w:val="00566BB1"/>
    <w:rsid w:val="0057076C"/>
    <w:rsid w:val="00570AB9"/>
    <w:rsid w:val="0058189C"/>
    <w:rsid w:val="005830EE"/>
    <w:rsid w:val="0058346D"/>
    <w:rsid w:val="00587FE1"/>
    <w:rsid w:val="005904C1"/>
    <w:rsid w:val="005919BC"/>
    <w:rsid w:val="00591FA3"/>
    <w:rsid w:val="00595E64"/>
    <w:rsid w:val="00596F9A"/>
    <w:rsid w:val="005A189F"/>
    <w:rsid w:val="005A4FDD"/>
    <w:rsid w:val="005A66B2"/>
    <w:rsid w:val="005B0839"/>
    <w:rsid w:val="005B0884"/>
    <w:rsid w:val="005B49F7"/>
    <w:rsid w:val="005B530B"/>
    <w:rsid w:val="005B7279"/>
    <w:rsid w:val="005C1229"/>
    <w:rsid w:val="005C6B5A"/>
    <w:rsid w:val="005C6EF0"/>
    <w:rsid w:val="005D2E8A"/>
    <w:rsid w:val="005D6295"/>
    <w:rsid w:val="005D653D"/>
    <w:rsid w:val="005E1BDE"/>
    <w:rsid w:val="005E3E27"/>
    <w:rsid w:val="005E5D58"/>
    <w:rsid w:val="005F0F38"/>
    <w:rsid w:val="006016EB"/>
    <w:rsid w:val="00607641"/>
    <w:rsid w:val="006101B6"/>
    <w:rsid w:val="00613078"/>
    <w:rsid w:val="00617E4C"/>
    <w:rsid w:val="00617EAC"/>
    <w:rsid w:val="00621113"/>
    <w:rsid w:val="00621BEF"/>
    <w:rsid w:val="00622399"/>
    <w:rsid w:val="006372FF"/>
    <w:rsid w:val="00651497"/>
    <w:rsid w:val="00652144"/>
    <w:rsid w:val="0065613A"/>
    <w:rsid w:val="006631B1"/>
    <w:rsid w:val="0066534F"/>
    <w:rsid w:val="00665FCB"/>
    <w:rsid w:val="00674A2C"/>
    <w:rsid w:val="00676956"/>
    <w:rsid w:val="00690485"/>
    <w:rsid w:val="00690E21"/>
    <w:rsid w:val="006938E5"/>
    <w:rsid w:val="006950AB"/>
    <w:rsid w:val="006A5CDE"/>
    <w:rsid w:val="006B03C6"/>
    <w:rsid w:val="006B093E"/>
    <w:rsid w:val="006B47ED"/>
    <w:rsid w:val="006B4BF3"/>
    <w:rsid w:val="006B7494"/>
    <w:rsid w:val="006C64D7"/>
    <w:rsid w:val="006D09C6"/>
    <w:rsid w:val="006D6EFC"/>
    <w:rsid w:val="006E797B"/>
    <w:rsid w:val="006E7B8A"/>
    <w:rsid w:val="006F228D"/>
    <w:rsid w:val="006F22BD"/>
    <w:rsid w:val="006F25A5"/>
    <w:rsid w:val="006F4693"/>
    <w:rsid w:val="00704A56"/>
    <w:rsid w:val="0070579F"/>
    <w:rsid w:val="00706C7D"/>
    <w:rsid w:val="007171DA"/>
    <w:rsid w:val="00720868"/>
    <w:rsid w:val="00723B6B"/>
    <w:rsid w:val="007325B7"/>
    <w:rsid w:val="0073387B"/>
    <w:rsid w:val="00736680"/>
    <w:rsid w:val="00742CFF"/>
    <w:rsid w:val="00742D69"/>
    <w:rsid w:val="00745FA7"/>
    <w:rsid w:val="00752291"/>
    <w:rsid w:val="00762402"/>
    <w:rsid w:val="007728D0"/>
    <w:rsid w:val="00774EA0"/>
    <w:rsid w:val="00775C68"/>
    <w:rsid w:val="00791AC3"/>
    <w:rsid w:val="00791CE8"/>
    <w:rsid w:val="00792C5C"/>
    <w:rsid w:val="00793A3D"/>
    <w:rsid w:val="007A2BBA"/>
    <w:rsid w:val="007A74B7"/>
    <w:rsid w:val="007A74E3"/>
    <w:rsid w:val="007B5EC3"/>
    <w:rsid w:val="007B60CB"/>
    <w:rsid w:val="007C00D6"/>
    <w:rsid w:val="007C24B8"/>
    <w:rsid w:val="007C74D6"/>
    <w:rsid w:val="007D311A"/>
    <w:rsid w:val="007D39D4"/>
    <w:rsid w:val="007D4B11"/>
    <w:rsid w:val="007D61D9"/>
    <w:rsid w:val="007E14E5"/>
    <w:rsid w:val="007E71C8"/>
    <w:rsid w:val="007F12BF"/>
    <w:rsid w:val="007F3BD1"/>
    <w:rsid w:val="007F6BD7"/>
    <w:rsid w:val="0080445A"/>
    <w:rsid w:val="0080453E"/>
    <w:rsid w:val="008101F1"/>
    <w:rsid w:val="008158D6"/>
    <w:rsid w:val="00815DD2"/>
    <w:rsid w:val="00816DF7"/>
    <w:rsid w:val="00817971"/>
    <w:rsid w:val="00817FF4"/>
    <w:rsid w:val="008203AA"/>
    <w:rsid w:val="00821E1B"/>
    <w:rsid w:val="00831600"/>
    <w:rsid w:val="00831775"/>
    <w:rsid w:val="00834A80"/>
    <w:rsid w:val="0083577A"/>
    <w:rsid w:val="00844AF3"/>
    <w:rsid w:val="00852A40"/>
    <w:rsid w:val="00854335"/>
    <w:rsid w:val="00860C10"/>
    <w:rsid w:val="008664C6"/>
    <w:rsid w:val="00871B22"/>
    <w:rsid w:val="00872A64"/>
    <w:rsid w:val="00872EC5"/>
    <w:rsid w:val="00873550"/>
    <w:rsid w:val="008742E1"/>
    <w:rsid w:val="008765D4"/>
    <w:rsid w:val="00877774"/>
    <w:rsid w:val="0088064A"/>
    <w:rsid w:val="00886188"/>
    <w:rsid w:val="00892879"/>
    <w:rsid w:val="008A3BE3"/>
    <w:rsid w:val="008A560B"/>
    <w:rsid w:val="008B2F78"/>
    <w:rsid w:val="008B4A64"/>
    <w:rsid w:val="008C0B7B"/>
    <w:rsid w:val="008D3EF6"/>
    <w:rsid w:val="008D4629"/>
    <w:rsid w:val="008D4EC3"/>
    <w:rsid w:val="008D61FC"/>
    <w:rsid w:val="008E0C7C"/>
    <w:rsid w:val="008E3523"/>
    <w:rsid w:val="008E3904"/>
    <w:rsid w:val="008E5253"/>
    <w:rsid w:val="008E5FEE"/>
    <w:rsid w:val="008E6404"/>
    <w:rsid w:val="008F14E5"/>
    <w:rsid w:val="008F41C1"/>
    <w:rsid w:val="008F569D"/>
    <w:rsid w:val="0091165F"/>
    <w:rsid w:val="00914179"/>
    <w:rsid w:val="00916AF4"/>
    <w:rsid w:val="009302B8"/>
    <w:rsid w:val="00944EFC"/>
    <w:rsid w:val="009462EB"/>
    <w:rsid w:val="009479A5"/>
    <w:rsid w:val="00951AFD"/>
    <w:rsid w:val="00954452"/>
    <w:rsid w:val="00954B37"/>
    <w:rsid w:val="0097474A"/>
    <w:rsid w:val="00975D23"/>
    <w:rsid w:val="00976298"/>
    <w:rsid w:val="00976772"/>
    <w:rsid w:val="0098083B"/>
    <w:rsid w:val="00982132"/>
    <w:rsid w:val="00984D70"/>
    <w:rsid w:val="00992FBE"/>
    <w:rsid w:val="009A0D57"/>
    <w:rsid w:val="009A2B18"/>
    <w:rsid w:val="009A6194"/>
    <w:rsid w:val="009B018C"/>
    <w:rsid w:val="009B2A10"/>
    <w:rsid w:val="009C1BC1"/>
    <w:rsid w:val="009C6F39"/>
    <w:rsid w:val="009D3437"/>
    <w:rsid w:val="009D43DB"/>
    <w:rsid w:val="009D5692"/>
    <w:rsid w:val="009D7F1B"/>
    <w:rsid w:val="009E67A5"/>
    <w:rsid w:val="009F5BEA"/>
    <w:rsid w:val="009F716F"/>
    <w:rsid w:val="00A02237"/>
    <w:rsid w:val="00A030CF"/>
    <w:rsid w:val="00A046AE"/>
    <w:rsid w:val="00A15309"/>
    <w:rsid w:val="00A26358"/>
    <w:rsid w:val="00A30460"/>
    <w:rsid w:val="00A313BC"/>
    <w:rsid w:val="00A37A83"/>
    <w:rsid w:val="00A37D19"/>
    <w:rsid w:val="00A43C7E"/>
    <w:rsid w:val="00A50D66"/>
    <w:rsid w:val="00A55564"/>
    <w:rsid w:val="00A6295A"/>
    <w:rsid w:val="00A6404C"/>
    <w:rsid w:val="00A71639"/>
    <w:rsid w:val="00A74156"/>
    <w:rsid w:val="00A76C37"/>
    <w:rsid w:val="00A90058"/>
    <w:rsid w:val="00AA34AF"/>
    <w:rsid w:val="00AB258D"/>
    <w:rsid w:val="00AB59AA"/>
    <w:rsid w:val="00AB5B5C"/>
    <w:rsid w:val="00AC1331"/>
    <w:rsid w:val="00AC4B27"/>
    <w:rsid w:val="00AC55B0"/>
    <w:rsid w:val="00AC6196"/>
    <w:rsid w:val="00AD160F"/>
    <w:rsid w:val="00AD3F5C"/>
    <w:rsid w:val="00AD4B84"/>
    <w:rsid w:val="00AE096E"/>
    <w:rsid w:val="00AE4811"/>
    <w:rsid w:val="00AE6419"/>
    <w:rsid w:val="00AE6A31"/>
    <w:rsid w:val="00AF7B6A"/>
    <w:rsid w:val="00B05306"/>
    <w:rsid w:val="00B073C6"/>
    <w:rsid w:val="00B10A49"/>
    <w:rsid w:val="00B10C3B"/>
    <w:rsid w:val="00B1286B"/>
    <w:rsid w:val="00B12DF0"/>
    <w:rsid w:val="00B13E3C"/>
    <w:rsid w:val="00B22492"/>
    <w:rsid w:val="00B22759"/>
    <w:rsid w:val="00B22968"/>
    <w:rsid w:val="00B343CC"/>
    <w:rsid w:val="00B37E20"/>
    <w:rsid w:val="00B41826"/>
    <w:rsid w:val="00B5085D"/>
    <w:rsid w:val="00B5283C"/>
    <w:rsid w:val="00B5408C"/>
    <w:rsid w:val="00B56987"/>
    <w:rsid w:val="00B61137"/>
    <w:rsid w:val="00B64926"/>
    <w:rsid w:val="00B703AA"/>
    <w:rsid w:val="00B705D7"/>
    <w:rsid w:val="00B7378C"/>
    <w:rsid w:val="00B75575"/>
    <w:rsid w:val="00B75D9A"/>
    <w:rsid w:val="00B7781F"/>
    <w:rsid w:val="00B815B4"/>
    <w:rsid w:val="00B82A48"/>
    <w:rsid w:val="00B8655F"/>
    <w:rsid w:val="00B91F99"/>
    <w:rsid w:val="00B92629"/>
    <w:rsid w:val="00B94913"/>
    <w:rsid w:val="00B94AB1"/>
    <w:rsid w:val="00BB7B9E"/>
    <w:rsid w:val="00BC6BF3"/>
    <w:rsid w:val="00BD0633"/>
    <w:rsid w:val="00BD0A58"/>
    <w:rsid w:val="00BD1420"/>
    <w:rsid w:val="00BD3890"/>
    <w:rsid w:val="00BD709C"/>
    <w:rsid w:val="00BE2229"/>
    <w:rsid w:val="00BF07E1"/>
    <w:rsid w:val="00BF0E62"/>
    <w:rsid w:val="00BF59AA"/>
    <w:rsid w:val="00BF5A63"/>
    <w:rsid w:val="00BF5C5A"/>
    <w:rsid w:val="00BF6491"/>
    <w:rsid w:val="00C00E13"/>
    <w:rsid w:val="00C05461"/>
    <w:rsid w:val="00C10FDE"/>
    <w:rsid w:val="00C11BBD"/>
    <w:rsid w:val="00C143D2"/>
    <w:rsid w:val="00C23BCB"/>
    <w:rsid w:val="00C27901"/>
    <w:rsid w:val="00C27D24"/>
    <w:rsid w:val="00C30B14"/>
    <w:rsid w:val="00C32A3E"/>
    <w:rsid w:val="00C4379E"/>
    <w:rsid w:val="00C646C3"/>
    <w:rsid w:val="00C80538"/>
    <w:rsid w:val="00C81DEB"/>
    <w:rsid w:val="00C82F89"/>
    <w:rsid w:val="00C90CED"/>
    <w:rsid w:val="00C92696"/>
    <w:rsid w:val="00C943DA"/>
    <w:rsid w:val="00C9698B"/>
    <w:rsid w:val="00CB01BD"/>
    <w:rsid w:val="00CB091D"/>
    <w:rsid w:val="00CC03D9"/>
    <w:rsid w:val="00CC607A"/>
    <w:rsid w:val="00CD0D7F"/>
    <w:rsid w:val="00CD616C"/>
    <w:rsid w:val="00CE3207"/>
    <w:rsid w:val="00CE593A"/>
    <w:rsid w:val="00D01A67"/>
    <w:rsid w:val="00D07375"/>
    <w:rsid w:val="00D11ED8"/>
    <w:rsid w:val="00D1481C"/>
    <w:rsid w:val="00D14ED6"/>
    <w:rsid w:val="00D253F0"/>
    <w:rsid w:val="00D268F4"/>
    <w:rsid w:val="00D47A51"/>
    <w:rsid w:val="00D56C60"/>
    <w:rsid w:val="00D61DF2"/>
    <w:rsid w:val="00D63F78"/>
    <w:rsid w:val="00D63F83"/>
    <w:rsid w:val="00D9056E"/>
    <w:rsid w:val="00D90F33"/>
    <w:rsid w:val="00D91E1C"/>
    <w:rsid w:val="00D92568"/>
    <w:rsid w:val="00D92651"/>
    <w:rsid w:val="00D93E75"/>
    <w:rsid w:val="00D94528"/>
    <w:rsid w:val="00D9493A"/>
    <w:rsid w:val="00D94C8A"/>
    <w:rsid w:val="00D975AD"/>
    <w:rsid w:val="00DA0ABC"/>
    <w:rsid w:val="00DB4DA5"/>
    <w:rsid w:val="00DC249A"/>
    <w:rsid w:val="00DF2BAE"/>
    <w:rsid w:val="00DF5AE2"/>
    <w:rsid w:val="00DF73DF"/>
    <w:rsid w:val="00E00686"/>
    <w:rsid w:val="00E106EF"/>
    <w:rsid w:val="00E12C8B"/>
    <w:rsid w:val="00E17E7F"/>
    <w:rsid w:val="00E2093C"/>
    <w:rsid w:val="00E22263"/>
    <w:rsid w:val="00E318EE"/>
    <w:rsid w:val="00E32F80"/>
    <w:rsid w:val="00E416C4"/>
    <w:rsid w:val="00E51D98"/>
    <w:rsid w:val="00E52861"/>
    <w:rsid w:val="00E532B8"/>
    <w:rsid w:val="00E545A2"/>
    <w:rsid w:val="00E5617D"/>
    <w:rsid w:val="00E603A6"/>
    <w:rsid w:val="00E60572"/>
    <w:rsid w:val="00E63641"/>
    <w:rsid w:val="00E64116"/>
    <w:rsid w:val="00E71C00"/>
    <w:rsid w:val="00E809B1"/>
    <w:rsid w:val="00E82E81"/>
    <w:rsid w:val="00E857D0"/>
    <w:rsid w:val="00E9207E"/>
    <w:rsid w:val="00E9485C"/>
    <w:rsid w:val="00E958C0"/>
    <w:rsid w:val="00EA0087"/>
    <w:rsid w:val="00EA2345"/>
    <w:rsid w:val="00EB17CA"/>
    <w:rsid w:val="00EB3B69"/>
    <w:rsid w:val="00EB4495"/>
    <w:rsid w:val="00EB54A4"/>
    <w:rsid w:val="00EC1CEF"/>
    <w:rsid w:val="00EC2434"/>
    <w:rsid w:val="00EC2BE5"/>
    <w:rsid w:val="00EC34B0"/>
    <w:rsid w:val="00EC765B"/>
    <w:rsid w:val="00ED293A"/>
    <w:rsid w:val="00EE0790"/>
    <w:rsid w:val="00EE1445"/>
    <w:rsid w:val="00EE3A4D"/>
    <w:rsid w:val="00EE42BD"/>
    <w:rsid w:val="00EF2EA8"/>
    <w:rsid w:val="00F00DDB"/>
    <w:rsid w:val="00F05505"/>
    <w:rsid w:val="00F10C2D"/>
    <w:rsid w:val="00F11FB2"/>
    <w:rsid w:val="00F13DB7"/>
    <w:rsid w:val="00F14896"/>
    <w:rsid w:val="00F167AC"/>
    <w:rsid w:val="00F2744C"/>
    <w:rsid w:val="00F31891"/>
    <w:rsid w:val="00F428A4"/>
    <w:rsid w:val="00F443AF"/>
    <w:rsid w:val="00F44BB3"/>
    <w:rsid w:val="00F473DC"/>
    <w:rsid w:val="00F51734"/>
    <w:rsid w:val="00F614E9"/>
    <w:rsid w:val="00F617B0"/>
    <w:rsid w:val="00F61DA9"/>
    <w:rsid w:val="00F66088"/>
    <w:rsid w:val="00F674D7"/>
    <w:rsid w:val="00F777D3"/>
    <w:rsid w:val="00F83DE3"/>
    <w:rsid w:val="00F8438D"/>
    <w:rsid w:val="00F85CD1"/>
    <w:rsid w:val="00F90E8F"/>
    <w:rsid w:val="00F91046"/>
    <w:rsid w:val="00F95211"/>
    <w:rsid w:val="00FA1652"/>
    <w:rsid w:val="00FA4EB7"/>
    <w:rsid w:val="00FA56A2"/>
    <w:rsid w:val="00FA6035"/>
    <w:rsid w:val="00FB02F4"/>
    <w:rsid w:val="00FB27A9"/>
    <w:rsid w:val="00FC2B70"/>
    <w:rsid w:val="00FC3248"/>
    <w:rsid w:val="00FC6B2D"/>
    <w:rsid w:val="00FD5632"/>
    <w:rsid w:val="00FD796F"/>
    <w:rsid w:val="00FE36A6"/>
    <w:rsid w:val="00FF4083"/>
    <w:rsid w:val="00FF7F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501418">
      <w:bodyDiv w:val="1"/>
      <w:marLeft w:val="0"/>
      <w:marRight w:val="0"/>
      <w:marTop w:val="0"/>
      <w:marBottom w:val="0"/>
      <w:divBdr>
        <w:top w:val="none" w:sz="0" w:space="0" w:color="auto"/>
        <w:left w:val="none" w:sz="0" w:space="0" w:color="auto"/>
        <w:bottom w:val="none" w:sz="0" w:space="0" w:color="auto"/>
        <w:right w:val="none" w:sz="0" w:space="0" w:color="auto"/>
      </w:divBdr>
      <w:divsChild>
        <w:div w:id="1312320744">
          <w:marLeft w:val="0"/>
          <w:marRight w:val="0"/>
          <w:marTop w:val="0"/>
          <w:marBottom w:val="0"/>
          <w:divBdr>
            <w:top w:val="none" w:sz="0" w:space="0" w:color="auto"/>
            <w:left w:val="none" w:sz="0" w:space="0" w:color="auto"/>
            <w:bottom w:val="none" w:sz="0" w:space="0" w:color="auto"/>
            <w:right w:val="none" w:sz="0" w:space="0" w:color="auto"/>
          </w:divBdr>
          <w:divsChild>
            <w:div w:id="619993193">
              <w:marLeft w:val="0"/>
              <w:marRight w:val="0"/>
              <w:marTop w:val="0"/>
              <w:marBottom w:val="0"/>
              <w:divBdr>
                <w:top w:val="none" w:sz="0" w:space="0" w:color="auto"/>
                <w:left w:val="none" w:sz="0" w:space="0" w:color="auto"/>
                <w:bottom w:val="none" w:sz="0" w:space="0" w:color="auto"/>
                <w:right w:val="none" w:sz="0" w:space="0" w:color="auto"/>
              </w:divBdr>
              <w:divsChild>
                <w:div w:id="815728692">
                  <w:marLeft w:val="0"/>
                  <w:marRight w:val="0"/>
                  <w:marTop w:val="0"/>
                  <w:marBottom w:val="0"/>
                  <w:divBdr>
                    <w:top w:val="none" w:sz="0" w:space="0" w:color="auto"/>
                    <w:left w:val="none" w:sz="0" w:space="0" w:color="auto"/>
                    <w:bottom w:val="none" w:sz="0" w:space="0" w:color="auto"/>
                    <w:right w:val="none" w:sz="0" w:space="0" w:color="auto"/>
                  </w:divBdr>
                  <w:divsChild>
                    <w:div w:id="1975210338">
                      <w:marLeft w:val="0"/>
                      <w:marRight w:val="0"/>
                      <w:marTop w:val="0"/>
                      <w:marBottom w:val="0"/>
                      <w:divBdr>
                        <w:top w:val="none" w:sz="0" w:space="0" w:color="auto"/>
                        <w:left w:val="none" w:sz="0" w:space="0" w:color="auto"/>
                        <w:bottom w:val="none" w:sz="0" w:space="0" w:color="auto"/>
                        <w:right w:val="none" w:sz="0" w:space="0" w:color="auto"/>
                      </w:divBdr>
                      <w:divsChild>
                        <w:div w:id="1786070491">
                          <w:marLeft w:val="0"/>
                          <w:marRight w:val="0"/>
                          <w:marTop w:val="0"/>
                          <w:marBottom w:val="0"/>
                          <w:divBdr>
                            <w:top w:val="none" w:sz="0" w:space="0" w:color="auto"/>
                            <w:left w:val="none" w:sz="0" w:space="0" w:color="auto"/>
                            <w:bottom w:val="none" w:sz="0" w:space="0" w:color="auto"/>
                            <w:right w:val="none" w:sz="0" w:space="0" w:color="auto"/>
                          </w:divBdr>
                          <w:divsChild>
                            <w:div w:id="179592654">
                              <w:marLeft w:val="0"/>
                              <w:marRight w:val="0"/>
                              <w:marTop w:val="0"/>
                              <w:marBottom w:val="0"/>
                              <w:divBdr>
                                <w:top w:val="none" w:sz="0" w:space="0" w:color="auto"/>
                                <w:left w:val="none" w:sz="0" w:space="0" w:color="auto"/>
                                <w:bottom w:val="none" w:sz="0" w:space="0" w:color="auto"/>
                                <w:right w:val="none" w:sz="0" w:space="0" w:color="auto"/>
                              </w:divBdr>
                              <w:divsChild>
                                <w:div w:id="330529880">
                                  <w:marLeft w:val="0"/>
                                  <w:marRight w:val="0"/>
                                  <w:marTop w:val="0"/>
                                  <w:marBottom w:val="0"/>
                                  <w:divBdr>
                                    <w:top w:val="none" w:sz="0" w:space="0" w:color="auto"/>
                                    <w:left w:val="none" w:sz="0" w:space="0" w:color="auto"/>
                                    <w:bottom w:val="none" w:sz="0" w:space="0" w:color="auto"/>
                                    <w:right w:val="none" w:sz="0" w:space="0" w:color="auto"/>
                                  </w:divBdr>
                                  <w:divsChild>
                                    <w:div w:id="117995644">
                                      <w:marLeft w:val="0"/>
                                      <w:marRight w:val="0"/>
                                      <w:marTop w:val="0"/>
                                      <w:marBottom w:val="0"/>
                                      <w:divBdr>
                                        <w:top w:val="none" w:sz="0" w:space="0" w:color="auto"/>
                                        <w:left w:val="none" w:sz="0" w:space="0" w:color="auto"/>
                                        <w:bottom w:val="none" w:sz="0" w:space="0" w:color="auto"/>
                                        <w:right w:val="none" w:sz="0" w:space="0" w:color="auto"/>
                                      </w:divBdr>
                                      <w:divsChild>
                                        <w:div w:id="561020149">
                                          <w:marLeft w:val="0"/>
                                          <w:marRight w:val="0"/>
                                          <w:marTop w:val="0"/>
                                          <w:marBottom w:val="0"/>
                                          <w:divBdr>
                                            <w:top w:val="none" w:sz="0" w:space="0" w:color="auto"/>
                                            <w:left w:val="none" w:sz="0" w:space="0" w:color="auto"/>
                                            <w:bottom w:val="none" w:sz="0" w:space="0" w:color="auto"/>
                                            <w:right w:val="none" w:sz="0" w:space="0" w:color="auto"/>
                                          </w:divBdr>
                                          <w:divsChild>
                                            <w:div w:id="1696927370">
                                              <w:marLeft w:val="0"/>
                                              <w:marRight w:val="0"/>
                                              <w:marTop w:val="0"/>
                                              <w:marBottom w:val="0"/>
                                              <w:divBdr>
                                                <w:top w:val="none" w:sz="0" w:space="0" w:color="auto"/>
                                                <w:left w:val="none" w:sz="0" w:space="0" w:color="auto"/>
                                                <w:bottom w:val="none" w:sz="0" w:space="0" w:color="auto"/>
                                                <w:right w:val="none" w:sz="0" w:space="0" w:color="auto"/>
                                              </w:divBdr>
                                              <w:divsChild>
                                                <w:div w:id="1027605791">
                                                  <w:marLeft w:val="0"/>
                                                  <w:marRight w:val="0"/>
                                                  <w:marTop w:val="0"/>
                                                  <w:marBottom w:val="0"/>
                                                  <w:divBdr>
                                                    <w:top w:val="none" w:sz="0" w:space="0" w:color="auto"/>
                                                    <w:left w:val="none" w:sz="0" w:space="0" w:color="auto"/>
                                                    <w:bottom w:val="none" w:sz="0" w:space="0" w:color="auto"/>
                                                    <w:right w:val="none" w:sz="0" w:space="0" w:color="auto"/>
                                                  </w:divBdr>
                                                  <w:divsChild>
                                                    <w:div w:id="1751585759">
                                                      <w:marLeft w:val="0"/>
                                                      <w:marRight w:val="0"/>
                                                      <w:marTop w:val="0"/>
                                                      <w:marBottom w:val="0"/>
                                                      <w:divBdr>
                                                        <w:top w:val="none" w:sz="0" w:space="0" w:color="auto"/>
                                                        <w:left w:val="none" w:sz="0" w:space="0" w:color="auto"/>
                                                        <w:bottom w:val="none" w:sz="0" w:space="0" w:color="auto"/>
                                                        <w:right w:val="none" w:sz="0" w:space="0" w:color="auto"/>
                                                      </w:divBdr>
                                                      <w:divsChild>
                                                        <w:div w:id="115487848">
                                                          <w:marLeft w:val="0"/>
                                                          <w:marRight w:val="0"/>
                                                          <w:marTop w:val="0"/>
                                                          <w:marBottom w:val="0"/>
                                                          <w:divBdr>
                                                            <w:top w:val="none" w:sz="0" w:space="0" w:color="auto"/>
                                                            <w:left w:val="none" w:sz="0" w:space="0" w:color="auto"/>
                                                            <w:bottom w:val="none" w:sz="0" w:space="0" w:color="auto"/>
                                                            <w:right w:val="none" w:sz="0" w:space="0" w:color="auto"/>
                                                          </w:divBdr>
                                                          <w:divsChild>
                                                            <w:div w:id="326860204">
                                                              <w:marLeft w:val="0"/>
                                                              <w:marRight w:val="0"/>
                                                              <w:marTop w:val="0"/>
                                                              <w:marBottom w:val="0"/>
                                                              <w:divBdr>
                                                                <w:top w:val="none" w:sz="0" w:space="0" w:color="auto"/>
                                                                <w:left w:val="none" w:sz="0" w:space="0" w:color="auto"/>
                                                                <w:bottom w:val="none" w:sz="0" w:space="0" w:color="auto"/>
                                                                <w:right w:val="none" w:sz="0" w:space="0" w:color="auto"/>
                                                              </w:divBdr>
                                                              <w:divsChild>
                                                                <w:div w:id="642123312">
                                                                  <w:marLeft w:val="0"/>
                                                                  <w:marRight w:val="0"/>
                                                                  <w:marTop w:val="0"/>
                                                                  <w:marBottom w:val="0"/>
                                                                  <w:divBdr>
                                                                    <w:top w:val="none" w:sz="0" w:space="0" w:color="auto"/>
                                                                    <w:left w:val="none" w:sz="0" w:space="0" w:color="auto"/>
                                                                    <w:bottom w:val="none" w:sz="0" w:space="0" w:color="auto"/>
                                                                    <w:right w:val="none" w:sz="0" w:space="0" w:color="auto"/>
                                                                  </w:divBdr>
                                                                  <w:divsChild>
                                                                    <w:div w:id="2128313310">
                                                                      <w:marLeft w:val="0"/>
                                                                      <w:marRight w:val="0"/>
                                                                      <w:marTop w:val="0"/>
                                                                      <w:marBottom w:val="0"/>
                                                                      <w:divBdr>
                                                                        <w:top w:val="none" w:sz="0" w:space="0" w:color="auto"/>
                                                                        <w:left w:val="none" w:sz="0" w:space="0" w:color="auto"/>
                                                                        <w:bottom w:val="none" w:sz="0" w:space="0" w:color="auto"/>
                                                                        <w:right w:val="none" w:sz="0" w:space="0" w:color="auto"/>
                                                                      </w:divBdr>
                                                                      <w:divsChild>
                                                                        <w:div w:id="679237887">
                                                                          <w:marLeft w:val="0"/>
                                                                          <w:marRight w:val="0"/>
                                                                          <w:marTop w:val="0"/>
                                                                          <w:marBottom w:val="0"/>
                                                                          <w:divBdr>
                                                                            <w:top w:val="none" w:sz="0" w:space="0" w:color="auto"/>
                                                                            <w:left w:val="none" w:sz="0" w:space="0" w:color="auto"/>
                                                                            <w:bottom w:val="none" w:sz="0" w:space="0" w:color="auto"/>
                                                                            <w:right w:val="none" w:sz="0" w:space="0" w:color="auto"/>
                                                                          </w:divBdr>
                                                                          <w:divsChild>
                                                                            <w:div w:id="257908307">
                                                                              <w:marLeft w:val="0"/>
                                                                              <w:marRight w:val="0"/>
                                                                              <w:marTop w:val="0"/>
                                                                              <w:marBottom w:val="0"/>
                                                                              <w:divBdr>
                                                                                <w:top w:val="none" w:sz="0" w:space="0" w:color="auto"/>
                                                                                <w:left w:val="none" w:sz="0" w:space="0" w:color="auto"/>
                                                                                <w:bottom w:val="none" w:sz="0" w:space="0" w:color="auto"/>
                                                                                <w:right w:val="none" w:sz="0" w:space="0" w:color="auto"/>
                                                                              </w:divBdr>
                                                                              <w:divsChild>
                                                                                <w:div w:id="2064599493">
                                                                                  <w:marLeft w:val="0"/>
                                                                                  <w:marRight w:val="0"/>
                                                                                  <w:marTop w:val="0"/>
                                                                                  <w:marBottom w:val="0"/>
                                                                                  <w:divBdr>
                                                                                    <w:top w:val="none" w:sz="0" w:space="0" w:color="auto"/>
                                                                                    <w:left w:val="none" w:sz="0" w:space="0" w:color="auto"/>
                                                                                    <w:bottom w:val="none" w:sz="0" w:space="0" w:color="auto"/>
                                                                                    <w:right w:val="none" w:sz="0" w:space="0" w:color="auto"/>
                                                                                  </w:divBdr>
                                                                                  <w:divsChild>
                                                                                    <w:div w:id="1931353620">
                                                                                      <w:marLeft w:val="0"/>
                                                                                      <w:marRight w:val="0"/>
                                                                                      <w:marTop w:val="0"/>
                                                                                      <w:marBottom w:val="0"/>
                                                                                      <w:divBdr>
                                                                                        <w:top w:val="none" w:sz="0" w:space="0" w:color="auto"/>
                                                                                        <w:left w:val="none" w:sz="0" w:space="0" w:color="auto"/>
                                                                                        <w:bottom w:val="none" w:sz="0" w:space="0" w:color="auto"/>
                                                                                        <w:right w:val="none" w:sz="0" w:space="0" w:color="auto"/>
                                                                                      </w:divBdr>
                                                                                      <w:divsChild>
                                                                                        <w:div w:id="36704187">
                                                                                          <w:marLeft w:val="0"/>
                                                                                          <w:marRight w:val="0"/>
                                                                                          <w:marTop w:val="0"/>
                                                                                          <w:marBottom w:val="0"/>
                                                                                          <w:divBdr>
                                                                                            <w:top w:val="none" w:sz="0" w:space="0" w:color="auto"/>
                                                                                            <w:left w:val="none" w:sz="0" w:space="0" w:color="auto"/>
                                                                                            <w:bottom w:val="none" w:sz="0" w:space="0" w:color="auto"/>
                                                                                            <w:right w:val="none" w:sz="0" w:space="0" w:color="auto"/>
                                                                                          </w:divBdr>
                                                                                          <w:divsChild>
                                                                                            <w:div w:id="2002393552">
                                                                                              <w:marLeft w:val="0"/>
                                                                                              <w:marRight w:val="0"/>
                                                                                              <w:marTop w:val="0"/>
                                                                                              <w:marBottom w:val="0"/>
                                                                                              <w:divBdr>
                                                                                                <w:top w:val="none" w:sz="0" w:space="0" w:color="auto"/>
                                                                                                <w:left w:val="none" w:sz="0" w:space="0" w:color="auto"/>
                                                                                                <w:bottom w:val="none" w:sz="0" w:space="0" w:color="auto"/>
                                                                                                <w:right w:val="none" w:sz="0" w:space="0" w:color="auto"/>
                                                                                              </w:divBdr>
                                                                                              <w:divsChild>
                                                                                                <w:div w:id="634337964">
                                                                                                  <w:marLeft w:val="0"/>
                                                                                                  <w:marRight w:val="0"/>
                                                                                                  <w:marTop w:val="0"/>
                                                                                                  <w:marBottom w:val="0"/>
                                                                                                  <w:divBdr>
                                                                                                    <w:top w:val="none" w:sz="0" w:space="0" w:color="auto"/>
                                                                                                    <w:left w:val="none" w:sz="0" w:space="0" w:color="auto"/>
                                                                                                    <w:bottom w:val="none" w:sz="0" w:space="0" w:color="auto"/>
                                                                                                    <w:right w:val="none" w:sz="0" w:space="0" w:color="auto"/>
                                                                                                  </w:divBdr>
                                                                                                  <w:divsChild>
                                                                                                    <w:div w:id="387916574">
                                                                                                      <w:marLeft w:val="0"/>
                                                                                                      <w:marRight w:val="0"/>
                                                                                                      <w:marTop w:val="0"/>
                                                                                                      <w:marBottom w:val="0"/>
                                                                                                      <w:divBdr>
                                                                                                        <w:top w:val="none" w:sz="0" w:space="0" w:color="auto"/>
                                                                                                        <w:left w:val="none" w:sz="0" w:space="0" w:color="auto"/>
                                                                                                        <w:bottom w:val="none" w:sz="0" w:space="0" w:color="auto"/>
                                                                                                        <w:right w:val="none" w:sz="0" w:space="0" w:color="auto"/>
                                                                                                      </w:divBdr>
                                                                                                      <w:divsChild>
                                                                                                        <w:div w:id="1562518142">
                                                                                                          <w:marLeft w:val="0"/>
                                                                                                          <w:marRight w:val="0"/>
                                                                                                          <w:marTop w:val="0"/>
                                                                                                          <w:marBottom w:val="0"/>
                                                                                                          <w:divBdr>
                                                                                                            <w:top w:val="none" w:sz="0" w:space="0" w:color="auto"/>
                                                                                                            <w:left w:val="none" w:sz="0" w:space="0" w:color="auto"/>
                                                                                                            <w:bottom w:val="none" w:sz="0" w:space="0" w:color="auto"/>
                                                                                                            <w:right w:val="none" w:sz="0" w:space="0" w:color="auto"/>
                                                                                                          </w:divBdr>
                                                                                                          <w:divsChild>
                                                                                                            <w:div w:id="1286694904">
                                                                                                              <w:marLeft w:val="0"/>
                                                                                                              <w:marRight w:val="0"/>
                                                                                                              <w:marTop w:val="0"/>
                                                                                                              <w:marBottom w:val="0"/>
                                                                                                              <w:divBdr>
                                                                                                                <w:top w:val="none" w:sz="0" w:space="0" w:color="auto"/>
                                                                                                                <w:left w:val="none" w:sz="0" w:space="0" w:color="auto"/>
                                                                                                                <w:bottom w:val="none" w:sz="0" w:space="0" w:color="auto"/>
                                                                                                                <w:right w:val="none" w:sz="0" w:space="0" w:color="auto"/>
                                                                                                              </w:divBdr>
                                                                                                              <w:divsChild>
                                                                                                                <w:div w:id="1423716644">
                                                                                                                  <w:marLeft w:val="0"/>
                                                                                                                  <w:marRight w:val="0"/>
                                                                                                                  <w:marTop w:val="0"/>
                                                                                                                  <w:marBottom w:val="0"/>
                                                                                                                  <w:divBdr>
                                                                                                                    <w:top w:val="none" w:sz="0" w:space="0" w:color="auto"/>
                                                                                                                    <w:left w:val="none" w:sz="0" w:space="0" w:color="auto"/>
                                                                                                                    <w:bottom w:val="none" w:sz="0" w:space="0" w:color="auto"/>
                                                                                                                    <w:right w:val="none" w:sz="0" w:space="0" w:color="auto"/>
                                                                                                                  </w:divBdr>
                                                                                                                  <w:divsChild>
                                                                                                                    <w:div w:id="751703212">
                                                                                                                      <w:marLeft w:val="0"/>
                                                                                                                      <w:marRight w:val="0"/>
                                                                                                                      <w:marTop w:val="0"/>
                                                                                                                      <w:marBottom w:val="0"/>
                                                                                                                      <w:divBdr>
                                                                                                                        <w:top w:val="none" w:sz="0" w:space="0" w:color="auto"/>
                                                                                                                        <w:left w:val="none" w:sz="0" w:space="0" w:color="auto"/>
                                                                                                                        <w:bottom w:val="none" w:sz="0" w:space="0" w:color="auto"/>
                                                                                                                        <w:right w:val="none" w:sz="0" w:space="0" w:color="auto"/>
                                                                                                                      </w:divBdr>
                                                                                                                      <w:divsChild>
                                                                                                                        <w:div w:id="927231836">
                                                                                                                          <w:marLeft w:val="0"/>
                                                                                                                          <w:marRight w:val="0"/>
                                                                                                                          <w:marTop w:val="0"/>
                                                                                                                          <w:marBottom w:val="0"/>
                                                                                                                          <w:divBdr>
                                                                                                                            <w:top w:val="none" w:sz="0" w:space="0" w:color="auto"/>
                                                                                                                            <w:left w:val="none" w:sz="0" w:space="0" w:color="auto"/>
                                                                                                                            <w:bottom w:val="none" w:sz="0" w:space="0" w:color="auto"/>
                                                                                                                            <w:right w:val="none" w:sz="0" w:space="0" w:color="auto"/>
                                                                                                                          </w:divBdr>
                                                                                                                          <w:divsChild>
                                                                                                                            <w:div w:id="784615551">
                                                                                                                              <w:marLeft w:val="0"/>
                                                                                                                              <w:marRight w:val="0"/>
                                                                                                                              <w:marTop w:val="0"/>
                                                                                                                              <w:marBottom w:val="0"/>
                                                                                                                              <w:divBdr>
                                                                                                                                <w:top w:val="none" w:sz="0" w:space="0" w:color="auto"/>
                                                                                                                                <w:left w:val="none" w:sz="0" w:space="0" w:color="auto"/>
                                                                                                                                <w:bottom w:val="none" w:sz="0" w:space="0" w:color="auto"/>
                                                                                                                                <w:right w:val="none" w:sz="0" w:space="0" w:color="auto"/>
                                                                                                                              </w:divBdr>
                                                                                                                              <w:divsChild>
                                                                                                                                <w:div w:id="814756045">
                                                                                                                                  <w:marLeft w:val="0"/>
                                                                                                                                  <w:marRight w:val="0"/>
                                                                                                                                  <w:marTop w:val="0"/>
                                                                                                                                  <w:marBottom w:val="0"/>
                                                                                                                                  <w:divBdr>
                                                                                                                                    <w:top w:val="none" w:sz="0" w:space="0" w:color="auto"/>
                                                                                                                                    <w:left w:val="none" w:sz="0" w:space="0" w:color="auto"/>
                                                                                                                                    <w:bottom w:val="none" w:sz="0" w:space="0" w:color="auto"/>
                                                                                                                                    <w:right w:val="none" w:sz="0" w:space="0" w:color="auto"/>
                                                                                                                                  </w:divBdr>
                                                                                                                                  <w:divsChild>
                                                                                                                                    <w:div w:id="17514154">
                                                                                                                                      <w:marLeft w:val="0"/>
                                                                                                                                      <w:marRight w:val="0"/>
                                                                                                                                      <w:marTop w:val="0"/>
                                                                                                                                      <w:marBottom w:val="0"/>
                                                                                                                                      <w:divBdr>
                                                                                                                                        <w:top w:val="none" w:sz="0" w:space="0" w:color="auto"/>
                                                                                                                                        <w:left w:val="none" w:sz="0" w:space="0" w:color="auto"/>
                                                                                                                                        <w:bottom w:val="none" w:sz="0" w:space="0" w:color="auto"/>
                                                                                                                                        <w:right w:val="none" w:sz="0" w:space="0" w:color="auto"/>
                                                                                                                                      </w:divBdr>
                                                                                                                                      <w:divsChild>
                                                                                                                                        <w:div w:id="1888487170">
                                                                                                                                          <w:marLeft w:val="0"/>
                                                                                                                                          <w:marRight w:val="0"/>
                                                                                                                                          <w:marTop w:val="0"/>
                                                                                                                                          <w:marBottom w:val="0"/>
                                                                                                                                          <w:divBdr>
                                                                                                                                            <w:top w:val="none" w:sz="0" w:space="0" w:color="auto"/>
                                                                                                                                            <w:left w:val="none" w:sz="0" w:space="0" w:color="auto"/>
                                                                                                                                            <w:bottom w:val="none" w:sz="0" w:space="0" w:color="auto"/>
                                                                                                                                            <w:right w:val="none" w:sz="0" w:space="0" w:color="auto"/>
                                                                                                                                          </w:divBdr>
                                                                                                                                          <w:divsChild>
                                                                                                                                            <w:div w:id="1404372307">
                                                                                                                                              <w:marLeft w:val="0"/>
                                                                                                                                              <w:marRight w:val="0"/>
                                                                                                                                              <w:marTop w:val="0"/>
                                                                                                                                              <w:marBottom w:val="0"/>
                                                                                                                                              <w:divBdr>
                                                                                                                                                <w:top w:val="none" w:sz="0" w:space="0" w:color="auto"/>
                                                                                                                                                <w:left w:val="none" w:sz="0" w:space="0" w:color="auto"/>
                                                                                                                                                <w:bottom w:val="none" w:sz="0" w:space="0" w:color="auto"/>
                                                                                                                                                <w:right w:val="none" w:sz="0" w:space="0" w:color="auto"/>
                                                                                                                                              </w:divBdr>
                                                                                                                                              <w:divsChild>
                                                                                                                                                <w:div w:id="369110190">
                                                                                                                                                  <w:marLeft w:val="0"/>
                                                                                                                                                  <w:marRight w:val="0"/>
                                                                                                                                                  <w:marTop w:val="0"/>
                                                                                                                                                  <w:marBottom w:val="0"/>
                                                                                                                                                  <w:divBdr>
                                                                                                                                                    <w:top w:val="none" w:sz="0" w:space="0" w:color="auto"/>
                                                                                                                                                    <w:left w:val="none" w:sz="0" w:space="0" w:color="auto"/>
                                                                                                                                                    <w:bottom w:val="none" w:sz="0" w:space="0" w:color="auto"/>
                                                                                                                                                    <w:right w:val="none" w:sz="0" w:space="0" w:color="auto"/>
                                                                                                                                                  </w:divBdr>
                                                                                                                                                  <w:divsChild>
                                                                                                                                                    <w:div w:id="1395394135">
                                                                                                                                                      <w:marLeft w:val="0"/>
                                                                                                                                                      <w:marRight w:val="0"/>
                                                                                                                                                      <w:marTop w:val="0"/>
                                                                                                                                                      <w:marBottom w:val="0"/>
                                                                                                                                                      <w:divBdr>
                                                                                                                                                        <w:top w:val="none" w:sz="0" w:space="0" w:color="auto"/>
                                                                                                                                                        <w:left w:val="none" w:sz="0" w:space="0" w:color="auto"/>
                                                                                                                                                        <w:bottom w:val="none" w:sz="0" w:space="0" w:color="auto"/>
                                                                                                                                                        <w:right w:val="none" w:sz="0" w:space="0" w:color="auto"/>
                                                                                                                                                      </w:divBdr>
                                                                                                                                                      <w:divsChild>
                                                                                                                                                        <w:div w:id="1909150688">
                                                                                                                                                          <w:marLeft w:val="0"/>
                                                                                                                                                          <w:marRight w:val="0"/>
                                                                                                                                                          <w:marTop w:val="0"/>
                                                                                                                                                          <w:marBottom w:val="0"/>
                                                                                                                                                          <w:divBdr>
                                                                                                                                                            <w:top w:val="none" w:sz="0" w:space="0" w:color="auto"/>
                                                                                                                                                            <w:left w:val="none" w:sz="0" w:space="0" w:color="auto"/>
                                                                                                                                                            <w:bottom w:val="none" w:sz="0" w:space="0" w:color="auto"/>
                                                                                                                                                            <w:right w:val="none" w:sz="0" w:space="0" w:color="auto"/>
                                                                                                                                                          </w:divBdr>
                                                                                                                                                          <w:divsChild>
                                                                                                                                                            <w:div w:id="960258052">
                                                                                                                                                              <w:marLeft w:val="0"/>
                                                                                                                                                              <w:marRight w:val="0"/>
                                                                                                                                                              <w:marTop w:val="0"/>
                                                                                                                                                              <w:marBottom w:val="0"/>
                                                                                                                                                              <w:divBdr>
                                                                                                                                                                <w:top w:val="none" w:sz="0" w:space="0" w:color="auto"/>
                                                                                                                                                                <w:left w:val="none" w:sz="0" w:space="0" w:color="auto"/>
                                                                                                                                                                <w:bottom w:val="none" w:sz="0" w:space="0" w:color="auto"/>
                                                                                                                                                                <w:right w:val="none" w:sz="0" w:space="0" w:color="auto"/>
                                                                                                                                                              </w:divBdr>
                                                                                                                                                              <w:divsChild>
                                                                                                                                                                <w:div w:id="1461072910">
                                                                                                                                                                  <w:marLeft w:val="0"/>
                                                                                                                                                                  <w:marRight w:val="0"/>
                                                                                                                                                                  <w:marTop w:val="0"/>
                                                                                                                                                                  <w:marBottom w:val="0"/>
                                                                                                                                                                  <w:divBdr>
                                                                                                                                                                    <w:top w:val="none" w:sz="0" w:space="0" w:color="auto"/>
                                                                                                                                                                    <w:left w:val="none" w:sz="0" w:space="0" w:color="auto"/>
                                                                                                                                                                    <w:bottom w:val="none" w:sz="0" w:space="0" w:color="auto"/>
                                                                                                                                                                    <w:right w:val="none" w:sz="0" w:space="0" w:color="auto"/>
                                                                                                                                                                  </w:divBdr>
                                                                                                                                                                  <w:divsChild>
                                                                                                                                                                    <w:div w:id="18219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824889">
      <w:bodyDiv w:val="1"/>
      <w:marLeft w:val="0"/>
      <w:marRight w:val="0"/>
      <w:marTop w:val="0"/>
      <w:marBottom w:val="0"/>
      <w:divBdr>
        <w:top w:val="none" w:sz="0" w:space="0" w:color="auto"/>
        <w:left w:val="none" w:sz="0" w:space="0" w:color="auto"/>
        <w:bottom w:val="none" w:sz="0" w:space="0" w:color="auto"/>
        <w:right w:val="none" w:sz="0" w:space="0" w:color="auto"/>
      </w:divBdr>
    </w:div>
    <w:div w:id="1148085085">
      <w:bodyDiv w:val="1"/>
      <w:marLeft w:val="0"/>
      <w:marRight w:val="0"/>
      <w:marTop w:val="0"/>
      <w:marBottom w:val="0"/>
      <w:divBdr>
        <w:top w:val="none" w:sz="0" w:space="0" w:color="auto"/>
        <w:left w:val="none" w:sz="0" w:space="0" w:color="auto"/>
        <w:bottom w:val="none" w:sz="0" w:space="0" w:color="auto"/>
        <w:right w:val="none" w:sz="0" w:space="0" w:color="auto"/>
      </w:divBdr>
    </w:div>
    <w:div w:id="1247305289">
      <w:bodyDiv w:val="1"/>
      <w:marLeft w:val="0"/>
      <w:marRight w:val="0"/>
      <w:marTop w:val="0"/>
      <w:marBottom w:val="0"/>
      <w:divBdr>
        <w:top w:val="none" w:sz="0" w:space="0" w:color="auto"/>
        <w:left w:val="none" w:sz="0" w:space="0" w:color="auto"/>
        <w:bottom w:val="none" w:sz="0" w:space="0" w:color="auto"/>
        <w:right w:val="none" w:sz="0" w:space="0" w:color="auto"/>
      </w:divBdr>
    </w:div>
    <w:div w:id="185730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BE4C1-CCB3-4D47-9D27-AAC4810B3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10620</Words>
  <Characters>60534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71012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Collier Smith</dc:creator>
  <cp:lastModifiedBy>Thomas Collier Smith</cp:lastModifiedBy>
  <cp:revision>2</cp:revision>
  <cp:lastPrinted>2014-10-16T16:07:00Z</cp:lastPrinted>
  <dcterms:created xsi:type="dcterms:W3CDTF">2014-12-03T22:50:00Z</dcterms:created>
  <dcterms:modified xsi:type="dcterms:W3CDTF">2014-12-03T22:50:00Z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