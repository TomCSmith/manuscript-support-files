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C70" w:rsidRDefault="00142C70" w:rsidP="00142C70">
      <w:pPr>
        <w:pStyle w:val="ListParagraph"/>
        <w:numPr>
          <w:ilvl w:val="0"/>
          <w:numId w:val="5"/>
        </w:numPr>
        <w:spacing w:line="480" w:lineRule="auto"/>
        <w:ind w:left="0" w:right="360" w:firstLine="720"/>
        <w:jc w:val="center"/>
        <w:rPr>
          <w:rFonts w:ascii="Times New Roman" w:hAnsi="Times New Roman" w:cs="Times New Roman"/>
          <w:sz w:val="24"/>
          <w:szCs w:val="24"/>
        </w:rPr>
      </w:pPr>
      <w:r>
        <w:rPr>
          <w:rFonts w:ascii="Times New Roman" w:hAnsi="Times New Roman" w:cs="Times New Roman"/>
          <w:sz w:val="24"/>
          <w:szCs w:val="24"/>
        </w:rPr>
        <w:t xml:space="preserve">Leaving the table unnoticed: </w:t>
      </w:r>
      <w:r w:rsidR="00F11FB2">
        <w:rPr>
          <w:rFonts w:ascii="Times New Roman" w:hAnsi="Times New Roman" w:cs="Times New Roman"/>
          <w:sz w:val="24"/>
          <w:szCs w:val="24"/>
        </w:rPr>
        <w:t xml:space="preserve">extinctions of </w:t>
      </w:r>
      <w:r>
        <w:rPr>
          <w:rFonts w:ascii="Times New Roman" w:hAnsi="Times New Roman" w:cs="Times New Roman"/>
          <w:sz w:val="24"/>
          <w:szCs w:val="24"/>
        </w:rPr>
        <w:t>mountain yellow-legged frog</w:t>
      </w:r>
      <w:r w:rsidR="00F11FB2">
        <w:rPr>
          <w:rFonts w:ascii="Times New Roman" w:hAnsi="Times New Roman" w:cs="Times New Roman"/>
          <w:sz w:val="24"/>
          <w:szCs w:val="24"/>
        </w:rPr>
        <w:t>s</w:t>
      </w:r>
      <w:r>
        <w:rPr>
          <w:rFonts w:ascii="Times New Roman" w:hAnsi="Times New Roman" w:cs="Times New Roman"/>
          <w:sz w:val="24"/>
          <w:szCs w:val="24"/>
        </w:rPr>
        <w:t xml:space="preserve"> have weak effects on resources</w:t>
      </w:r>
      <w:r w:rsidR="00F11FB2">
        <w:rPr>
          <w:rFonts w:ascii="Times New Roman" w:hAnsi="Times New Roman" w:cs="Times New Roman"/>
          <w:sz w:val="24"/>
          <w:szCs w:val="24"/>
        </w:rPr>
        <w:t xml:space="preserve"> and</w:t>
      </w:r>
      <w:r>
        <w:rPr>
          <w:rFonts w:ascii="Times New Roman" w:hAnsi="Times New Roman" w:cs="Times New Roman"/>
          <w:sz w:val="24"/>
          <w:szCs w:val="24"/>
        </w:rPr>
        <w:t xml:space="preserve"> competitors</w:t>
      </w:r>
      <w:r w:rsidR="00F11FB2">
        <w:rPr>
          <w:rFonts w:ascii="Times New Roman" w:hAnsi="Times New Roman" w:cs="Times New Roman"/>
          <w:sz w:val="24"/>
          <w:szCs w:val="24"/>
        </w:rPr>
        <w:t xml:space="preserve"> in their </w:t>
      </w:r>
      <w:r>
        <w:rPr>
          <w:rFonts w:ascii="Times New Roman" w:hAnsi="Times New Roman" w:cs="Times New Roman"/>
          <w:sz w:val="24"/>
          <w:szCs w:val="24"/>
        </w:rPr>
        <w:t>communities</w:t>
      </w:r>
    </w:p>
    <w:p w:rsidR="00BF5C5A" w:rsidRDefault="00BF5C5A" w:rsidP="008D3EF6">
      <w:pPr>
        <w:pStyle w:val="ListParagraph"/>
        <w:numPr>
          <w:ilvl w:val="0"/>
          <w:numId w:val="5"/>
        </w:numPr>
        <w:spacing w:line="480" w:lineRule="auto"/>
        <w:ind w:left="0" w:right="360" w:firstLine="720"/>
        <w:jc w:val="center"/>
        <w:rPr>
          <w:rFonts w:ascii="Times New Roman" w:hAnsi="Times New Roman" w:cs="Times New Roman"/>
          <w:sz w:val="24"/>
          <w:szCs w:val="24"/>
        </w:rPr>
      </w:pPr>
      <w:r w:rsidRPr="00EE3A4D">
        <w:rPr>
          <w:rFonts w:ascii="Times New Roman" w:hAnsi="Times New Roman" w:cs="Times New Roman"/>
          <w:sz w:val="24"/>
          <w:szCs w:val="24"/>
        </w:rPr>
        <w:t xml:space="preserve">Weak interactions between algae, </w:t>
      </w:r>
      <w:r>
        <w:rPr>
          <w:rFonts w:ascii="Times New Roman" w:hAnsi="Times New Roman" w:cs="Times New Roman"/>
          <w:sz w:val="24"/>
          <w:szCs w:val="24"/>
        </w:rPr>
        <w:t>mayflies</w:t>
      </w:r>
      <w:r w:rsidRPr="00EE3A4D">
        <w:rPr>
          <w:rFonts w:ascii="Times New Roman" w:hAnsi="Times New Roman" w:cs="Times New Roman"/>
          <w:sz w:val="24"/>
          <w:szCs w:val="24"/>
        </w:rPr>
        <w:t>, and tadpoles</w:t>
      </w:r>
      <w:r>
        <w:rPr>
          <w:rFonts w:ascii="Times New Roman" w:hAnsi="Times New Roman" w:cs="Times New Roman"/>
          <w:sz w:val="24"/>
          <w:szCs w:val="24"/>
        </w:rPr>
        <w:t xml:space="preserve"> suggest communities </w:t>
      </w:r>
      <w:r w:rsidR="00F11FB2">
        <w:rPr>
          <w:rFonts w:ascii="Times New Roman" w:hAnsi="Times New Roman" w:cs="Times New Roman"/>
          <w:sz w:val="24"/>
          <w:szCs w:val="24"/>
        </w:rPr>
        <w:t xml:space="preserve">respond weakly </w:t>
      </w:r>
      <w:r>
        <w:rPr>
          <w:rFonts w:ascii="Times New Roman" w:hAnsi="Times New Roman" w:cs="Times New Roman"/>
          <w:sz w:val="24"/>
          <w:szCs w:val="24"/>
        </w:rPr>
        <w:t>to mountain yellow-legged frog extinctions.</w:t>
      </w:r>
    </w:p>
    <w:p w:rsidR="00E82E81" w:rsidRPr="00EE3A4D" w:rsidRDefault="00EE3A4D" w:rsidP="008D3EF6">
      <w:pPr>
        <w:pStyle w:val="ListParagraph"/>
        <w:numPr>
          <w:ilvl w:val="0"/>
          <w:numId w:val="5"/>
        </w:numPr>
        <w:spacing w:line="480" w:lineRule="auto"/>
        <w:ind w:left="0" w:right="360" w:firstLine="720"/>
        <w:jc w:val="center"/>
        <w:rPr>
          <w:rFonts w:ascii="Times New Roman" w:hAnsi="Times New Roman" w:cs="Times New Roman"/>
          <w:sz w:val="24"/>
          <w:szCs w:val="24"/>
        </w:rPr>
      </w:pPr>
      <w:r w:rsidRPr="00EE3A4D">
        <w:rPr>
          <w:rFonts w:ascii="Times New Roman" w:hAnsi="Times New Roman" w:cs="Times New Roman"/>
          <w:sz w:val="24"/>
          <w:szCs w:val="24"/>
        </w:rPr>
        <w:t>Herbivory and competitive effects of</w:t>
      </w:r>
      <w:r w:rsidR="00C00E13" w:rsidRPr="00EE3A4D">
        <w:rPr>
          <w:rFonts w:ascii="Times New Roman" w:hAnsi="Times New Roman" w:cs="Times New Roman"/>
          <w:sz w:val="24"/>
          <w:szCs w:val="24"/>
        </w:rPr>
        <w:t xml:space="preserve"> mountain yellow-legged frog tadpoles</w:t>
      </w:r>
      <w:r w:rsidR="004F7CA8">
        <w:rPr>
          <w:rFonts w:ascii="Times New Roman" w:hAnsi="Times New Roman" w:cs="Times New Roman"/>
          <w:sz w:val="24"/>
          <w:szCs w:val="24"/>
        </w:rPr>
        <w:t>: extinctions may have weak effects on communities</w:t>
      </w:r>
    </w:p>
    <w:p w:rsidR="00EE3A4D" w:rsidRDefault="00EE3A4D" w:rsidP="008D3EF6">
      <w:pPr>
        <w:spacing w:line="480" w:lineRule="auto"/>
        <w:ind w:right="360" w:firstLine="720"/>
        <w:jc w:val="center"/>
        <w:rPr>
          <w:rFonts w:ascii="Times New Roman" w:hAnsi="Times New Roman" w:cs="Times New Roman"/>
          <w:sz w:val="24"/>
          <w:szCs w:val="24"/>
        </w:rPr>
      </w:pPr>
    </w:p>
    <w:p w:rsidR="00E82E81" w:rsidRDefault="00E82E81" w:rsidP="008D3EF6">
      <w:pPr>
        <w:spacing w:line="480" w:lineRule="auto"/>
        <w:ind w:right="360" w:firstLine="720"/>
        <w:jc w:val="center"/>
        <w:rPr>
          <w:rFonts w:ascii="Times New Roman" w:hAnsi="Times New Roman" w:cs="Times New Roman"/>
          <w:sz w:val="24"/>
          <w:szCs w:val="24"/>
        </w:rPr>
      </w:pPr>
      <w:r w:rsidRPr="00A26358">
        <w:rPr>
          <w:rFonts w:ascii="Times New Roman" w:hAnsi="Times New Roman" w:cs="Times New Roman"/>
          <w:sz w:val="24"/>
          <w:szCs w:val="24"/>
        </w:rPr>
        <w:t>Thomas C. Smith</w:t>
      </w:r>
      <w:r w:rsidR="007D4B11" w:rsidRPr="007D4B11">
        <w:rPr>
          <w:rFonts w:ascii="Old English Text MT" w:hAnsi="Old English Text MT" w:cs="Times New Roman"/>
          <w:sz w:val="24"/>
          <w:szCs w:val="24"/>
          <w:vertAlign w:val="superscript"/>
        </w:rPr>
        <w:t>†</w:t>
      </w:r>
      <w:r w:rsidR="00DA0ABC">
        <w:rPr>
          <w:rFonts w:ascii="Times New Roman" w:hAnsi="Times New Roman" w:cs="Times New Roman"/>
          <w:sz w:val="24"/>
          <w:szCs w:val="24"/>
        </w:rPr>
        <w:t xml:space="preserve">, Marina </w:t>
      </w:r>
      <w:proofErr w:type="spellStart"/>
      <w:r w:rsidR="00DA0ABC">
        <w:rPr>
          <w:rFonts w:ascii="Times New Roman" w:hAnsi="Times New Roman" w:cs="Times New Roman"/>
          <w:sz w:val="24"/>
          <w:szCs w:val="24"/>
        </w:rPr>
        <w:t>Bozinovic</w:t>
      </w:r>
      <w:proofErr w:type="spellEnd"/>
      <w:r w:rsidR="00DA0ABC">
        <w:rPr>
          <w:rFonts w:ascii="Times New Roman" w:hAnsi="Times New Roman" w:cs="Times New Roman"/>
          <w:sz w:val="24"/>
          <w:szCs w:val="24"/>
        </w:rPr>
        <w:t xml:space="preserve">, </w:t>
      </w:r>
      <w:proofErr w:type="spellStart"/>
      <w:r w:rsidR="00DA0ABC">
        <w:rPr>
          <w:rFonts w:ascii="Times New Roman" w:hAnsi="Times New Roman" w:cs="Times New Roman"/>
          <w:sz w:val="24"/>
          <w:szCs w:val="24"/>
        </w:rPr>
        <w:t>Yishen</w:t>
      </w:r>
      <w:proofErr w:type="spellEnd"/>
      <w:r w:rsidR="00DA0ABC">
        <w:rPr>
          <w:rFonts w:ascii="Times New Roman" w:hAnsi="Times New Roman" w:cs="Times New Roman"/>
          <w:sz w:val="24"/>
          <w:szCs w:val="24"/>
        </w:rPr>
        <w:t xml:space="preserve"> Miao</w:t>
      </w:r>
      <w:r w:rsidR="00DA0ABC" w:rsidRPr="00A26358">
        <w:rPr>
          <w:rFonts w:ascii="Times New Roman" w:hAnsi="Times New Roman" w:cs="Times New Roman"/>
          <w:sz w:val="24"/>
          <w:szCs w:val="24"/>
        </w:rPr>
        <w:t>, Cherie J. Briggs</w:t>
      </w:r>
    </w:p>
    <w:p w:rsidR="007D4B11" w:rsidRDefault="007D4B11" w:rsidP="008D3EF6">
      <w:pPr>
        <w:pStyle w:val="MediumGrid21"/>
        <w:spacing w:line="480" w:lineRule="auto"/>
        <w:ind w:right="360" w:firstLine="720"/>
        <w:jc w:val="center"/>
        <w:rPr>
          <w:rFonts w:ascii="Times New Roman" w:hAnsi="Times New Roman"/>
          <w:sz w:val="24"/>
          <w:szCs w:val="24"/>
        </w:rPr>
      </w:pPr>
      <w:r w:rsidRPr="00932E21">
        <w:rPr>
          <w:rFonts w:ascii="Times New Roman" w:hAnsi="Times New Roman"/>
          <w:sz w:val="24"/>
          <w:szCs w:val="24"/>
        </w:rPr>
        <w:t>Department of Ecology, Evolution, and Marine Biology, University of California, Santa Barbara, California 93106 USA; phone: (805) 893-2888</w:t>
      </w:r>
    </w:p>
    <w:p w:rsidR="007D4B11" w:rsidRPr="00932E21" w:rsidRDefault="007D4B11" w:rsidP="008D3EF6">
      <w:pPr>
        <w:pStyle w:val="MediumGrid21"/>
        <w:spacing w:line="480" w:lineRule="auto"/>
        <w:ind w:right="360" w:firstLine="720"/>
        <w:jc w:val="center"/>
        <w:rPr>
          <w:rFonts w:ascii="Times New Roman" w:hAnsi="Times New Roman"/>
          <w:sz w:val="24"/>
          <w:szCs w:val="24"/>
        </w:rPr>
      </w:pPr>
      <w:r w:rsidRPr="007D4B11">
        <w:rPr>
          <w:rFonts w:ascii="Old English Text MT" w:hAnsi="Old English Text MT"/>
          <w:sz w:val="24"/>
          <w:szCs w:val="24"/>
          <w:vertAlign w:val="superscript"/>
        </w:rPr>
        <w:t>†</w:t>
      </w:r>
      <w:r w:rsidRPr="00932E21">
        <w:rPr>
          <w:rFonts w:ascii="Times New Roman" w:hAnsi="Times New Roman"/>
          <w:sz w:val="24"/>
          <w:szCs w:val="24"/>
        </w:rPr>
        <w:t>email: thomas.smith@lifesci.ucsb.edu</w:t>
      </w:r>
    </w:p>
    <w:p w:rsidR="007D4B11" w:rsidRDefault="007D4B11" w:rsidP="008D3EF6">
      <w:pPr>
        <w:spacing w:line="480" w:lineRule="auto"/>
        <w:ind w:right="360" w:firstLine="720"/>
        <w:jc w:val="center"/>
        <w:rPr>
          <w:rFonts w:ascii="Times New Roman" w:hAnsi="Times New Roman" w:cs="Times New Roman"/>
          <w:sz w:val="24"/>
          <w:szCs w:val="24"/>
        </w:rPr>
      </w:pPr>
    </w:p>
    <w:p w:rsidR="00EC2434" w:rsidRDefault="00EC2434" w:rsidP="008D3EF6">
      <w:pPr>
        <w:spacing w:line="480" w:lineRule="auto"/>
        <w:ind w:right="360" w:firstLine="720"/>
        <w:jc w:val="center"/>
        <w:rPr>
          <w:rFonts w:ascii="Times New Roman" w:hAnsi="Times New Roman" w:cs="Times New Roman"/>
          <w:sz w:val="24"/>
          <w:szCs w:val="24"/>
        </w:rPr>
      </w:pPr>
    </w:p>
    <w:p w:rsidR="003D17A2" w:rsidRDefault="00EC243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Author Contributions: Thom</w:t>
      </w:r>
      <w:r w:rsidR="00B12DF0">
        <w:rPr>
          <w:rFonts w:ascii="Times New Roman" w:hAnsi="Times New Roman" w:cs="Times New Roman"/>
          <w:sz w:val="24"/>
          <w:szCs w:val="24"/>
        </w:rPr>
        <w:t>as C. Smith conceived the study</w:t>
      </w:r>
      <w:r>
        <w:rPr>
          <w:rFonts w:ascii="Times New Roman" w:hAnsi="Times New Roman" w:cs="Times New Roman"/>
          <w:sz w:val="24"/>
          <w:szCs w:val="24"/>
        </w:rPr>
        <w:t xml:space="preserve">, performed the research and analysis, and wrote the manuscript; Marina </w:t>
      </w:r>
      <w:proofErr w:type="spellStart"/>
      <w:r>
        <w:rPr>
          <w:rFonts w:ascii="Times New Roman" w:hAnsi="Times New Roman" w:cs="Times New Roman"/>
          <w:sz w:val="24"/>
          <w:szCs w:val="24"/>
        </w:rPr>
        <w:t>Bozinovic</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Yishen</w:t>
      </w:r>
      <w:proofErr w:type="spellEnd"/>
      <w:r>
        <w:rPr>
          <w:rFonts w:ascii="Times New Roman" w:hAnsi="Times New Roman" w:cs="Times New Roman"/>
          <w:sz w:val="24"/>
          <w:szCs w:val="24"/>
        </w:rPr>
        <w:t xml:space="preserve"> Miao</w:t>
      </w:r>
      <w:r w:rsidR="00BF5C5A">
        <w:rPr>
          <w:rFonts w:ascii="Times New Roman" w:hAnsi="Times New Roman" w:cs="Times New Roman"/>
          <w:sz w:val="24"/>
          <w:szCs w:val="24"/>
        </w:rPr>
        <w:t xml:space="preserve"> contributed to </w:t>
      </w:r>
      <w:r>
        <w:rPr>
          <w:rFonts w:ascii="Times New Roman" w:hAnsi="Times New Roman" w:cs="Times New Roman"/>
          <w:sz w:val="24"/>
          <w:szCs w:val="24"/>
        </w:rPr>
        <w:t>the research</w:t>
      </w:r>
      <w:r w:rsidR="00BF5C5A">
        <w:rPr>
          <w:rFonts w:ascii="Times New Roman" w:hAnsi="Times New Roman" w:cs="Times New Roman"/>
          <w:sz w:val="24"/>
          <w:szCs w:val="24"/>
        </w:rPr>
        <w:t xml:space="preserve">, </w:t>
      </w:r>
      <w:r>
        <w:rPr>
          <w:rFonts w:ascii="Times New Roman" w:hAnsi="Times New Roman" w:cs="Times New Roman"/>
          <w:sz w:val="24"/>
          <w:szCs w:val="24"/>
        </w:rPr>
        <w:t xml:space="preserve">analysis, </w:t>
      </w:r>
      <w:r w:rsidR="00BF5C5A">
        <w:rPr>
          <w:rFonts w:ascii="Times New Roman" w:hAnsi="Times New Roman" w:cs="Times New Roman"/>
          <w:sz w:val="24"/>
          <w:szCs w:val="24"/>
        </w:rPr>
        <w:t xml:space="preserve">and </w:t>
      </w:r>
      <w:r>
        <w:rPr>
          <w:rFonts w:ascii="Times New Roman" w:hAnsi="Times New Roman" w:cs="Times New Roman"/>
          <w:sz w:val="24"/>
          <w:szCs w:val="24"/>
        </w:rPr>
        <w:t>text, and edited the manuscript; Cherie J. Briggs contributed to study design, data analysis, and edited the manuscript.</w:t>
      </w:r>
    </w:p>
    <w:p w:rsidR="003D17A2" w:rsidRDefault="003D17A2" w:rsidP="008D3EF6">
      <w:pPr>
        <w:ind w:right="360" w:firstLine="720"/>
        <w:rPr>
          <w:rFonts w:ascii="Times New Roman" w:hAnsi="Times New Roman" w:cs="Times New Roman"/>
          <w:sz w:val="24"/>
          <w:szCs w:val="24"/>
        </w:rPr>
      </w:pPr>
      <w:r>
        <w:rPr>
          <w:rFonts w:ascii="Times New Roman" w:hAnsi="Times New Roman" w:cs="Times New Roman"/>
          <w:sz w:val="24"/>
          <w:szCs w:val="24"/>
        </w:rPr>
        <w:br w:type="page"/>
      </w:r>
    </w:p>
    <w:p w:rsidR="00E82E81" w:rsidRPr="00A26358" w:rsidRDefault="00E82E81" w:rsidP="008D3EF6">
      <w:pPr>
        <w:spacing w:line="480" w:lineRule="auto"/>
        <w:ind w:right="360" w:firstLine="720"/>
        <w:jc w:val="center"/>
        <w:rPr>
          <w:rFonts w:ascii="Times New Roman" w:hAnsi="Times New Roman" w:cs="Times New Roman"/>
          <w:sz w:val="24"/>
          <w:szCs w:val="24"/>
        </w:rPr>
      </w:pPr>
      <w:r w:rsidRPr="00EC2434">
        <w:rPr>
          <w:rFonts w:ascii="Times New Roman" w:hAnsi="Times New Roman" w:cs="Times New Roman"/>
          <w:smallCaps/>
          <w:sz w:val="24"/>
          <w:szCs w:val="24"/>
        </w:rPr>
        <w:lastRenderedPageBreak/>
        <w:t>Abstract</w:t>
      </w:r>
    </w:p>
    <w:p w:rsidR="00BF5C5A" w:rsidRDefault="00E82E8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Worldwide declines of amphibian populations and loss of amphibian biodiversity have prompted investigations into the ecological functions of amphibian species</w:t>
      </w:r>
      <w:r w:rsidR="00BF5C5A">
        <w:rPr>
          <w:rFonts w:ascii="Times New Roman" w:hAnsi="Times New Roman" w:cs="Times New Roman"/>
          <w:sz w:val="24"/>
          <w:szCs w:val="24"/>
        </w:rPr>
        <w:t xml:space="preserve"> and the consequences of their extinctions</w:t>
      </w:r>
      <w:r w:rsidRPr="00A26358">
        <w:rPr>
          <w:rFonts w:ascii="Times New Roman" w:hAnsi="Times New Roman" w:cs="Times New Roman"/>
          <w:sz w:val="24"/>
          <w:szCs w:val="24"/>
        </w:rPr>
        <w:t>.  In the Sierra Nevada of California, mountain yellow-legged frogs are nearly extinct, yet their interactions</w:t>
      </w:r>
      <w:r w:rsidR="00BF5C5A">
        <w:rPr>
          <w:rFonts w:ascii="Times New Roman" w:hAnsi="Times New Roman" w:cs="Times New Roman"/>
          <w:sz w:val="24"/>
          <w:szCs w:val="24"/>
        </w:rPr>
        <w:t xml:space="preserve"> with other species</w:t>
      </w:r>
      <w:r w:rsidRPr="00A26358">
        <w:rPr>
          <w:rFonts w:ascii="Times New Roman" w:hAnsi="Times New Roman" w:cs="Times New Roman"/>
          <w:sz w:val="24"/>
          <w:szCs w:val="24"/>
        </w:rPr>
        <w:t xml:space="preserve"> </w:t>
      </w:r>
      <w:r w:rsidR="003D17A2">
        <w:rPr>
          <w:rFonts w:ascii="Times New Roman" w:hAnsi="Times New Roman" w:cs="Times New Roman"/>
          <w:sz w:val="24"/>
          <w:szCs w:val="24"/>
        </w:rPr>
        <w:t>remain largely unquantified</w:t>
      </w:r>
      <w:r w:rsidRPr="00A26358">
        <w:rPr>
          <w:rFonts w:ascii="Times New Roman" w:hAnsi="Times New Roman" w:cs="Times New Roman"/>
          <w:sz w:val="24"/>
          <w:szCs w:val="24"/>
        </w:rPr>
        <w:t>.  We performed two experiments</w:t>
      </w:r>
      <w:r w:rsidR="00F11FB2">
        <w:rPr>
          <w:rFonts w:ascii="Times New Roman" w:hAnsi="Times New Roman" w:cs="Times New Roman"/>
          <w:sz w:val="24"/>
          <w:szCs w:val="24"/>
        </w:rPr>
        <w:t>, both of which</w:t>
      </w:r>
      <w:r w:rsidRPr="00A26358">
        <w:rPr>
          <w:rFonts w:ascii="Times New Roman" w:hAnsi="Times New Roman" w:cs="Times New Roman"/>
          <w:sz w:val="24"/>
          <w:szCs w:val="24"/>
        </w:rPr>
        <w:t xml:space="preserve"> quantif</w:t>
      </w:r>
      <w:r w:rsidR="00F11FB2">
        <w:rPr>
          <w:rFonts w:ascii="Times New Roman" w:hAnsi="Times New Roman" w:cs="Times New Roman"/>
          <w:sz w:val="24"/>
          <w:szCs w:val="24"/>
        </w:rPr>
        <w:t>ied</w:t>
      </w:r>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top-down control of algae by </w:t>
      </w:r>
      <w:r w:rsidRPr="00A26358">
        <w:rPr>
          <w:rFonts w:ascii="Times New Roman" w:hAnsi="Times New Roman" w:cs="Times New Roman"/>
          <w:sz w:val="24"/>
          <w:szCs w:val="24"/>
        </w:rPr>
        <w:t xml:space="preserve">tadpole grazing and to quantify </w:t>
      </w:r>
      <w:r w:rsidR="00BF5C5A">
        <w:rPr>
          <w:rFonts w:ascii="Times New Roman" w:hAnsi="Times New Roman" w:cs="Times New Roman"/>
          <w:sz w:val="24"/>
          <w:szCs w:val="24"/>
        </w:rPr>
        <w:t xml:space="preserve">competition between tadpoles and </w:t>
      </w:r>
      <w:r w:rsidRPr="00A26358">
        <w:rPr>
          <w:rFonts w:ascii="Times New Roman" w:hAnsi="Times New Roman" w:cs="Times New Roman"/>
          <w:sz w:val="24"/>
          <w:szCs w:val="24"/>
        </w:rPr>
        <w:t xml:space="preserve">mayflies.  In field enclosures in two remote high elevation lakes, we manipulated the densities of tadpoles and mayfly nymphs in a response surface design.  </w:t>
      </w:r>
      <w:del w:id="0" w:author="Thomas Collier Smith" w:date="2014-11-22T09:16:00Z">
        <w:r w:rsidR="00BF0E62" w:rsidDel="00F11FB2">
          <w:rPr>
            <w:rFonts w:ascii="Times New Roman" w:hAnsi="Times New Roman" w:cs="Times New Roman"/>
            <w:sz w:val="24"/>
            <w:szCs w:val="24"/>
          </w:rPr>
          <w:delText xml:space="preserve">Only </w:delText>
        </w:r>
      </w:del>
      <w:ins w:id="1" w:author="Thomas Collier Smith" w:date="2014-11-22T09:16:00Z">
        <w:r w:rsidR="00F11FB2">
          <w:rPr>
            <w:rFonts w:ascii="Times New Roman" w:hAnsi="Times New Roman" w:cs="Times New Roman"/>
            <w:sz w:val="24"/>
            <w:szCs w:val="24"/>
          </w:rPr>
          <w:t xml:space="preserve">Increasing </w:t>
        </w:r>
      </w:ins>
      <w:r w:rsidR="00BF0E62">
        <w:rPr>
          <w:rFonts w:ascii="Times New Roman" w:hAnsi="Times New Roman" w:cs="Times New Roman"/>
          <w:sz w:val="24"/>
          <w:szCs w:val="24"/>
        </w:rPr>
        <w:t>mayfl</w:t>
      </w:r>
      <w:ins w:id="2" w:author="Thomas Collier Smith" w:date="2014-11-22T09:16:00Z">
        <w:r w:rsidR="00F11FB2">
          <w:rPr>
            <w:rFonts w:ascii="Times New Roman" w:hAnsi="Times New Roman" w:cs="Times New Roman"/>
            <w:sz w:val="24"/>
            <w:szCs w:val="24"/>
          </w:rPr>
          <w:t xml:space="preserve">y </w:t>
        </w:r>
      </w:ins>
      <w:ins w:id="3" w:author="Thomas Collier Smith" w:date="2014-11-23T22:21:00Z">
        <w:r w:rsidR="009A0D57">
          <w:rPr>
            <w:rFonts w:ascii="Times New Roman" w:hAnsi="Times New Roman" w:cs="Times New Roman"/>
            <w:sz w:val="24"/>
            <w:szCs w:val="24"/>
          </w:rPr>
          <w:t>abundance</w:t>
        </w:r>
      </w:ins>
      <w:ins w:id="4" w:author="Thomas Collier Smith" w:date="2014-11-22T09:16:00Z">
        <w:r w:rsidR="00F11FB2">
          <w:rPr>
            <w:rFonts w:ascii="Times New Roman" w:hAnsi="Times New Roman" w:cs="Times New Roman"/>
            <w:sz w:val="24"/>
            <w:szCs w:val="24"/>
          </w:rPr>
          <w:t xml:space="preserve"> </w:t>
        </w:r>
      </w:ins>
      <w:del w:id="5" w:author="Thomas Collier Smith" w:date="2014-11-22T09:16:00Z">
        <w:r w:rsidR="00BF0E62" w:rsidDel="00F11FB2">
          <w:rPr>
            <w:rFonts w:ascii="Times New Roman" w:hAnsi="Times New Roman" w:cs="Times New Roman"/>
            <w:sz w:val="24"/>
            <w:szCs w:val="24"/>
          </w:rPr>
          <w:delText>ies display</w:delText>
        </w:r>
        <w:r w:rsidR="003D17A2" w:rsidDel="00F11FB2">
          <w:rPr>
            <w:rFonts w:ascii="Times New Roman" w:hAnsi="Times New Roman" w:cs="Times New Roman"/>
            <w:sz w:val="24"/>
            <w:szCs w:val="24"/>
          </w:rPr>
          <w:delText>ed</w:delText>
        </w:r>
        <w:r w:rsidR="00BF0E62" w:rsidDel="00F11FB2">
          <w:rPr>
            <w:rFonts w:ascii="Times New Roman" w:hAnsi="Times New Roman" w:cs="Times New Roman"/>
            <w:sz w:val="24"/>
            <w:szCs w:val="24"/>
          </w:rPr>
          <w:delText xml:space="preserve"> </w:delText>
        </w:r>
      </w:del>
      <w:ins w:id="6" w:author="Thomas Collier Smith" w:date="2014-11-22T09:16:00Z">
        <w:r w:rsidR="00F11FB2">
          <w:rPr>
            <w:rFonts w:ascii="Times New Roman" w:hAnsi="Times New Roman" w:cs="Times New Roman"/>
            <w:sz w:val="24"/>
            <w:szCs w:val="24"/>
          </w:rPr>
          <w:t xml:space="preserve">reduced </w:t>
        </w:r>
      </w:ins>
      <w:del w:id="7" w:author="Thomas Collier Smith" w:date="2014-11-22T09:16:00Z">
        <w:r w:rsidR="00BF0E62" w:rsidDel="00F11FB2">
          <w:rPr>
            <w:rFonts w:ascii="Times New Roman" w:hAnsi="Times New Roman" w:cs="Times New Roman"/>
            <w:sz w:val="24"/>
            <w:szCs w:val="24"/>
          </w:rPr>
          <w:delText xml:space="preserve">a negative effect on </w:delText>
        </w:r>
      </w:del>
      <w:r w:rsidR="00BF0E62">
        <w:rPr>
          <w:rFonts w:ascii="Times New Roman" w:hAnsi="Times New Roman" w:cs="Times New Roman"/>
          <w:sz w:val="24"/>
          <w:szCs w:val="24"/>
        </w:rPr>
        <w:t xml:space="preserve">algal abundance.  </w:t>
      </w:r>
      <w:ins w:id="8" w:author="Thomas Collier Smith" w:date="2014-11-22T09:16:00Z">
        <w:r w:rsidR="00F11FB2">
          <w:rPr>
            <w:rFonts w:ascii="Times New Roman" w:hAnsi="Times New Roman" w:cs="Times New Roman"/>
            <w:sz w:val="24"/>
            <w:szCs w:val="24"/>
          </w:rPr>
          <w:t xml:space="preserve">However, in this experiment, </w:t>
        </w:r>
      </w:ins>
      <w:del w:id="9" w:author="Thomas Collier Smith" w:date="2014-11-22T09:16:00Z">
        <w:r w:rsidR="002243E2" w:rsidDel="00F11FB2">
          <w:rPr>
            <w:rFonts w:ascii="Times New Roman" w:hAnsi="Times New Roman" w:cs="Times New Roman"/>
            <w:sz w:val="24"/>
            <w:szCs w:val="24"/>
          </w:rPr>
          <w:delText>T</w:delText>
        </w:r>
      </w:del>
      <w:ins w:id="10" w:author="Thomas Collier Smith" w:date="2014-11-22T09:16:00Z">
        <w:r w:rsidR="00F11FB2">
          <w:rPr>
            <w:rFonts w:ascii="Times New Roman" w:hAnsi="Times New Roman" w:cs="Times New Roman"/>
            <w:sz w:val="24"/>
            <w:szCs w:val="24"/>
          </w:rPr>
          <w:t>t</w:t>
        </w:r>
      </w:ins>
      <w:r w:rsidR="002243E2">
        <w:rPr>
          <w:rFonts w:ascii="Times New Roman" w:hAnsi="Times New Roman" w:cs="Times New Roman"/>
          <w:sz w:val="24"/>
          <w:szCs w:val="24"/>
        </w:rPr>
        <w:t xml:space="preserve">here was no indication that </w:t>
      </w:r>
      <w:r w:rsidR="006E7B8A">
        <w:rPr>
          <w:rFonts w:ascii="Times New Roman" w:hAnsi="Times New Roman" w:cs="Times New Roman"/>
          <w:sz w:val="24"/>
          <w:szCs w:val="24"/>
        </w:rPr>
        <w:t xml:space="preserve">inter- or intraspecific competition negatively affected </w:t>
      </w:r>
      <w:r w:rsidR="002243E2">
        <w:rPr>
          <w:rFonts w:ascii="Times New Roman" w:hAnsi="Times New Roman" w:cs="Times New Roman"/>
          <w:sz w:val="24"/>
          <w:szCs w:val="24"/>
        </w:rPr>
        <w:t>tadpoles</w:t>
      </w:r>
      <w:r w:rsidR="00BF0E62">
        <w:rPr>
          <w:rFonts w:ascii="Times New Roman" w:hAnsi="Times New Roman" w:cs="Times New Roman"/>
          <w:sz w:val="24"/>
          <w:szCs w:val="24"/>
        </w:rPr>
        <w:t xml:space="preserve">, </w:t>
      </w:r>
      <w:del w:id="11" w:author="Thomas Collier Smith" w:date="2014-11-22T09:15:00Z">
        <w:r w:rsidR="006E7B8A" w:rsidDel="00F11FB2">
          <w:rPr>
            <w:rFonts w:ascii="Times New Roman" w:hAnsi="Times New Roman" w:cs="Times New Roman"/>
            <w:sz w:val="24"/>
            <w:szCs w:val="24"/>
          </w:rPr>
          <w:delText xml:space="preserve"> </w:delText>
        </w:r>
      </w:del>
      <w:r w:rsidR="006E7B8A">
        <w:rPr>
          <w:rFonts w:ascii="Times New Roman" w:hAnsi="Times New Roman" w:cs="Times New Roman"/>
          <w:sz w:val="24"/>
          <w:szCs w:val="24"/>
        </w:rPr>
        <w:t xml:space="preserve">to the contrary, </w:t>
      </w:r>
      <w:r w:rsidR="00BF0E62">
        <w:rPr>
          <w:rFonts w:ascii="Times New Roman" w:hAnsi="Times New Roman" w:cs="Times New Roman"/>
          <w:sz w:val="24"/>
          <w:szCs w:val="24"/>
        </w:rPr>
        <w:t xml:space="preserve">increasing tadpole </w:t>
      </w:r>
      <w:del w:id="12" w:author="Thomas Collier Smith" w:date="2014-11-23T22:21:00Z">
        <w:r w:rsidR="00BF0E62" w:rsidDel="009A0D57">
          <w:rPr>
            <w:rFonts w:ascii="Times New Roman" w:hAnsi="Times New Roman" w:cs="Times New Roman"/>
            <w:sz w:val="24"/>
            <w:szCs w:val="24"/>
          </w:rPr>
          <w:delText>density</w:delText>
        </w:r>
      </w:del>
      <w:ins w:id="13" w:author="Thomas Collier Smith" w:date="2014-11-23T22:21:00Z">
        <w:r w:rsidR="009A0D57">
          <w:rPr>
            <w:rFonts w:ascii="Times New Roman" w:hAnsi="Times New Roman" w:cs="Times New Roman"/>
            <w:sz w:val="24"/>
            <w:szCs w:val="24"/>
          </w:rPr>
          <w:t>abundance</w:t>
        </w:r>
      </w:ins>
      <w:r w:rsidR="00BF0E62">
        <w:rPr>
          <w:rFonts w:ascii="Times New Roman" w:hAnsi="Times New Roman" w:cs="Times New Roman"/>
          <w:sz w:val="24"/>
          <w:szCs w:val="24"/>
        </w:rPr>
        <w:t xml:space="preserve"> may </w:t>
      </w:r>
      <w:r w:rsidR="003D17A2">
        <w:rPr>
          <w:rFonts w:ascii="Times New Roman" w:hAnsi="Times New Roman" w:cs="Times New Roman"/>
          <w:sz w:val="24"/>
          <w:szCs w:val="24"/>
        </w:rPr>
        <w:t xml:space="preserve">have </w:t>
      </w:r>
      <w:r w:rsidR="00BF0E62">
        <w:rPr>
          <w:rFonts w:ascii="Times New Roman" w:hAnsi="Times New Roman" w:cs="Times New Roman"/>
          <w:sz w:val="24"/>
          <w:szCs w:val="24"/>
        </w:rPr>
        <w:t>facilitate</w:t>
      </w:r>
      <w:r w:rsidR="003D17A2">
        <w:rPr>
          <w:rFonts w:ascii="Times New Roman" w:hAnsi="Times New Roman" w:cs="Times New Roman"/>
          <w:sz w:val="24"/>
          <w:szCs w:val="24"/>
        </w:rPr>
        <w:t>d</w:t>
      </w:r>
      <w:r w:rsidR="00BF0E62">
        <w:rPr>
          <w:rFonts w:ascii="Times New Roman" w:hAnsi="Times New Roman" w:cs="Times New Roman"/>
          <w:sz w:val="24"/>
          <w:szCs w:val="24"/>
        </w:rPr>
        <w:t xml:space="preserve"> individual </w:t>
      </w:r>
      <w:r w:rsidR="003D17A2">
        <w:rPr>
          <w:rFonts w:ascii="Times New Roman" w:hAnsi="Times New Roman" w:cs="Times New Roman"/>
          <w:sz w:val="24"/>
          <w:szCs w:val="24"/>
        </w:rPr>
        <w:t xml:space="preserve">tadpole </w:t>
      </w:r>
      <w:r w:rsidR="00BF0E62">
        <w:rPr>
          <w:rFonts w:ascii="Times New Roman" w:hAnsi="Times New Roman" w:cs="Times New Roman"/>
          <w:sz w:val="24"/>
          <w:szCs w:val="24"/>
        </w:rPr>
        <w:t>growth.  M</w:t>
      </w:r>
      <w:r w:rsidR="0066534F">
        <w:rPr>
          <w:rFonts w:ascii="Times New Roman" w:hAnsi="Times New Roman" w:cs="Times New Roman"/>
          <w:sz w:val="24"/>
          <w:szCs w:val="24"/>
        </w:rPr>
        <w:t xml:space="preserve">ayflies </w:t>
      </w:r>
      <w:r w:rsidR="006E7B8A">
        <w:rPr>
          <w:rFonts w:ascii="Times New Roman" w:hAnsi="Times New Roman" w:cs="Times New Roman"/>
          <w:sz w:val="24"/>
          <w:szCs w:val="24"/>
        </w:rPr>
        <w:t xml:space="preserve">experienced negative effects of </w:t>
      </w:r>
      <w:r w:rsidR="00BF0E62">
        <w:rPr>
          <w:rFonts w:ascii="Times New Roman" w:hAnsi="Times New Roman" w:cs="Times New Roman"/>
          <w:sz w:val="24"/>
          <w:szCs w:val="24"/>
        </w:rPr>
        <w:t xml:space="preserve">both interspecific </w:t>
      </w:r>
      <w:r w:rsidR="00A37A83">
        <w:rPr>
          <w:rFonts w:ascii="Times New Roman" w:hAnsi="Times New Roman" w:cs="Times New Roman"/>
          <w:sz w:val="24"/>
          <w:szCs w:val="24"/>
        </w:rPr>
        <w:t xml:space="preserve">and </w:t>
      </w:r>
      <w:r w:rsidR="00BF0E62">
        <w:rPr>
          <w:rFonts w:ascii="Times New Roman" w:hAnsi="Times New Roman" w:cs="Times New Roman"/>
          <w:sz w:val="24"/>
          <w:szCs w:val="24"/>
        </w:rPr>
        <w:t xml:space="preserve">intraspecific competition, as they declined in </w:t>
      </w:r>
      <w:r w:rsidR="006E7B8A">
        <w:rPr>
          <w:rFonts w:ascii="Times New Roman" w:hAnsi="Times New Roman" w:cs="Times New Roman"/>
          <w:sz w:val="24"/>
          <w:szCs w:val="24"/>
        </w:rPr>
        <w:t xml:space="preserve">individual </w:t>
      </w:r>
      <w:r w:rsidR="00BF0E62">
        <w:rPr>
          <w:rFonts w:ascii="Times New Roman" w:hAnsi="Times New Roman" w:cs="Times New Roman"/>
          <w:sz w:val="24"/>
          <w:szCs w:val="24"/>
        </w:rPr>
        <w:t>size as densities of both consumers increased</w:t>
      </w:r>
      <w:r w:rsidR="002243E2">
        <w:rPr>
          <w:rFonts w:ascii="Times New Roman" w:hAnsi="Times New Roman" w:cs="Times New Roman"/>
          <w:sz w:val="24"/>
          <w:szCs w:val="24"/>
        </w:rPr>
        <w:t xml:space="preserve">.  </w:t>
      </w:r>
      <w:r w:rsidRPr="00A26358">
        <w:rPr>
          <w:rFonts w:ascii="Times New Roman" w:hAnsi="Times New Roman" w:cs="Times New Roman"/>
          <w:sz w:val="24"/>
          <w:szCs w:val="24"/>
        </w:rPr>
        <w:t>To test t</w:t>
      </w:r>
      <w:r w:rsidR="002243E2">
        <w:rPr>
          <w:rFonts w:ascii="Times New Roman" w:hAnsi="Times New Roman" w:cs="Times New Roman"/>
          <w:sz w:val="24"/>
          <w:szCs w:val="24"/>
        </w:rPr>
        <w:t>he effects of consumers on algal abundance</w:t>
      </w:r>
      <w:r w:rsidRPr="00A26358">
        <w:rPr>
          <w:rFonts w:ascii="Times New Roman" w:hAnsi="Times New Roman" w:cs="Times New Roman"/>
          <w:sz w:val="24"/>
          <w:szCs w:val="24"/>
        </w:rPr>
        <w:t xml:space="preserve"> independent of </w:t>
      </w:r>
      <w:r w:rsidR="003D17A2">
        <w:rPr>
          <w:rFonts w:ascii="Times New Roman" w:hAnsi="Times New Roman" w:cs="Times New Roman"/>
          <w:sz w:val="24"/>
          <w:szCs w:val="24"/>
        </w:rPr>
        <w:t>within</w:t>
      </w:r>
      <w:r w:rsidR="006E7B8A">
        <w:rPr>
          <w:rFonts w:ascii="Times New Roman" w:hAnsi="Times New Roman" w:cs="Times New Roman"/>
          <w:sz w:val="24"/>
          <w:szCs w:val="24"/>
        </w:rPr>
        <w:t>-</w:t>
      </w:r>
      <w:r w:rsidR="003D17A2" w:rsidRPr="00A26358">
        <w:rPr>
          <w:rFonts w:ascii="Times New Roman" w:hAnsi="Times New Roman" w:cs="Times New Roman"/>
          <w:sz w:val="24"/>
          <w:szCs w:val="24"/>
        </w:rPr>
        <w:t>lake</w:t>
      </w:r>
      <w:r w:rsidR="003D17A2">
        <w:rPr>
          <w:rFonts w:ascii="Times New Roman" w:hAnsi="Times New Roman" w:cs="Times New Roman"/>
          <w:sz w:val="24"/>
          <w:szCs w:val="24"/>
        </w:rPr>
        <w:t xml:space="preserve"> </w:t>
      </w:r>
      <w:r w:rsidR="0066534F">
        <w:rPr>
          <w:rFonts w:ascii="Times New Roman" w:hAnsi="Times New Roman" w:cs="Times New Roman"/>
          <w:sz w:val="24"/>
          <w:szCs w:val="24"/>
        </w:rPr>
        <w:t>variability</w:t>
      </w:r>
      <w:r w:rsidRPr="00A26358">
        <w:rPr>
          <w:rFonts w:ascii="Times New Roman" w:hAnsi="Times New Roman" w:cs="Times New Roman"/>
          <w:sz w:val="24"/>
          <w:szCs w:val="24"/>
        </w:rPr>
        <w:t xml:space="preserve">, we performed </w:t>
      </w:r>
      <w:r w:rsidR="0066534F">
        <w:rPr>
          <w:rFonts w:ascii="Times New Roman" w:hAnsi="Times New Roman" w:cs="Times New Roman"/>
          <w:sz w:val="24"/>
          <w:szCs w:val="24"/>
        </w:rPr>
        <w:t xml:space="preserve">a </w:t>
      </w:r>
      <w:ins w:id="14" w:author="Thomas Collier Smith" w:date="2014-11-22T09:17:00Z">
        <w:r w:rsidR="00F11FB2">
          <w:rPr>
            <w:rFonts w:ascii="Times New Roman" w:hAnsi="Times New Roman" w:cs="Times New Roman"/>
            <w:sz w:val="24"/>
            <w:szCs w:val="24"/>
          </w:rPr>
          <w:t xml:space="preserve">separate </w:t>
        </w:r>
      </w:ins>
      <w:r w:rsidR="0066534F">
        <w:rPr>
          <w:rFonts w:ascii="Times New Roman" w:hAnsi="Times New Roman" w:cs="Times New Roman"/>
          <w:sz w:val="24"/>
          <w:szCs w:val="24"/>
        </w:rPr>
        <w:t xml:space="preserve">mesocosm </w:t>
      </w:r>
      <w:r w:rsidRPr="00A26358">
        <w:rPr>
          <w:rFonts w:ascii="Times New Roman" w:hAnsi="Times New Roman" w:cs="Times New Roman"/>
          <w:sz w:val="24"/>
          <w:szCs w:val="24"/>
        </w:rPr>
        <w:t xml:space="preserve">experiment </w:t>
      </w:r>
      <w:r w:rsidR="006E7B8A">
        <w:rPr>
          <w:rFonts w:ascii="Times New Roman" w:hAnsi="Times New Roman" w:cs="Times New Roman"/>
          <w:sz w:val="24"/>
          <w:szCs w:val="24"/>
        </w:rPr>
        <w:t>to</w:t>
      </w:r>
      <w:r w:rsidRPr="00A26358">
        <w:rPr>
          <w:rFonts w:ascii="Times New Roman" w:hAnsi="Times New Roman" w:cs="Times New Roman"/>
          <w:sz w:val="24"/>
          <w:szCs w:val="24"/>
        </w:rPr>
        <w:t xml:space="preserve"> manipulate the presence and absence of high densities of tadpoles and mayflies.  </w:t>
      </w:r>
      <w:ins w:id="15" w:author="Thomas Collier Smith" w:date="2014-11-22T09:17:00Z">
        <w:r w:rsidR="00F11FB2">
          <w:rPr>
            <w:rFonts w:ascii="Times New Roman" w:hAnsi="Times New Roman" w:cs="Times New Roman"/>
            <w:sz w:val="24"/>
            <w:szCs w:val="24"/>
          </w:rPr>
          <w:t xml:space="preserve">In this experiment, </w:t>
        </w:r>
      </w:ins>
      <w:del w:id="16" w:author="Thomas Collier Smith" w:date="2014-11-22T09:17:00Z">
        <w:r w:rsidRPr="00A26358" w:rsidDel="00F11FB2">
          <w:rPr>
            <w:rFonts w:ascii="Times New Roman" w:hAnsi="Times New Roman" w:cs="Times New Roman"/>
            <w:sz w:val="24"/>
            <w:szCs w:val="24"/>
          </w:rPr>
          <w:delText>T</w:delText>
        </w:r>
      </w:del>
      <w:ins w:id="17" w:author="Thomas Collier Smith" w:date="2014-11-22T09:17:00Z">
        <w:r w:rsidR="00F11FB2">
          <w:rPr>
            <w:rFonts w:ascii="Times New Roman" w:hAnsi="Times New Roman" w:cs="Times New Roman"/>
            <w:sz w:val="24"/>
            <w:szCs w:val="24"/>
          </w:rPr>
          <w:t>t</w:t>
        </w:r>
      </w:ins>
      <w:r w:rsidRPr="00A26358">
        <w:rPr>
          <w:rFonts w:ascii="Times New Roman" w:hAnsi="Times New Roman" w:cs="Times New Roman"/>
          <w:sz w:val="24"/>
          <w:szCs w:val="24"/>
        </w:rPr>
        <w:t xml:space="preserve">adpole presence </w:t>
      </w:r>
      <w:r w:rsidR="0066534F">
        <w:rPr>
          <w:rFonts w:ascii="Times New Roman" w:hAnsi="Times New Roman" w:cs="Times New Roman"/>
          <w:sz w:val="24"/>
          <w:szCs w:val="24"/>
        </w:rPr>
        <w:t xml:space="preserve">reduced algal abundance by about 50%, but did not reduce algal growth rate. </w:t>
      </w:r>
      <w:r w:rsidR="00DA0ABC">
        <w:rPr>
          <w:rFonts w:ascii="Times New Roman" w:hAnsi="Times New Roman" w:cs="Times New Roman"/>
          <w:sz w:val="24"/>
          <w:szCs w:val="24"/>
        </w:rPr>
        <w:t xml:space="preserve"> </w:t>
      </w:r>
      <w:r w:rsidR="00E416C4">
        <w:rPr>
          <w:rFonts w:ascii="Times New Roman" w:hAnsi="Times New Roman" w:cs="Times New Roman"/>
          <w:sz w:val="24"/>
          <w:szCs w:val="24"/>
        </w:rPr>
        <w:t>Facilitation</w:t>
      </w:r>
      <w:r w:rsidR="006E7B8A">
        <w:rPr>
          <w:rFonts w:ascii="Times New Roman" w:hAnsi="Times New Roman" w:cs="Times New Roman"/>
          <w:sz w:val="24"/>
          <w:szCs w:val="24"/>
        </w:rPr>
        <w:t xml:space="preserve"> by tadpoles</w:t>
      </w:r>
      <w:r w:rsidR="00E416C4">
        <w:rPr>
          <w:rFonts w:ascii="Times New Roman" w:hAnsi="Times New Roman" w:cs="Times New Roman"/>
          <w:sz w:val="24"/>
          <w:szCs w:val="24"/>
        </w:rPr>
        <w:t xml:space="preserve"> may have allowed </w:t>
      </w:r>
      <w:r w:rsidR="006E7B8A">
        <w:rPr>
          <w:rFonts w:ascii="Times New Roman" w:hAnsi="Times New Roman" w:cs="Times New Roman"/>
          <w:sz w:val="24"/>
          <w:szCs w:val="24"/>
        </w:rPr>
        <w:t xml:space="preserve">mayflies </w:t>
      </w:r>
      <w:r w:rsidR="00E416C4">
        <w:rPr>
          <w:rFonts w:ascii="Times New Roman" w:hAnsi="Times New Roman" w:cs="Times New Roman"/>
          <w:sz w:val="24"/>
          <w:szCs w:val="24"/>
        </w:rPr>
        <w:t xml:space="preserve">to </w:t>
      </w:r>
      <w:r w:rsidR="00BF0E62">
        <w:rPr>
          <w:rFonts w:ascii="Times New Roman" w:hAnsi="Times New Roman" w:cs="Times New Roman"/>
          <w:sz w:val="24"/>
          <w:szCs w:val="24"/>
        </w:rPr>
        <w:t>reduce algal abundance</w:t>
      </w:r>
      <w:r w:rsidR="0066534F">
        <w:rPr>
          <w:rFonts w:ascii="Times New Roman" w:hAnsi="Times New Roman" w:cs="Times New Roman"/>
          <w:sz w:val="24"/>
          <w:szCs w:val="24"/>
        </w:rPr>
        <w:t xml:space="preserve">.  </w:t>
      </w:r>
      <w:ins w:id="18" w:author="Thomas Collier Smith" w:date="2014-11-22T09:19:00Z">
        <w:r w:rsidR="00F11FB2">
          <w:rPr>
            <w:rFonts w:ascii="Times New Roman" w:hAnsi="Times New Roman" w:cs="Times New Roman"/>
            <w:sz w:val="24"/>
            <w:szCs w:val="24"/>
          </w:rPr>
          <w:t xml:space="preserve">Overall, our studies indicate that </w:t>
        </w:r>
      </w:ins>
      <w:del w:id="19" w:author="Thomas Collier Smith" w:date="2014-11-22T09:19:00Z">
        <w:r w:rsidR="00024BCD" w:rsidDel="00F11FB2">
          <w:rPr>
            <w:rFonts w:ascii="Times New Roman" w:hAnsi="Times New Roman" w:cs="Times New Roman"/>
            <w:sz w:val="24"/>
            <w:szCs w:val="24"/>
          </w:rPr>
          <w:delText>T</w:delText>
        </w:r>
      </w:del>
      <w:ins w:id="20" w:author="Thomas Collier Smith" w:date="2014-11-22T09:19:00Z">
        <w:r w:rsidR="00F11FB2">
          <w:rPr>
            <w:rFonts w:ascii="Times New Roman" w:hAnsi="Times New Roman" w:cs="Times New Roman"/>
            <w:sz w:val="24"/>
            <w:szCs w:val="24"/>
          </w:rPr>
          <w:t>t</w:t>
        </w:r>
      </w:ins>
      <w:r w:rsidR="00024BCD">
        <w:rPr>
          <w:rFonts w:ascii="Times New Roman" w:hAnsi="Times New Roman" w:cs="Times New Roman"/>
          <w:sz w:val="24"/>
          <w:szCs w:val="24"/>
        </w:rPr>
        <w:t>he removal of m</w:t>
      </w:r>
      <w:r w:rsidRPr="00A26358">
        <w:rPr>
          <w:rFonts w:ascii="Times New Roman" w:hAnsi="Times New Roman" w:cs="Times New Roman"/>
          <w:sz w:val="24"/>
          <w:szCs w:val="24"/>
        </w:rPr>
        <w:t xml:space="preserve">ountain yellow-legged frog tadpoles </w:t>
      </w:r>
      <w:r w:rsidR="00024BCD">
        <w:rPr>
          <w:rFonts w:ascii="Times New Roman" w:hAnsi="Times New Roman" w:cs="Times New Roman"/>
          <w:sz w:val="24"/>
          <w:szCs w:val="24"/>
        </w:rPr>
        <w:t xml:space="preserve">can </w:t>
      </w:r>
      <w:r w:rsidRPr="00A26358">
        <w:rPr>
          <w:rFonts w:ascii="Times New Roman" w:hAnsi="Times New Roman" w:cs="Times New Roman"/>
          <w:sz w:val="24"/>
          <w:szCs w:val="24"/>
        </w:rPr>
        <w:t xml:space="preserve">allow </w:t>
      </w:r>
      <w:r w:rsidR="00DA0ABC">
        <w:rPr>
          <w:rFonts w:ascii="Times New Roman" w:hAnsi="Times New Roman" w:cs="Times New Roman"/>
          <w:sz w:val="24"/>
          <w:szCs w:val="24"/>
        </w:rPr>
        <w:t>benthic producers to reac</w:t>
      </w:r>
      <w:r w:rsidR="002243E2">
        <w:rPr>
          <w:rFonts w:ascii="Times New Roman" w:hAnsi="Times New Roman" w:cs="Times New Roman"/>
          <w:sz w:val="24"/>
          <w:szCs w:val="24"/>
        </w:rPr>
        <w:t>h higher abundance</w:t>
      </w:r>
      <w:r w:rsidR="006E7B8A">
        <w:rPr>
          <w:rFonts w:ascii="Times New Roman" w:hAnsi="Times New Roman" w:cs="Times New Roman"/>
          <w:sz w:val="24"/>
          <w:szCs w:val="24"/>
        </w:rPr>
        <w:t xml:space="preserve"> and </w:t>
      </w:r>
      <w:r w:rsidR="00024BCD">
        <w:rPr>
          <w:rFonts w:ascii="Times New Roman" w:hAnsi="Times New Roman" w:cs="Times New Roman"/>
          <w:sz w:val="24"/>
          <w:szCs w:val="24"/>
        </w:rPr>
        <w:t xml:space="preserve">may </w:t>
      </w:r>
      <w:del w:id="21" w:author="Thomas Collier Smith" w:date="2014-11-22T09:20:00Z">
        <w:r w:rsidR="00024BCD" w:rsidDel="00F11FB2">
          <w:rPr>
            <w:rFonts w:ascii="Times New Roman" w:hAnsi="Times New Roman" w:cs="Times New Roman"/>
            <w:sz w:val="24"/>
            <w:szCs w:val="24"/>
          </w:rPr>
          <w:delText xml:space="preserve">either </w:delText>
        </w:r>
      </w:del>
      <w:ins w:id="22" w:author="Thomas Collier Smith" w:date="2014-11-22T09:20:00Z">
        <w:r w:rsidR="00F11FB2">
          <w:rPr>
            <w:rFonts w:ascii="Times New Roman" w:hAnsi="Times New Roman" w:cs="Times New Roman"/>
            <w:sz w:val="24"/>
            <w:szCs w:val="24"/>
          </w:rPr>
          <w:t xml:space="preserve">both </w:t>
        </w:r>
      </w:ins>
      <w:r w:rsidR="00024BCD">
        <w:rPr>
          <w:rFonts w:ascii="Times New Roman" w:hAnsi="Times New Roman" w:cs="Times New Roman"/>
          <w:sz w:val="24"/>
          <w:szCs w:val="24"/>
        </w:rPr>
        <w:t xml:space="preserve">harm </w:t>
      </w:r>
      <w:ins w:id="23" w:author="Thomas Collier Smith" w:date="2014-11-22T09:20:00Z">
        <w:r w:rsidR="00F11FB2">
          <w:rPr>
            <w:rFonts w:ascii="Times New Roman" w:hAnsi="Times New Roman" w:cs="Times New Roman"/>
            <w:sz w:val="24"/>
            <w:szCs w:val="24"/>
          </w:rPr>
          <w:t xml:space="preserve">and </w:t>
        </w:r>
      </w:ins>
      <w:del w:id="24" w:author="Thomas Collier Smith" w:date="2014-11-22T09:20:00Z">
        <w:r w:rsidR="00024BCD" w:rsidDel="00F11FB2">
          <w:rPr>
            <w:rFonts w:ascii="Times New Roman" w:hAnsi="Times New Roman" w:cs="Times New Roman"/>
            <w:sz w:val="24"/>
            <w:szCs w:val="24"/>
          </w:rPr>
          <w:delText xml:space="preserve">or </w:delText>
        </w:r>
      </w:del>
      <w:r w:rsidR="00024BCD">
        <w:rPr>
          <w:rFonts w:ascii="Times New Roman" w:hAnsi="Times New Roman" w:cs="Times New Roman"/>
          <w:sz w:val="24"/>
          <w:szCs w:val="24"/>
        </w:rPr>
        <w:t xml:space="preserve">help other </w:t>
      </w:r>
      <w:proofErr w:type="gramStart"/>
      <w:r w:rsidR="00024BCD">
        <w:rPr>
          <w:rFonts w:ascii="Times New Roman" w:hAnsi="Times New Roman" w:cs="Times New Roman"/>
          <w:sz w:val="24"/>
          <w:szCs w:val="24"/>
        </w:rPr>
        <w:t>grazers</w:t>
      </w:r>
      <w:ins w:id="25" w:author="Thomas Collier Smith" w:date="2014-11-22T09:20:00Z">
        <w:r w:rsidR="00F11FB2">
          <w:rPr>
            <w:rFonts w:ascii="Times New Roman" w:hAnsi="Times New Roman" w:cs="Times New Roman"/>
            <w:sz w:val="24"/>
            <w:szCs w:val="24"/>
          </w:rPr>
          <w:t xml:space="preserve"> </w:t>
        </w:r>
      </w:ins>
      <w:r w:rsidR="00024BCD">
        <w:rPr>
          <w:rFonts w:ascii="Times New Roman" w:hAnsi="Times New Roman" w:cs="Times New Roman"/>
          <w:sz w:val="24"/>
          <w:szCs w:val="24"/>
        </w:rPr>
        <w:t>;</w:t>
      </w:r>
      <w:proofErr w:type="gramEnd"/>
      <w:r w:rsidR="00024BCD">
        <w:rPr>
          <w:rFonts w:ascii="Times New Roman" w:hAnsi="Times New Roman" w:cs="Times New Roman"/>
          <w:sz w:val="24"/>
          <w:szCs w:val="24"/>
        </w:rPr>
        <w:t xml:space="preserve"> however the magnitudes of top-down and directions of within-trophic level interactions varied within and between our two experiments.  </w:t>
      </w:r>
      <w:del w:id="26" w:author="Thomas Collier Smith" w:date="2014-11-22T09:22:00Z">
        <w:r w:rsidR="00024BCD" w:rsidDel="00F11FB2">
          <w:rPr>
            <w:rFonts w:ascii="Times New Roman" w:hAnsi="Times New Roman" w:cs="Times New Roman"/>
            <w:sz w:val="24"/>
            <w:szCs w:val="24"/>
          </w:rPr>
          <w:delText>While t</w:delText>
        </w:r>
      </w:del>
      <w:ins w:id="27" w:author="Thomas Collier Smith" w:date="2014-11-22T09:22:00Z">
        <w:r w:rsidR="00F11FB2">
          <w:rPr>
            <w:rFonts w:ascii="Times New Roman" w:hAnsi="Times New Roman" w:cs="Times New Roman"/>
            <w:sz w:val="24"/>
            <w:szCs w:val="24"/>
          </w:rPr>
          <w:t>T</w:t>
        </w:r>
      </w:ins>
      <w:r w:rsidR="00024BCD">
        <w:rPr>
          <w:rFonts w:ascii="Times New Roman" w:hAnsi="Times New Roman" w:cs="Times New Roman"/>
          <w:sz w:val="24"/>
          <w:szCs w:val="24"/>
        </w:rPr>
        <w:t xml:space="preserve">he effects of frog and tadpole </w:t>
      </w:r>
      <w:r w:rsidR="00A37A83">
        <w:rPr>
          <w:rFonts w:ascii="Times New Roman" w:hAnsi="Times New Roman" w:cs="Times New Roman"/>
          <w:sz w:val="24"/>
          <w:szCs w:val="24"/>
        </w:rPr>
        <w:t xml:space="preserve">declines or </w:t>
      </w:r>
      <w:r w:rsidR="00024BCD">
        <w:rPr>
          <w:rFonts w:ascii="Times New Roman" w:hAnsi="Times New Roman" w:cs="Times New Roman"/>
          <w:sz w:val="24"/>
          <w:szCs w:val="24"/>
        </w:rPr>
        <w:t xml:space="preserve">extinctions </w:t>
      </w:r>
      <w:del w:id="28" w:author="Thomas Collier Smith" w:date="2014-11-22T09:21:00Z">
        <w:r w:rsidR="00024BCD" w:rsidDel="00F11FB2">
          <w:rPr>
            <w:rFonts w:ascii="Times New Roman" w:hAnsi="Times New Roman" w:cs="Times New Roman"/>
            <w:sz w:val="24"/>
            <w:szCs w:val="24"/>
          </w:rPr>
          <w:lastRenderedPageBreak/>
          <w:delText xml:space="preserve">are likely </w:delText>
        </w:r>
      </w:del>
      <w:ins w:id="29" w:author="Thomas Collier Smith" w:date="2014-11-22T09:21:00Z">
        <w:r w:rsidR="00F11FB2">
          <w:rPr>
            <w:rFonts w:ascii="Times New Roman" w:hAnsi="Times New Roman" w:cs="Times New Roman"/>
            <w:sz w:val="24"/>
            <w:szCs w:val="24"/>
          </w:rPr>
          <w:t xml:space="preserve">appear to be </w:t>
        </w:r>
      </w:ins>
      <w:r w:rsidR="00024BCD">
        <w:rPr>
          <w:rFonts w:ascii="Times New Roman" w:hAnsi="Times New Roman" w:cs="Times New Roman"/>
          <w:sz w:val="24"/>
          <w:szCs w:val="24"/>
        </w:rPr>
        <w:t>context-dependent and may be difficult to detect</w:t>
      </w:r>
      <w:del w:id="30" w:author="Thomas Collier Smith" w:date="2014-11-22T09:21:00Z">
        <w:r w:rsidR="00024BCD" w:rsidDel="00F11FB2">
          <w:rPr>
            <w:rFonts w:ascii="Times New Roman" w:hAnsi="Times New Roman" w:cs="Times New Roman"/>
            <w:sz w:val="24"/>
            <w:szCs w:val="24"/>
          </w:rPr>
          <w:delText xml:space="preserve">, our results suggest that the effects of mountain yellow-legged frog extinctions dohave the potential to change </w:delText>
        </w:r>
        <w:r w:rsidR="0066534F" w:rsidDel="00F11FB2">
          <w:rPr>
            <w:rFonts w:ascii="Times New Roman" w:hAnsi="Times New Roman" w:cs="Times New Roman"/>
            <w:sz w:val="24"/>
            <w:szCs w:val="24"/>
          </w:rPr>
          <w:delText>lake communities</w:delText>
        </w:r>
      </w:del>
      <w:proofErr w:type="gramStart"/>
      <w:ins w:id="31" w:author="Thomas Collier Smith" w:date="2014-11-22T09:21:00Z">
        <w:r w:rsidR="00F11FB2">
          <w:rPr>
            <w:rFonts w:ascii="Times New Roman" w:hAnsi="Times New Roman" w:cs="Times New Roman"/>
            <w:sz w:val="24"/>
            <w:szCs w:val="24"/>
          </w:rPr>
          <w:t>.</w:t>
        </w:r>
      </w:ins>
      <w:r w:rsidR="00BF0E62">
        <w:rPr>
          <w:rFonts w:ascii="Times New Roman" w:hAnsi="Times New Roman" w:cs="Times New Roman"/>
          <w:sz w:val="24"/>
          <w:szCs w:val="24"/>
        </w:rPr>
        <w:t>.</w:t>
      </w:r>
      <w:proofErr w:type="gramEnd"/>
    </w:p>
    <w:p w:rsidR="003D17A2" w:rsidRDefault="00BF5C5A" w:rsidP="00142C70">
      <w:pPr>
        <w:tabs>
          <w:tab w:val="left" w:pos="9090"/>
          <w:tab w:val="left" w:pos="9360"/>
        </w:tabs>
        <w:spacing w:line="480" w:lineRule="auto"/>
        <w:ind w:left="720" w:right="1440"/>
        <w:rPr>
          <w:rFonts w:ascii="Times New Roman" w:hAnsi="Times New Roman" w:cs="Times New Roman"/>
          <w:sz w:val="24"/>
          <w:szCs w:val="24"/>
        </w:rPr>
      </w:pPr>
      <w:r>
        <w:rPr>
          <w:rFonts w:ascii="Times New Roman" w:hAnsi="Times New Roman" w:cs="Times New Roman"/>
          <w:sz w:val="24"/>
          <w:szCs w:val="24"/>
        </w:rPr>
        <w:t>Keywords:</w:t>
      </w:r>
      <w:r w:rsidR="00BF0E62">
        <w:rPr>
          <w:rFonts w:ascii="Times New Roman" w:hAnsi="Times New Roman" w:cs="Times New Roman"/>
          <w:sz w:val="24"/>
          <w:szCs w:val="24"/>
        </w:rPr>
        <w:t xml:space="preserve"> </w:t>
      </w:r>
      <w:r w:rsidRPr="00674A2C">
        <w:rPr>
          <w:rFonts w:ascii="Times New Roman" w:hAnsi="Times New Roman" w:cs="Times New Roman"/>
          <w:i/>
          <w:sz w:val="24"/>
          <w:szCs w:val="24"/>
        </w:rPr>
        <w:t xml:space="preserve">Ameletus </w:t>
      </w:r>
      <w:proofErr w:type="spellStart"/>
      <w:r w:rsidRPr="00674A2C">
        <w:rPr>
          <w:rFonts w:ascii="Times New Roman" w:hAnsi="Times New Roman" w:cs="Times New Roman"/>
          <w:i/>
          <w:sz w:val="24"/>
          <w:szCs w:val="24"/>
        </w:rPr>
        <w:t>spp</w:t>
      </w:r>
      <w:proofErr w:type="spellEnd"/>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a</w:t>
      </w:r>
      <w:r w:rsidRPr="00BF0E62">
        <w:rPr>
          <w:rFonts w:ascii="Times New Roman" w:hAnsi="Times New Roman" w:cs="Times New Roman"/>
          <w:sz w:val="24"/>
          <w:szCs w:val="24"/>
        </w:rPr>
        <w:t>mphibian</w:t>
      </w:r>
      <w:r>
        <w:rPr>
          <w:rFonts w:ascii="Times New Roman" w:hAnsi="Times New Roman" w:cs="Times New Roman"/>
          <w:sz w:val="24"/>
          <w:szCs w:val="24"/>
        </w:rPr>
        <w:t xml:space="preserve"> declines</w:t>
      </w:r>
      <w:r w:rsidR="00BF0E62">
        <w:rPr>
          <w:rFonts w:ascii="Times New Roman" w:hAnsi="Times New Roman" w:cs="Times New Roman"/>
          <w:sz w:val="24"/>
          <w:szCs w:val="24"/>
        </w:rPr>
        <w:t xml:space="preserve">, </w:t>
      </w:r>
      <w:r w:rsidR="00BF0E62" w:rsidRPr="00E43095">
        <w:rPr>
          <w:rFonts w:ascii="Times New Roman" w:hAnsi="Times New Roman" w:cs="Times New Roman"/>
          <w:i/>
          <w:sz w:val="24"/>
          <w:szCs w:val="24"/>
        </w:rPr>
        <w:t>Callibaetis ferrugineus</w:t>
      </w:r>
      <w:r w:rsidR="00BF0E62">
        <w:rPr>
          <w:rFonts w:ascii="Times New Roman" w:hAnsi="Times New Roman" w:cs="Times New Roman"/>
          <w:sz w:val="24"/>
          <w:szCs w:val="24"/>
        </w:rPr>
        <w:t>, i</w:t>
      </w:r>
      <w:r>
        <w:rPr>
          <w:rFonts w:ascii="Times New Roman" w:hAnsi="Times New Roman" w:cs="Times New Roman"/>
          <w:sz w:val="24"/>
          <w:szCs w:val="24"/>
        </w:rPr>
        <w:t>nterspecific competition</w:t>
      </w:r>
      <w:r w:rsidR="00BF0E62">
        <w:rPr>
          <w:rFonts w:ascii="Times New Roman" w:hAnsi="Times New Roman" w:cs="Times New Roman"/>
          <w:sz w:val="24"/>
          <w:szCs w:val="24"/>
        </w:rPr>
        <w:t xml:space="preserve">, </w:t>
      </w:r>
      <w:r w:rsidR="00142C70">
        <w:rPr>
          <w:rFonts w:ascii="Times New Roman" w:hAnsi="Times New Roman" w:cs="Times New Roman"/>
          <w:i/>
          <w:sz w:val="24"/>
          <w:szCs w:val="24"/>
        </w:rPr>
        <w:t xml:space="preserve">Rana muscosa, </w:t>
      </w:r>
      <w:r w:rsidRPr="00674A2C">
        <w:rPr>
          <w:rFonts w:ascii="Times New Roman" w:hAnsi="Times New Roman" w:cs="Times New Roman"/>
          <w:i/>
          <w:sz w:val="24"/>
          <w:szCs w:val="24"/>
        </w:rPr>
        <w:t>Rana sierrae</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r</w:t>
      </w:r>
      <w:r w:rsidRPr="00BF0E62">
        <w:rPr>
          <w:rFonts w:ascii="Times New Roman" w:hAnsi="Times New Roman" w:cs="Times New Roman"/>
          <w:sz w:val="24"/>
          <w:szCs w:val="24"/>
        </w:rPr>
        <w:t>esponse surface design</w:t>
      </w:r>
      <w:r w:rsidR="00BF0E62">
        <w:rPr>
          <w:rFonts w:ascii="Times New Roman" w:hAnsi="Times New Roman" w:cs="Times New Roman"/>
          <w:sz w:val="24"/>
          <w:szCs w:val="24"/>
        </w:rPr>
        <w:t xml:space="preserve">, </w:t>
      </w:r>
      <w:r>
        <w:rPr>
          <w:rFonts w:ascii="Times New Roman" w:hAnsi="Times New Roman" w:cs="Times New Roman"/>
          <w:sz w:val="24"/>
          <w:szCs w:val="24"/>
        </w:rPr>
        <w:t>Sierra Nevada</w:t>
      </w:r>
      <w:r w:rsidR="00BF0E62">
        <w:rPr>
          <w:rFonts w:ascii="Times New Roman" w:hAnsi="Times New Roman" w:cs="Times New Roman"/>
          <w:sz w:val="24"/>
          <w:szCs w:val="24"/>
        </w:rPr>
        <w:t>, t</w:t>
      </w:r>
      <w:r>
        <w:rPr>
          <w:rFonts w:ascii="Times New Roman" w:hAnsi="Times New Roman" w:cs="Times New Roman"/>
          <w:sz w:val="24"/>
          <w:szCs w:val="24"/>
        </w:rPr>
        <w:t>op-down control</w:t>
      </w:r>
      <w:r w:rsidR="003D17A2">
        <w:rPr>
          <w:rFonts w:ascii="Times New Roman" w:hAnsi="Times New Roman" w:cs="Times New Roman"/>
          <w:sz w:val="24"/>
          <w:szCs w:val="24"/>
        </w:rPr>
        <w:br w:type="page"/>
      </w:r>
    </w:p>
    <w:p w:rsidR="00886188" w:rsidRPr="00886188" w:rsidRDefault="00886188" w:rsidP="008D3EF6">
      <w:pPr>
        <w:spacing w:line="480" w:lineRule="auto"/>
        <w:ind w:right="360" w:firstLine="720"/>
        <w:jc w:val="center"/>
        <w:rPr>
          <w:rFonts w:ascii="Times New Roman" w:hAnsi="Times New Roman" w:cs="Times New Roman"/>
          <w:smallCaps/>
          <w:sz w:val="24"/>
          <w:szCs w:val="24"/>
        </w:rPr>
      </w:pPr>
      <w:r>
        <w:rPr>
          <w:rFonts w:ascii="Times New Roman" w:hAnsi="Times New Roman" w:cs="Times New Roman"/>
          <w:smallCaps/>
          <w:sz w:val="24"/>
          <w:szCs w:val="24"/>
        </w:rPr>
        <w:lastRenderedPageBreak/>
        <w:t>Introduction</w:t>
      </w:r>
    </w:p>
    <w:p w:rsidR="00AC6196" w:rsidRDefault="00F61DA9" w:rsidP="00E416C4">
      <w:pPr>
        <w:spacing w:line="480" w:lineRule="auto"/>
        <w:ind w:right="360" w:firstLine="720"/>
        <w:rPr>
          <w:ins w:id="32" w:author="Thomas Collier Smith" w:date="2014-11-22T09:25:00Z"/>
          <w:rFonts w:ascii="Times New Roman" w:hAnsi="Times New Roman" w:cs="Times New Roman"/>
          <w:sz w:val="24"/>
          <w:szCs w:val="24"/>
        </w:rPr>
      </w:pPr>
      <w:r>
        <w:rPr>
          <w:rFonts w:ascii="Times New Roman" w:hAnsi="Times New Roman" w:cs="Times New Roman"/>
          <w:sz w:val="24"/>
          <w:szCs w:val="24"/>
        </w:rPr>
        <w:t xml:space="preserve">Despite </w:t>
      </w:r>
      <w:r w:rsidR="00E60572">
        <w:rPr>
          <w:rFonts w:ascii="Times New Roman" w:hAnsi="Times New Roman" w:cs="Times New Roman"/>
          <w:sz w:val="24"/>
          <w:szCs w:val="24"/>
        </w:rPr>
        <w:t xml:space="preserve">a quarter-century of </w:t>
      </w:r>
      <w:r>
        <w:rPr>
          <w:rFonts w:ascii="Times New Roman" w:hAnsi="Times New Roman" w:cs="Times New Roman"/>
          <w:sz w:val="24"/>
          <w:szCs w:val="24"/>
        </w:rPr>
        <w:t xml:space="preserve">awareness of worldwide amphibian population declines and extinctions </w:t>
      </w:r>
      <w:r w:rsidR="006F469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"id" : "ITEM-2", "itemData" : { "author" : [ { "dropping-particle" : "", "family" : "Wake", "given" : "D. B.", "non-dropping-particle" : "", "parse-names" : false, "suffix" : "" }, { "dropping-particle" : "", "family" : "Vredenburg", "given" : "V. T.", "non-dropping-particle" : "", "parse-names" : false, "suffix" : "" } ], "container-title" : "Proceedings of the National Academy of Sciences", "id" : "ITEM-2", "issue" : "Supplement 1", "issued" : { "date-parts" : [ [ "2008" ] ] }, "page" : "11466", "title" : "Are we in the midst of the sixth mass extinction? A view from the world of amphibians", "type" : "article-journal", "volume" : "105" }, "uris" : [ "http://www.mendeley.com/documents/?uuid=1354c63f-a409-46b6-8c06-03d9fe884f5e" ] } ], "mendeley" : { "formattedCitation" : "(Stuart et al. 2004, Wake and Vredenburg 2008)", "plainTextFormattedCitation" : "(Stuart et al. 2004, Wake and Vredenburg 2008)", "previouslyFormattedCitation" : "(Stuart et al. 2004, Wake and Vredenburg 2008)" }, "properties" : { "noteIndex" : 0 }, "schema" : "https://github.com/citation-style-language/schema/raw/master/csl-citation.json" }</w:instrText>
      </w:r>
      <w:r w:rsidR="006F4693">
        <w:rPr>
          <w:rFonts w:ascii="Times New Roman" w:hAnsi="Times New Roman" w:cs="Times New Roman"/>
          <w:sz w:val="24"/>
          <w:szCs w:val="24"/>
        </w:rPr>
        <w:fldChar w:fldCharType="separate"/>
      </w:r>
      <w:r w:rsidR="006F4693" w:rsidRPr="006F4693">
        <w:rPr>
          <w:rFonts w:ascii="Times New Roman" w:hAnsi="Times New Roman" w:cs="Times New Roman"/>
          <w:noProof/>
          <w:sz w:val="24"/>
          <w:szCs w:val="24"/>
        </w:rPr>
        <w:t>(Stuart et al. 2004, Wake and Vredenburg 2008)</w:t>
      </w:r>
      <w:r w:rsidR="006F4693">
        <w:rPr>
          <w:rFonts w:ascii="Times New Roman" w:hAnsi="Times New Roman" w:cs="Times New Roman"/>
          <w:sz w:val="24"/>
          <w:szCs w:val="24"/>
        </w:rPr>
        <w:fldChar w:fldCharType="end"/>
      </w:r>
      <w:r w:rsidR="0009455C">
        <w:rPr>
          <w:rFonts w:ascii="Times New Roman" w:hAnsi="Times New Roman" w:cs="Times New Roman"/>
          <w:sz w:val="24"/>
          <w:szCs w:val="24"/>
        </w:rPr>
        <w:t xml:space="preserve">, </w:t>
      </w:r>
      <w:del w:id="33" w:author="Thomas Collier Smith" w:date="2014-11-22T09:22:00Z">
        <w:r w:rsidR="0009455C" w:rsidDel="00F11FB2">
          <w:rPr>
            <w:rFonts w:ascii="Times New Roman" w:hAnsi="Times New Roman" w:cs="Times New Roman"/>
            <w:sz w:val="24"/>
            <w:szCs w:val="24"/>
          </w:rPr>
          <w:delText>the</w:delText>
        </w:r>
        <w:r w:rsidDel="00F11FB2">
          <w:rPr>
            <w:rFonts w:ascii="Times New Roman" w:hAnsi="Times New Roman" w:cs="Times New Roman"/>
            <w:sz w:val="24"/>
            <w:szCs w:val="24"/>
          </w:rPr>
          <w:delText>ir</w:delText>
        </w:r>
        <w:r w:rsidR="0009455C" w:rsidDel="00F11FB2">
          <w:rPr>
            <w:rFonts w:ascii="Times New Roman" w:hAnsi="Times New Roman" w:cs="Times New Roman"/>
            <w:sz w:val="24"/>
            <w:szCs w:val="24"/>
          </w:rPr>
          <w:delText xml:space="preserve"> </w:delText>
        </w:r>
      </w:del>
      <w:ins w:id="34" w:author="Thomas Collier Smith" w:date="2014-11-22T09:22:00Z">
        <w:r w:rsidR="00F11FB2">
          <w:rPr>
            <w:rFonts w:ascii="Times New Roman" w:hAnsi="Times New Roman" w:cs="Times New Roman"/>
            <w:sz w:val="24"/>
            <w:szCs w:val="24"/>
          </w:rPr>
          <w:t xml:space="preserve">the </w:t>
        </w:r>
      </w:ins>
      <w:r>
        <w:rPr>
          <w:rFonts w:ascii="Times New Roman" w:hAnsi="Times New Roman" w:cs="Times New Roman"/>
          <w:sz w:val="24"/>
          <w:szCs w:val="24"/>
        </w:rPr>
        <w:t xml:space="preserve">ecological consequences </w:t>
      </w:r>
      <w:ins w:id="35" w:author="Thomas Collier Smith" w:date="2014-11-22T09:22:00Z">
        <w:r w:rsidR="00AC6196">
          <w:rPr>
            <w:rFonts w:ascii="Times New Roman" w:hAnsi="Times New Roman" w:cs="Times New Roman"/>
            <w:sz w:val="24"/>
            <w:szCs w:val="24"/>
          </w:rPr>
          <w:t xml:space="preserve">of these declines </w:t>
        </w:r>
      </w:ins>
      <w:r>
        <w:rPr>
          <w:rFonts w:ascii="Times New Roman" w:hAnsi="Times New Roman" w:cs="Times New Roman"/>
          <w:sz w:val="24"/>
          <w:szCs w:val="24"/>
        </w:rPr>
        <w:t>remain</w:t>
      </w:r>
      <w:r w:rsidR="0009455C">
        <w:rPr>
          <w:rFonts w:ascii="Times New Roman" w:hAnsi="Times New Roman" w:cs="Times New Roman"/>
          <w:sz w:val="24"/>
          <w:szCs w:val="24"/>
        </w:rPr>
        <w:t xml:space="preserve"> largely unquantified</w:t>
      </w:r>
      <w:r w:rsidR="00E416C4">
        <w:rPr>
          <w:rFonts w:ascii="Times New Roman" w:hAnsi="Times New Roman" w:cs="Times New Roman"/>
          <w:sz w:val="24"/>
          <w:szCs w:val="24"/>
        </w:rPr>
        <w:t xml:space="preserve"> </w:t>
      </w:r>
      <w:r w:rsidR="00E416C4">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"ITEM-1",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2014)", "manualFormatting" : "(but see Connelly et al. 2014 and others)", "plainTextFormattedCitation" : "(Connelly et al. 2014)", "previouslyFormattedCitation" : "(Connelly et al. 2014)" }, "properties" : { "noteIndex" : 0 }, "schema" : "https://github.com/citation-style-language/schema/raw/master/csl-citation.json" }</w:instrText>
      </w:r>
      <w:r w:rsidR="00E416C4">
        <w:rPr>
          <w:rFonts w:ascii="Times New Roman" w:hAnsi="Times New Roman" w:cs="Times New Roman"/>
          <w:sz w:val="24"/>
          <w:szCs w:val="24"/>
        </w:rPr>
        <w:fldChar w:fldCharType="separate"/>
      </w:r>
      <w:r w:rsidR="00E416C4" w:rsidRPr="00E416C4">
        <w:rPr>
          <w:rFonts w:ascii="Times New Roman" w:hAnsi="Times New Roman" w:cs="Times New Roman"/>
          <w:noProof/>
          <w:sz w:val="24"/>
          <w:szCs w:val="24"/>
        </w:rPr>
        <w:t>(</w:t>
      </w:r>
      <w:r w:rsidR="00E416C4">
        <w:rPr>
          <w:rFonts w:ascii="Times New Roman" w:hAnsi="Times New Roman" w:cs="Times New Roman"/>
          <w:noProof/>
          <w:sz w:val="24"/>
          <w:szCs w:val="24"/>
        </w:rPr>
        <w:t xml:space="preserve">but see </w:t>
      </w:r>
      <w:r w:rsidR="00E416C4" w:rsidRPr="00E416C4">
        <w:rPr>
          <w:rFonts w:ascii="Times New Roman" w:hAnsi="Times New Roman" w:cs="Times New Roman"/>
          <w:noProof/>
          <w:sz w:val="24"/>
          <w:szCs w:val="24"/>
        </w:rPr>
        <w:t>Connelly et al. 2014</w:t>
      </w:r>
      <w:ins w:id="36" w:author="Thomas Collier Smith" w:date="2014-11-22T09:23:00Z">
        <w:r w:rsidR="00AC6196">
          <w:rPr>
            <w:rFonts w:ascii="Times New Roman" w:hAnsi="Times New Roman" w:cs="Times New Roman"/>
            <w:noProof/>
            <w:sz w:val="24"/>
            <w:szCs w:val="24"/>
          </w:rPr>
          <w:t xml:space="preserve"> and others</w:t>
        </w:r>
      </w:ins>
      <w:r w:rsidR="00E416C4" w:rsidRPr="00E416C4">
        <w:rPr>
          <w:rFonts w:ascii="Times New Roman" w:hAnsi="Times New Roman" w:cs="Times New Roman"/>
          <w:noProof/>
          <w:sz w:val="24"/>
          <w:szCs w:val="24"/>
        </w:rPr>
        <w:t>)</w:t>
      </w:r>
      <w:r w:rsidR="00E416C4">
        <w:rPr>
          <w:rFonts w:ascii="Times New Roman" w:hAnsi="Times New Roman" w:cs="Times New Roman"/>
          <w:sz w:val="24"/>
          <w:szCs w:val="24"/>
        </w:rPr>
        <w:fldChar w:fldCharType="end"/>
      </w:r>
      <w:r w:rsidR="004A5BD3">
        <w:rPr>
          <w:rFonts w:ascii="Times New Roman" w:hAnsi="Times New Roman" w:cs="Times New Roman"/>
          <w:sz w:val="24"/>
          <w:szCs w:val="24"/>
        </w:rPr>
        <w:t xml:space="preserve">.  </w:t>
      </w:r>
      <w:r>
        <w:rPr>
          <w:rFonts w:ascii="Times New Roman" w:hAnsi="Times New Roman" w:cs="Times New Roman"/>
          <w:sz w:val="24"/>
          <w:szCs w:val="24"/>
        </w:rPr>
        <w:t xml:space="preserve">Generally, </w:t>
      </w:r>
      <w:r w:rsidR="00E416C4">
        <w:rPr>
          <w:rFonts w:ascii="Times New Roman" w:hAnsi="Times New Roman" w:cs="Times New Roman"/>
          <w:sz w:val="24"/>
          <w:szCs w:val="24"/>
        </w:rPr>
        <w:t>e</w:t>
      </w:r>
      <w:r w:rsidR="004A5BD3">
        <w:rPr>
          <w:rFonts w:ascii="Times New Roman" w:hAnsi="Times New Roman" w:cs="Times New Roman"/>
          <w:sz w:val="24"/>
          <w:szCs w:val="24"/>
        </w:rPr>
        <w:t xml:space="preserve">xtinctions </w:t>
      </w:r>
      <w:r>
        <w:rPr>
          <w:rFonts w:ascii="Times New Roman" w:hAnsi="Times New Roman" w:cs="Times New Roman"/>
          <w:sz w:val="24"/>
          <w:szCs w:val="24"/>
        </w:rPr>
        <w:t xml:space="preserve">or </w:t>
      </w:r>
      <w:r w:rsidR="00E416C4">
        <w:rPr>
          <w:rFonts w:ascii="Times New Roman" w:hAnsi="Times New Roman" w:cs="Times New Roman"/>
          <w:sz w:val="24"/>
          <w:szCs w:val="24"/>
        </w:rPr>
        <w:t>species removals can</w:t>
      </w:r>
      <w:r w:rsidR="008E6404">
        <w:rPr>
          <w:rFonts w:ascii="Times New Roman" w:hAnsi="Times New Roman" w:cs="Times New Roman"/>
          <w:sz w:val="24"/>
          <w:szCs w:val="24"/>
        </w:rPr>
        <w:t xml:space="preserve"> alter</w:t>
      </w:r>
      <w:r w:rsidR="004A5BD3">
        <w:rPr>
          <w:rFonts w:ascii="Times New Roman" w:hAnsi="Times New Roman" w:cs="Times New Roman"/>
          <w:sz w:val="24"/>
          <w:szCs w:val="24"/>
        </w:rPr>
        <w:t xml:space="preserve"> commun</w:t>
      </w:r>
      <w:r w:rsidR="008E6404">
        <w:rPr>
          <w:rFonts w:ascii="Times New Roman" w:hAnsi="Times New Roman" w:cs="Times New Roman"/>
          <w:sz w:val="24"/>
          <w:szCs w:val="24"/>
        </w:rPr>
        <w:t>ities</w:t>
      </w:r>
      <w:del w:id="37" w:author="Thomas Collier Smith" w:date="2014-11-22T09:23:00Z">
        <w:r w:rsidR="008E6404" w:rsidDel="00AC6196">
          <w:rPr>
            <w:rFonts w:ascii="Times New Roman" w:hAnsi="Times New Roman" w:cs="Times New Roman"/>
            <w:sz w:val="24"/>
            <w:szCs w:val="24"/>
          </w:rPr>
          <w:delText xml:space="preserve"> </w:delText>
        </w:r>
      </w:del>
      <w:r w:rsidR="00E60572">
        <w:rPr>
          <w:rFonts w:ascii="Times New Roman" w:hAnsi="Times New Roman" w:cs="Times New Roman"/>
          <w:sz w:val="24"/>
          <w:szCs w:val="24"/>
        </w:rPr>
        <w:t xml:space="preserve">, in part </w:t>
      </w:r>
      <w:r w:rsidR="00E416C4">
        <w:rPr>
          <w:rFonts w:ascii="Times New Roman" w:hAnsi="Times New Roman" w:cs="Times New Roman"/>
          <w:sz w:val="24"/>
          <w:szCs w:val="24"/>
        </w:rPr>
        <w:t xml:space="preserve">through the loss of top-down resource control  </w:t>
      </w:r>
      <w:r>
        <w:rPr>
          <w:rFonts w:ascii="Times New Roman" w:hAnsi="Times New Roman" w:cs="Times New Roman"/>
          <w:sz w:val="24"/>
          <w:szCs w:val="24"/>
        </w:rPr>
        <w:fldChar w:fldCharType="begin" w:fldLock="1"/>
      </w:r>
      <w:r w:rsidR="00243B43">
        <w:rPr>
          <w:rFonts w:ascii="Times New Roman" w:hAnsi="Times New Roman" w:cs="Times New Roman"/>
          <w:sz w:val="24"/>
          <w:szCs w:val="24"/>
        </w:rPr>
        <w:instrText>ADDIN CSL_CITATION { "citationItems" : [ { "id" : "ITEM-1", "itemData" : { "ISSN" : "1461-0248", "author" : [ { "dropping-particle" : "", "family" : "Gruner", "given" : "Daniel S.", "non-dropping-particle" : "", "parse-names" : false, "suffix" : "" }, { "dropping-particle" : "", "family" : "Smith", "given" : "Jennifer E.", "non-dropping-particle" : "", "parse-names" : false, "suffix" : "" }, { "dropping-particle" : "", "family" : "Seabloom", "given" : "Eric W.", "non-dropping-particle" : "", "parse-names" : false, "suffix" : "" }, { "dropping-particle" : "", "family" : "Sandin", "given" : "Stuart A.", "non-dropping-particle" : "", "parse-names" : false, "suffix" : "" }, { "dropping-particle" : "", "family" : "Ngai", "given" : "Jacqueline T.", "non-dropping-particle" : "", "parse-names" : false, "suffix" : "" }, { "dropping-particle" : "", "family" : "Hillebrand", "given" : "Helmut", "non-dropping-particle" : "", "parse-names" : false, "suffix" : "" }, { "dropping-particle" : "", "family" : "Harpole", "given" : "W. Stanley", "non-dropping-particle" : "", "parse-names" : false, "suffix" : "" }, { "dropping-particle" : "", "family" : "Elser", "given" : "James J.", "non-dropping-particle" : "", "parse-names" : false, "suffix" : "" }, { "dropping-particle" : "", "family" : "Cleland", "given" : "Elsa E.", "non-dropping-particle" : "", "parse-names" : false, "suffix" : "" }, { "dropping-particle" : "", "family" : "Bracken", "given" : "Matthew E. S.", "non-dropping-particle" : "", "parse-names" : false, "suffix" : "" }, { "dropping-particle" : "", "family" : "Borer", "given" : "Elizabeth T.", "non-dropping-particle" : "", "parse-names" : false, "suffix" : "" }, { "dropping-particle" : "", "family" : "Bolker", "given" : "Benjamin M.", "non-dropping-particle" : "", "parse-names" : false, "suffix" : "" } ], "container-title" : "Ecology Letters", "id" : "ITEM-1", "issue" : "7", "issued" : { "date-parts" : [ [ "2008" ] ] }, "page" : "740-755", "title" : "A cross-system synthesis of consumer and nutrient resource control on producer biomass", "type" : "article-journal", "volume" : "11" }, "uris" : [ "http://www.mendeley.com/documents/?uuid=8d1acdac-11fb-48cc-bab6-ec2126936571" ] }, { "id" : "ITEM-2", "itemData" : { "author" : [ { "dropping-particle" : "", "family" : "Paine", "given" : "R. T.", "non-dropping-particle" : "", "parse-names" : false, "suffix" : "" } ], "container-title" : "The American Naturalist", "id" : "ITEM-2", "issue" : "910", "issued" : { "date-parts" : [ [ "1966" ] ] }, "page" : "65", "title" : "Food web complexity and species diversity", "type" : "article-journal", "volume" : "100" }, "uris" : [ "http://www.mendeley.com/documents/?uuid=196b6254-4ccb-4583-9d61-b94a7fcafb60" ] }, { "id" : "ITEM-3", "itemData" : { "DOI" : "10.1890/02-0550", "ISSN" : "0012-9658", "abstract" : "Different species occupy similar trophic positions in natural communities. However, ecologists have often overlooked the consequences of this variation for local communities by assuming that species occupying similar trophic positions are functionally similar. There have been few experimental tests of this important assumption. We tested the assumption of functional similarity by comparing the effect of six different predators (three fish and three salamander species) on an ensemble of larval anuran prey. Our experiment identified substantial variation in the impact of different predators on a variety of responses. Differences among predators in their selection of prey caused the structure of the larval anuran ensemble to vary continuously as opposed to producing discrete alternative states. Predators also differed in their ability to suppress either the total number or biomass of anurans. Thus, performance of larval anurans was dependent upon the identity of the predator. Moreover, the identity of predat...", "author" : [ { "dropping-particle" : "", "family" : "Chalcraft", "given" : "David R.", "non-dropping-particle" : "", "parse-names" : false, "suffix" : "" }, { "dropping-particle" : "", "family" : "Resetarits", "given" : "William J.", "non-dropping-particle" : "", "parse-names" : false, "suffix" : "" } ], "container-title" : "Ecology", "id" : "ITEM-3", "issue" : "9", "issued" : { "date-parts" : [ [ "2003", "9", "11" ] ] }, "page" : "2407-2418", "title" : "Predator identity and ecological impacts: functional redundancy or fuctional diversity?", "type" : "article-journal", "volume" : "84" }, "uris" : [ "http://www.mendeley.com/documents/?uuid=f14642a2-3f17-4c3e-bdee-7bfe3f786d5a" ] }, { "id" : "ITEM-4", "itemData" : { "author" : [ { "dropping-particle" : "", "family" : "Hairston", "given" : "N. G.", "non-dropping-particle" : "", "parse-names" : false, "suffix" : "" }, { "dropping-particle" : "", "family" : "Smith", "given" : "F. E.", "non-dropping-particle" : "", "parse-names" : false, "suffix" : "" }, { "dropping-particle" : "", "family" : "Slobodkin", "given" : "L. B.", "non-dropping-particle" : "", "parse-names" : false, "suffix" : "" } ], "container-title" : "The American Naturalist", "id" : "ITEM-4", "issue" : "879", "issued" : { "date-parts" : [ [ "1960" ] ] }, "page" : "421", "title" : "Community Structure, Population Control, and Competition", "type" : "article-journal", "volume" : "94" }, "uris" : [ "http://www.mendeley.com/documents/?uuid=2f1cb552-af25-4e68-bfc9-95a9d9bbf2ee" ] }, { "id" : "ITEM-5", "itemData" : { "author" : [ { "dropping-particle" : "", "family" : "Carpenter", "given" : "S. R.", "non-dropping-particle" : "", "parse-names" : false, "suffix" : "" }, { "dropping-particle" : "", "family" : "Kitchell", "given" : "J. F.", "non-dropping-particle" : "", "parse-names" : false, "suffix" : "" }, { "dropping-particle" : "", "family" : "Hodgson", "given" : "J. R.", "non-dropping-particle" : "", "parse-names" : false, "suffix" : "" } ], "container-title" : "Bioscience", "id" : "ITEM-5", "issue" : "10", "issued" : { "date-parts" : [ [ "1985" ] ] }, "page" : "634-639", "title" : "Cascading trophic interactions and lake productivity", "type" : "article-journal", "volume" : "35" }, "uris" : [ "http://www.mendeley.com/documents/?uuid=dd4bc5b0-d816-439c-a433-3ae2a5d3fb9d" ] } ], "mendeley" : { "formattedCitation" : "(Hairston et al. 1960, Paine 1966, Carpenter et al. 1985, Chalcraft and Resetarits 2003, Gruner et al. 2008)", "plainTextFormattedCitation" : "(Hairston et al. 1960, Paine 1966, Carpenter et al. 1985, Chalcraft and Resetarits 2003, Gruner et al. 2008)", "previouslyFormattedCitation" : "(Hairston et al. 1960, Paine 1966, Carpenter et al. 1985, Chalcraft and Resetarits 2003, Gruner et al. 2008)"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(Hairston et al. 1960, Paine 1966, Carpenter et al. 1985, Chalcraft and Resetarits 2003, Gruner et al. 2008)</w:t>
      </w:r>
      <w:r>
        <w:rPr>
          <w:rFonts w:ascii="Times New Roman" w:hAnsi="Times New Roman" w:cs="Times New Roman"/>
          <w:sz w:val="24"/>
          <w:szCs w:val="24"/>
        </w:rPr>
        <w:fldChar w:fldCharType="end"/>
      </w:r>
      <w:r w:rsidR="00225F27">
        <w:rPr>
          <w:rFonts w:ascii="Times New Roman" w:hAnsi="Times New Roman" w:cs="Times New Roman"/>
          <w:sz w:val="24"/>
          <w:szCs w:val="24"/>
        </w:rPr>
        <w:t xml:space="preserve"> </w:t>
      </w:r>
      <w:r w:rsidR="003D17A2">
        <w:rPr>
          <w:rFonts w:ascii="Times New Roman" w:hAnsi="Times New Roman" w:cs="Times New Roman"/>
          <w:sz w:val="24"/>
          <w:szCs w:val="24"/>
        </w:rPr>
        <w:t xml:space="preserve">or </w:t>
      </w:r>
      <w:ins w:id="38" w:author="Thomas Collier Smith" w:date="2014-11-22T09:23:00Z">
        <w:r w:rsidR="00AC6196">
          <w:rPr>
            <w:rFonts w:ascii="Times New Roman" w:hAnsi="Times New Roman" w:cs="Times New Roman"/>
            <w:sz w:val="24"/>
            <w:szCs w:val="24"/>
          </w:rPr>
          <w:t xml:space="preserve">through the </w:t>
        </w:r>
      </w:ins>
      <w:r w:rsidR="00E416C4">
        <w:rPr>
          <w:rFonts w:ascii="Times New Roman" w:hAnsi="Times New Roman" w:cs="Times New Roman"/>
          <w:sz w:val="24"/>
          <w:szCs w:val="24"/>
        </w:rPr>
        <w:t xml:space="preserve">loss of </w:t>
      </w:r>
      <w:r>
        <w:rPr>
          <w:rFonts w:ascii="Times New Roman" w:hAnsi="Times New Roman" w:cs="Times New Roman"/>
          <w:sz w:val="24"/>
          <w:szCs w:val="24"/>
        </w:rPr>
        <w:t xml:space="preserve">indirect </w:t>
      </w:r>
      <w:r w:rsidR="00E416C4">
        <w:rPr>
          <w:rFonts w:ascii="Times New Roman" w:hAnsi="Times New Roman" w:cs="Times New Roman"/>
          <w:sz w:val="24"/>
          <w:szCs w:val="24"/>
        </w:rPr>
        <w:t>effects on competitors</w:t>
      </w:r>
      <w:r w:rsidR="003D17A2">
        <w:rPr>
          <w:rFonts w:ascii="Times New Roman" w:hAnsi="Times New Roman" w:cs="Times New Roman"/>
          <w:sz w:val="24"/>
          <w:szCs w:val="24"/>
        </w:rPr>
        <w:t xml:space="preserve"> </w:t>
      </w:r>
      <w:r w:rsidR="00225F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"ITEM-1",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"(Holbrook and Schmitt 1995)", "plainTextFormattedCitation" : "(Holbrook and Schmitt 1995)", "previouslyFormattedCitation" : "(Holbrook and Schmitt 1995)" }, "properties" : { "noteIndex" : 0 }, "schema" : "https://github.com/citation-style-language/schema/raw/master/csl-citation.json" }</w:instrText>
      </w:r>
      <w:r w:rsidR="00225F27">
        <w:rPr>
          <w:rFonts w:ascii="Times New Roman" w:hAnsi="Times New Roman" w:cs="Times New Roman"/>
          <w:sz w:val="24"/>
          <w:szCs w:val="24"/>
        </w:rPr>
        <w:fldChar w:fldCharType="separate"/>
      </w:r>
      <w:r w:rsidR="00225F27" w:rsidRPr="00225F27">
        <w:rPr>
          <w:rFonts w:ascii="Times New Roman" w:hAnsi="Times New Roman" w:cs="Times New Roman"/>
          <w:noProof/>
          <w:sz w:val="24"/>
          <w:szCs w:val="24"/>
        </w:rPr>
        <w:t>(Holbrook and Schmitt 1995)</w:t>
      </w:r>
      <w:r w:rsidR="00225F27">
        <w:rPr>
          <w:rFonts w:ascii="Times New Roman" w:hAnsi="Times New Roman" w:cs="Times New Roman"/>
          <w:sz w:val="24"/>
          <w:szCs w:val="24"/>
        </w:rPr>
        <w:fldChar w:fldCharType="end"/>
      </w:r>
      <w:r w:rsidR="00E60572">
        <w:rPr>
          <w:rFonts w:ascii="Times New Roman" w:hAnsi="Times New Roman" w:cs="Times New Roman"/>
          <w:sz w:val="24"/>
          <w:szCs w:val="24"/>
        </w:rPr>
        <w:t xml:space="preserve">.  </w:t>
      </w:r>
      <w:del w:id="39" w:author="Thomas Collier Smith" w:date="2014-11-22T09:23:00Z">
        <w:r w:rsidR="00E60572" w:rsidDel="00AC6196">
          <w:rPr>
            <w:rFonts w:ascii="Times New Roman" w:hAnsi="Times New Roman" w:cs="Times New Roman"/>
            <w:sz w:val="24"/>
            <w:szCs w:val="24"/>
          </w:rPr>
          <w:delText>This indicates</w:delText>
        </w:r>
        <w:r w:rsidR="009B018C" w:rsidDel="00AC6196">
          <w:rPr>
            <w:rFonts w:ascii="Times New Roman" w:hAnsi="Times New Roman" w:cs="Times New Roman"/>
            <w:sz w:val="24"/>
            <w:szCs w:val="24"/>
          </w:rPr>
          <w:delText xml:space="preserve"> that </w:delText>
        </w:r>
        <w:r w:rsidDel="00AC6196">
          <w:rPr>
            <w:rFonts w:ascii="Times New Roman" w:hAnsi="Times New Roman" w:cs="Times New Roman"/>
            <w:sz w:val="24"/>
            <w:szCs w:val="24"/>
          </w:rPr>
          <w:delText>d</w:delText>
        </w:r>
      </w:del>
      <w:ins w:id="40" w:author="Thomas Collier Smith" w:date="2014-11-22T09:23:00Z">
        <w:r w:rsidR="00AC6196">
          <w:rPr>
            <w:rFonts w:ascii="Times New Roman" w:hAnsi="Times New Roman" w:cs="Times New Roman"/>
            <w:sz w:val="24"/>
            <w:szCs w:val="24"/>
          </w:rPr>
          <w:t>D</w:t>
        </w:r>
      </w:ins>
      <w:r>
        <w:rPr>
          <w:rFonts w:ascii="Times New Roman" w:hAnsi="Times New Roman" w:cs="Times New Roman"/>
          <w:sz w:val="24"/>
          <w:szCs w:val="24"/>
        </w:rPr>
        <w:t xml:space="preserve">eclines and extinctions </w:t>
      </w:r>
      <w:r w:rsidR="009B018C">
        <w:rPr>
          <w:rFonts w:ascii="Times New Roman" w:hAnsi="Times New Roman" w:cs="Times New Roman"/>
          <w:sz w:val="24"/>
          <w:szCs w:val="24"/>
        </w:rPr>
        <w:t xml:space="preserve">of amphibians </w:t>
      </w:r>
      <w:r w:rsidR="00E60572">
        <w:rPr>
          <w:rFonts w:ascii="Times New Roman" w:hAnsi="Times New Roman" w:cs="Times New Roman"/>
          <w:sz w:val="24"/>
          <w:szCs w:val="24"/>
        </w:rPr>
        <w:t xml:space="preserve">have the potential to </w:t>
      </w:r>
      <w:r>
        <w:rPr>
          <w:rFonts w:ascii="Times New Roman" w:hAnsi="Times New Roman" w:cs="Times New Roman"/>
          <w:sz w:val="24"/>
          <w:szCs w:val="24"/>
        </w:rPr>
        <w:t>change communities</w:t>
      </w:r>
      <w:ins w:id="41" w:author="Thomas Collier Smith" w:date="2014-11-22T09:24:00Z">
        <w:r w:rsidR="00AC6196">
          <w:rPr>
            <w:rFonts w:ascii="Times New Roman" w:hAnsi="Times New Roman" w:cs="Times New Roman"/>
            <w:sz w:val="24"/>
            <w:szCs w:val="24"/>
          </w:rPr>
          <w:t>, but the magnitude of those changes is likely to vary among species and among communities (</w:t>
        </w:r>
      </w:ins>
      <w:proofErr w:type="spellStart"/>
      <w:ins w:id="42" w:author="Thomas Collier Smith" w:date="2014-11-22T09:25:00Z">
        <w:r w:rsidR="00AC6196">
          <w:rPr>
            <w:rFonts w:ascii="Times New Roman" w:hAnsi="Times New Roman" w:cs="Times New Roman"/>
            <w:sz w:val="24"/>
            <w:szCs w:val="24"/>
          </w:rPr>
          <w:t>Menge</w:t>
        </w:r>
        <w:proofErr w:type="spellEnd"/>
        <w:r w:rsidR="00AC6196">
          <w:rPr>
            <w:rFonts w:ascii="Times New Roman" w:hAnsi="Times New Roman" w:cs="Times New Roman"/>
            <w:sz w:val="24"/>
            <w:szCs w:val="24"/>
          </w:rPr>
          <w:t xml:space="preserve"> 2003.  </w:t>
        </w:r>
      </w:ins>
      <w:ins w:id="43" w:author="Thomas Collier Smith" w:date="2014-11-22T09:24:00Z">
        <w:r w:rsidR="00AC6196">
          <w:rPr>
            <w:rFonts w:ascii="Times New Roman" w:hAnsi="Times New Roman" w:cs="Times New Roman"/>
            <w:sz w:val="24"/>
            <w:szCs w:val="24"/>
          </w:rPr>
          <w:t>)</w:t>
        </w:r>
      </w:ins>
      <w:r>
        <w:rPr>
          <w:rFonts w:ascii="Times New Roman" w:hAnsi="Times New Roman" w:cs="Times New Roman"/>
          <w:sz w:val="24"/>
          <w:szCs w:val="24"/>
        </w:rPr>
        <w:t xml:space="preserve">.  </w:t>
      </w:r>
      <w:r w:rsidR="00E416C4">
        <w:rPr>
          <w:rFonts w:ascii="Times New Roman" w:hAnsi="Times New Roman" w:cs="Times New Roman"/>
          <w:sz w:val="24"/>
          <w:szCs w:val="24"/>
        </w:rPr>
        <w:t>However, t</w:t>
      </w:r>
      <w:r w:rsidR="001E4071">
        <w:rPr>
          <w:rFonts w:ascii="Times New Roman" w:hAnsi="Times New Roman" w:cs="Times New Roman"/>
          <w:sz w:val="24"/>
          <w:szCs w:val="24"/>
        </w:rPr>
        <w:t xml:space="preserve">he </w:t>
      </w:r>
      <w:r w:rsidR="0045700C">
        <w:rPr>
          <w:rFonts w:ascii="Times New Roman" w:hAnsi="Times New Roman" w:cs="Times New Roman"/>
          <w:sz w:val="24"/>
          <w:szCs w:val="24"/>
        </w:rPr>
        <w:t>extent to which</w:t>
      </w:r>
      <w:r w:rsidR="001E4071">
        <w:rPr>
          <w:rFonts w:ascii="Times New Roman" w:hAnsi="Times New Roman" w:cs="Times New Roman"/>
          <w:sz w:val="24"/>
          <w:szCs w:val="24"/>
        </w:rPr>
        <w:t xml:space="preserve"> </w:t>
      </w:r>
      <w:r w:rsidR="00E416C4">
        <w:rPr>
          <w:rFonts w:ascii="Times New Roman" w:hAnsi="Times New Roman" w:cs="Times New Roman"/>
          <w:sz w:val="24"/>
          <w:szCs w:val="24"/>
        </w:rPr>
        <w:t xml:space="preserve">species </w:t>
      </w:r>
      <w:r w:rsidR="00B37E20">
        <w:rPr>
          <w:rFonts w:ascii="Times New Roman" w:hAnsi="Times New Roman" w:cs="Times New Roman"/>
          <w:sz w:val="24"/>
          <w:szCs w:val="24"/>
        </w:rPr>
        <w:t>shape</w:t>
      </w:r>
      <w:r>
        <w:rPr>
          <w:rFonts w:ascii="Times New Roman" w:hAnsi="Times New Roman" w:cs="Times New Roman"/>
          <w:sz w:val="24"/>
          <w:szCs w:val="24"/>
        </w:rPr>
        <w:t xml:space="preserve"> their </w:t>
      </w:r>
      <w:r w:rsidR="00E17E7F">
        <w:rPr>
          <w:rFonts w:ascii="Times New Roman" w:hAnsi="Times New Roman" w:cs="Times New Roman"/>
          <w:sz w:val="24"/>
          <w:szCs w:val="24"/>
        </w:rPr>
        <w:t>communit</w:t>
      </w:r>
      <w:r>
        <w:rPr>
          <w:rFonts w:ascii="Times New Roman" w:hAnsi="Times New Roman" w:cs="Times New Roman"/>
          <w:sz w:val="24"/>
          <w:szCs w:val="24"/>
        </w:rPr>
        <w:t xml:space="preserve">ies </w:t>
      </w:r>
      <w:r w:rsidR="00E416C4">
        <w:rPr>
          <w:rFonts w:ascii="Times New Roman" w:hAnsi="Times New Roman" w:cs="Times New Roman"/>
          <w:sz w:val="24"/>
          <w:szCs w:val="24"/>
        </w:rPr>
        <w:t>via</w:t>
      </w:r>
      <w:r w:rsidR="00E17E7F">
        <w:rPr>
          <w:rFonts w:ascii="Times New Roman" w:hAnsi="Times New Roman" w:cs="Times New Roman"/>
          <w:sz w:val="24"/>
          <w:szCs w:val="24"/>
        </w:rPr>
        <w:t xml:space="preserve"> resource consumption </w:t>
      </w:r>
      <w:r>
        <w:rPr>
          <w:rFonts w:ascii="Times New Roman" w:hAnsi="Times New Roman" w:cs="Times New Roman"/>
          <w:sz w:val="24"/>
          <w:szCs w:val="24"/>
        </w:rPr>
        <w:t xml:space="preserve">can </w:t>
      </w:r>
      <w:r w:rsidR="00954452">
        <w:rPr>
          <w:rFonts w:ascii="Times New Roman" w:hAnsi="Times New Roman" w:cs="Times New Roman"/>
          <w:sz w:val="24"/>
          <w:szCs w:val="24"/>
        </w:rPr>
        <w:t>var</w:t>
      </w:r>
      <w:r>
        <w:rPr>
          <w:rFonts w:ascii="Times New Roman" w:hAnsi="Times New Roman" w:cs="Times New Roman"/>
          <w:sz w:val="24"/>
          <w:szCs w:val="24"/>
        </w:rPr>
        <w:t xml:space="preserve">y with species identity, so the effects of extinctions are also likely to vary idiosyncratically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(Menge 2003)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A5BD3" w:rsidRPr="004A5BD3" w:rsidRDefault="00F61DA9" w:rsidP="00AC6196">
      <w:pPr>
        <w:spacing w:line="480" w:lineRule="auto"/>
        <w:ind w:right="360" w:firstLine="720"/>
        <w:rPr>
          <w:rFonts w:ascii="Times New Roman" w:hAnsi="Times New Roman" w:cs="Times New Roman"/>
          <w:noProof/>
          <w:sz w:val="24"/>
          <w:szCs w:val="24"/>
        </w:rPr>
      </w:pPr>
      <w:r>
        <w:rPr>
          <w:rFonts w:ascii="Times New Roman" w:hAnsi="Times New Roman" w:cs="Times New Roman"/>
          <w:sz w:val="24"/>
          <w:szCs w:val="24"/>
        </w:rPr>
        <w:t xml:space="preserve">The importance of a species </w:t>
      </w:r>
      <w:ins w:id="44" w:author="Thomas Collier Smith" w:date="2014-11-22T09:31:00Z">
        <w:r w:rsidR="00AC6196">
          <w:rPr>
            <w:rFonts w:ascii="Times New Roman" w:hAnsi="Times New Roman" w:cs="Times New Roman"/>
            <w:sz w:val="24"/>
            <w:szCs w:val="24"/>
          </w:rPr>
          <w:t xml:space="preserve">in a community </w:t>
        </w:r>
      </w:ins>
      <w:ins w:id="45" w:author="Thomas Collier Smith" w:date="2014-11-22T09:29:00Z">
        <w:r w:rsidR="00AC6196">
          <w:rPr>
            <w:rFonts w:ascii="Times New Roman" w:hAnsi="Times New Roman" w:cs="Times New Roman"/>
            <w:sz w:val="24"/>
            <w:szCs w:val="24"/>
          </w:rPr>
          <w:t xml:space="preserve">arises partially from its function </w:t>
        </w:r>
      </w:ins>
      <w:r>
        <w:rPr>
          <w:rFonts w:ascii="Times New Roman" w:hAnsi="Times New Roman" w:cs="Times New Roman"/>
          <w:sz w:val="24"/>
          <w:szCs w:val="24"/>
        </w:rPr>
        <w:t>as a consumer</w:t>
      </w:r>
      <w:ins w:id="46" w:author="Thomas Collier Smith" w:date="2014-11-22T09:31:00Z">
        <w:r w:rsidR="00AC6196">
          <w:rPr>
            <w:rFonts w:ascii="Times New Roman" w:hAnsi="Times New Roman" w:cs="Times New Roman"/>
            <w:sz w:val="24"/>
            <w:szCs w:val="24"/>
          </w:rPr>
          <w:t xml:space="preserve"> (</w:t>
        </w:r>
        <w:proofErr w:type="spellStart"/>
        <w:r w:rsidR="00AC6196">
          <w:rPr>
            <w:rFonts w:ascii="Times New Roman" w:hAnsi="Times New Roman" w:cs="Times New Roman"/>
            <w:sz w:val="24"/>
            <w:szCs w:val="24"/>
          </w:rPr>
          <w:t>Kareiva</w:t>
        </w:r>
        <w:proofErr w:type="spellEnd"/>
        <w:r w:rsidR="00AC6196">
          <w:rPr>
            <w:rFonts w:ascii="Times New Roman" w:hAnsi="Times New Roman" w:cs="Times New Roman"/>
            <w:sz w:val="24"/>
            <w:szCs w:val="24"/>
          </w:rPr>
          <w:t xml:space="preserve"> and Levin 2003)</w:t>
        </w:r>
      </w:ins>
      <w:ins w:id="47" w:author="Thomas Collier Smith" w:date="2014-11-22T09:30:00Z">
        <w:r w:rsidR="00AC6196">
          <w:rPr>
            <w:rFonts w:ascii="Times New Roman" w:hAnsi="Times New Roman" w:cs="Times New Roman"/>
            <w:sz w:val="24"/>
            <w:szCs w:val="24"/>
          </w:rPr>
          <w:t>.  The degree to</w:t>
        </w:r>
      </w:ins>
      <w:ins w:id="48" w:author="Thomas Collier Smith" w:date="2014-11-22T09:29:00Z">
        <w:r w:rsidR="00AC6196">
          <w:rPr>
            <w:rFonts w:ascii="Times New Roman" w:hAnsi="Times New Roman" w:cs="Times New Roman"/>
            <w:sz w:val="24"/>
            <w:szCs w:val="24"/>
          </w:rPr>
          <w:t xml:space="preserve"> </w:t>
        </w:r>
      </w:ins>
      <w:proofErr w:type="spellStart"/>
      <w:ins w:id="49" w:author="Thomas Collier Smith" w:date="2014-11-22T09:30:00Z">
        <w:r w:rsidR="00AC6196">
          <w:rPr>
            <w:rFonts w:ascii="Times New Roman" w:hAnsi="Times New Roman" w:cs="Times New Roman"/>
            <w:sz w:val="24"/>
            <w:szCs w:val="24"/>
          </w:rPr>
          <w:t>which</w:t>
        </w:r>
      </w:ins>
      <w:del w:id="50" w:author="Thomas Collier Smith" w:date="2014-11-22T09:29:00Z">
        <w:r w:rsidDel="00AC6196">
          <w:rPr>
            <w:rFonts w:ascii="Times New Roman" w:hAnsi="Times New Roman" w:cs="Times New Roman"/>
            <w:sz w:val="24"/>
            <w:szCs w:val="24"/>
          </w:rPr>
          <w:delText xml:space="preserve"> </w:delText>
        </w:r>
      </w:del>
      <w:ins w:id="51" w:author="Thomas Collier Smith" w:date="2014-11-22T09:31:00Z">
        <w:r w:rsidR="00AC6196">
          <w:rPr>
            <w:rFonts w:ascii="Times New Roman" w:hAnsi="Times New Roman" w:cs="Times New Roman"/>
            <w:sz w:val="24"/>
            <w:szCs w:val="24"/>
          </w:rPr>
          <w:t>a</w:t>
        </w:r>
        <w:proofErr w:type="spellEnd"/>
        <w:r w:rsidR="00AC6196">
          <w:rPr>
            <w:rFonts w:ascii="Times New Roman" w:hAnsi="Times New Roman" w:cs="Times New Roman"/>
            <w:sz w:val="24"/>
            <w:szCs w:val="24"/>
          </w:rPr>
          <w:t xml:space="preserve"> species affects its resource </w:t>
        </w:r>
      </w:ins>
      <w:r>
        <w:rPr>
          <w:rFonts w:ascii="Times New Roman" w:hAnsi="Times New Roman" w:cs="Times New Roman"/>
          <w:sz w:val="24"/>
          <w:szCs w:val="24"/>
        </w:rPr>
        <w:t xml:space="preserve">may depend </w:t>
      </w:r>
      <w:ins w:id="52" w:author="Thomas Collier Smith" w:date="2014-11-22T09:30:00Z">
        <w:r w:rsidR="00AC6196">
          <w:rPr>
            <w:rFonts w:ascii="Times New Roman" w:hAnsi="Times New Roman" w:cs="Times New Roman"/>
            <w:sz w:val="24"/>
            <w:szCs w:val="24"/>
          </w:rPr>
          <w:t xml:space="preserve">on several </w:t>
        </w:r>
      </w:ins>
      <w:ins w:id="53" w:author="Thomas Collier Smith" w:date="2014-11-22T09:31:00Z">
        <w:r w:rsidR="00AC6196">
          <w:rPr>
            <w:rFonts w:ascii="Times New Roman" w:hAnsi="Times New Roman" w:cs="Times New Roman"/>
            <w:sz w:val="24"/>
            <w:szCs w:val="24"/>
          </w:rPr>
          <w:t xml:space="preserve">components: </w:t>
        </w:r>
      </w:ins>
      <w:del w:id="54" w:author="Thomas Collier Smith" w:date="2014-11-22T09:31:00Z">
        <w:r w:rsidDel="00AC6196">
          <w:rPr>
            <w:rFonts w:ascii="Times New Roman" w:hAnsi="Times New Roman" w:cs="Times New Roman"/>
            <w:sz w:val="24"/>
            <w:szCs w:val="24"/>
          </w:rPr>
          <w:delText xml:space="preserve">on </w:delText>
        </w:r>
      </w:del>
      <w:r>
        <w:rPr>
          <w:rFonts w:ascii="Times New Roman" w:hAnsi="Times New Roman" w:cs="Times New Roman"/>
          <w:sz w:val="24"/>
          <w:szCs w:val="24"/>
        </w:rPr>
        <w:t>t</w:t>
      </w:r>
      <w:r w:rsidR="00DF5AE2">
        <w:rPr>
          <w:rFonts w:ascii="Times New Roman" w:hAnsi="Times New Roman" w:cs="Times New Roman"/>
          <w:sz w:val="24"/>
          <w:szCs w:val="24"/>
        </w:rPr>
        <w:t xml:space="preserve">he extent to which </w:t>
      </w:r>
      <w:r>
        <w:rPr>
          <w:rFonts w:ascii="Times New Roman" w:hAnsi="Times New Roman" w:cs="Times New Roman"/>
          <w:sz w:val="24"/>
          <w:szCs w:val="24"/>
        </w:rPr>
        <w:t xml:space="preserve">its </w:t>
      </w:r>
      <w:r w:rsidR="00DF5AE2">
        <w:rPr>
          <w:rFonts w:ascii="Times New Roman" w:hAnsi="Times New Roman" w:cs="Times New Roman"/>
          <w:sz w:val="24"/>
          <w:szCs w:val="24"/>
        </w:rPr>
        <w:t xml:space="preserve">resources are subject to top-down control </w:t>
      </w:r>
      <w:r w:rsidR="00DF5AE2">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"10.1046/j.1461-0248.2002.00381.x", "ISSN" : "1461023X", "author" : [ { "dropping-particle" : "", "family" : "Shurin", "given" : "Jonathan B.", "non-dropping-particle" : "", "parse-names" : false, "suffix" : "" }, { "dropping-particle" : "", "family" : "Borer", "given" : "Elizabeth T.", "non-dropping-particle" : "", "parse-names" : false, "suffix" : "" }, { "dropping-particle" : "", "family" : "Seabloom", "given" : "Eric W.", "non-dropping-particle" : "", "parse-names" : false, "suffix" : "" }, { "dropping-particle" : "", "family" : "Anderson", "given" : "Kurt", "non-dropping-particle" : "", "parse-names" : false, "suffix" : "" }, { "dropping-particle" : "", "family" : "Blanchette", "given" : "Carol A.", "non-dropping-particle" : "", "parse-names" : false, "suffix" : "" }, { "dropping-particle" : "", "family" : "Broitman", "given" : "Bernardo", "non-dropping-particle" : "", "parse-names" : false, "suffix" : "" }, { "dropping-particle" : "", "family" : "Cooper", "given" : "Scott D.", "non-dropping-particle" : "", "parse-names" : false, "suffix" : "" }, { "dropping-particle" : "", "family" : "Halpern", "given" : "Benjamin S.", "non-dropping-particle" : "", "parse-names" : false, "suffix" : "" } ], "container-title" : "Ecology Letters", "id" : "ITEM-1", "issue" : "6", "issued" : { "date-parts" : [ [ "2002", "11", "7" ] ] }, "page" : "785-791", "title" : "A cross-ecosystem comparison of the strength of trophic cascades", "type" : "article-journal", "volume" : "5" }, "uris" : [ "http://www.mendeley.com/documents/?uuid=b415497e-d528-4dce-a357-222812c45d3f" ] }, { "id" : "ITEM-2", "itemData" : { "DOI" : "10.1111/j.1461-0248.2012.01823.x", "ISSN" : "1461-0248", "PMID" : "22731884", "abstract" : "Many human influences on the world's ecosystems have their largest direct impacts at either the top or the bottom of the food web. To predict their ecosystem-wide consequences we must understand how these impacts propagate. A long-standing, but so far elusive, problem in this endeavour is how to reduce food web complexity to a mathematically tractable, but empirically relevant system. Simplification to main energy channels linking primary producers to top consumers has been recently advocated. Following this approach, we propose a general framework for the analysis of bottom-up and top-down forcing of ecosystems by reducing food webs to two energy pathways originating from a limiting resource shared by competing guilds of primary producers (e.g. edible vs. defended plants). Exploring dynamical models of such webs we find that their equilibrium responses to nutrient enrichment and top consumer harvesting are determined by only two easily measurable topological properties: the lengths of the component food chains (odd-odd, odd-even, or even-even) and presence vs. absence of a generalist top consumer reconnecting the two pathways (yielding looped vs. branched webs). Many results generalise to other looped or branched web structures and the model can be easily adapted to include a detrital pathway.", "author" : [ { "dropping-particle" : "", "family" : "Wollrab", "given" : "Sabine", "non-dropping-particle" : "", "parse-names" : false, "suffix" : "" }, { "dropping-particle" : "", "family" : "Diehl", "given" : "Sebastian", "non-dropping-particle" : "", "parse-names" : false, "suffix" : "" }, { "dropping-particle" : "", "family" : "Roos", "given" : "Andr\u00e9 M", "non-dropping-particle" : "De", "parse-names" : false, "suffix" : "" } ], "container-title" : "Ecology letters", "id" : "ITEM-2", "issue" : "9", "issued" : { "date-parts" : [ [ "2012", "9" ] ] }, "page" : "935-46", "title" : "Simple rules describe bottom-up and top-down control in food webs with alternative energy pathways.", "type" : "article-journal", "volume" : "15" }, "uris" : [ "http://www.mendeley.com/documents/?uuid=a75e406f-df37-4554-a4f8-9cea6ad8807d" ] }, { "id" : "ITEM-3", "itemData" : { "author" : [ { "dropping-particle" : "", "family" : "Borer", "given" : "E. T.", "non-dropping-particle" : "", "parse-names" : false, "suffix" : "" }, { "dropping-particle" : "", "family" : "Seabloom", "given" : "E. W.", "non-dropping-particle" : "", "parse-names" : false, "suffix" : "" }, { "dropping-particle" : "", "family" : "Shurin", "given" : "J. B.", "non-dropping-particle" : "", "parse-names" : false, "suffix" : "" }, { "dropping-particle" : "", "family" : "Anderson", "given" : "K. E.", "non-dropping-particle" : "", "parse-names" : false, "suffix" : "" }, { "dropping-particle" : "", "family" : "Blanchette", "given" : "C. A.", "non-dropping-particle" : "", "parse-names" : false, "suffix" : "" }, { "dropping-particle" : "", "family" : "Broitman", "given" : "B.", "non-dropping-particle" : "", "parse-names" : false, "suffix" : "" }, { "dropping-particle" : "", "family" : "Cooper", "given" : "S. D.", "non-dropping-particle" : "", "parse-names" : false, "suffix" : "" }, { "dropping-particle" : "", "family" : "Halpern", "given" : "B. S.", "non-dropping-particle" : "", "parse-names" : false, "suffix" : "" } ], "container-title" : "Ecology", "id" : "ITEM-3", "issue" : "2", "issued" : { "date-parts" : [ [ "2005" ] ] }, "page" : "528-537", "title" : "What determines the strength of a trophic cascade?", "type" : "article-journal", "volume" : "86" }, "uris" : [ "http://www.mendeley.com/documents/?uuid=49c28b70-a13b-4f8f-9600-0c21c2ac3eae" ] } ], "mendeley" : { "formattedCitation" : "(Shurin et al. 2002, Borer et al. 2005, Wollrab et al. 2012)", "plainTextFormattedCitation" : "(Shurin et al. 2002, Borer et al. 2005, Wollrab et al. 2012)", "previouslyFormattedCitation" : "(Shurin et al. 2002, Borer et al. 2005, Wollrab et al. 2012)" }, "properties" : { "noteIndex" : 0 }, "schema" : "https://github.com/citation-style-language/schema/raw/master/csl-citation.json" }</w:instrText>
      </w:r>
      <w:r w:rsidR="00DF5AE2">
        <w:rPr>
          <w:rFonts w:ascii="Times New Roman" w:hAnsi="Times New Roman" w:cs="Times New Roman"/>
          <w:sz w:val="24"/>
          <w:szCs w:val="24"/>
        </w:rPr>
        <w:fldChar w:fldCharType="separate"/>
      </w:r>
      <w:r w:rsidR="00954452" w:rsidRPr="00954452">
        <w:rPr>
          <w:rFonts w:ascii="Times New Roman" w:hAnsi="Times New Roman" w:cs="Times New Roman"/>
          <w:noProof/>
          <w:sz w:val="24"/>
          <w:szCs w:val="24"/>
        </w:rPr>
        <w:t>(Shurin et al. 2002, Borer et al. 2005, Wollrab et al. 2012)</w:t>
      </w:r>
      <w:r w:rsidR="00DF5AE2">
        <w:rPr>
          <w:rFonts w:ascii="Times New Roman" w:hAnsi="Times New Roman" w:cs="Times New Roman"/>
          <w:sz w:val="24"/>
          <w:szCs w:val="24"/>
        </w:rPr>
        <w:fldChar w:fldCharType="end"/>
      </w:r>
      <w:r w:rsidR="0045700C">
        <w:rPr>
          <w:rFonts w:ascii="Times New Roman" w:hAnsi="Times New Roman" w:cs="Times New Roman"/>
          <w:sz w:val="24"/>
          <w:szCs w:val="24"/>
        </w:rPr>
        <w:t xml:space="preserve">, </w:t>
      </w:r>
      <w:r>
        <w:rPr>
          <w:rFonts w:ascii="Times New Roman" w:hAnsi="Times New Roman" w:cs="Times New Roman"/>
          <w:sz w:val="24"/>
          <w:szCs w:val="24"/>
        </w:rPr>
        <w:t xml:space="preserve">the extent </w:t>
      </w:r>
      <w:r w:rsidR="00B37E20">
        <w:rPr>
          <w:rFonts w:ascii="Times New Roman" w:hAnsi="Times New Roman" w:cs="Times New Roman"/>
          <w:sz w:val="24"/>
          <w:szCs w:val="24"/>
        </w:rPr>
        <w:t>to which the species can</w:t>
      </w:r>
      <w:r w:rsidR="00F428A4">
        <w:rPr>
          <w:rFonts w:ascii="Times New Roman" w:hAnsi="Times New Roman" w:cs="Times New Roman"/>
          <w:sz w:val="24"/>
          <w:szCs w:val="24"/>
        </w:rPr>
        <w:t xml:space="preserve"> reduce </w:t>
      </w:r>
      <w:r w:rsidR="005220DD">
        <w:rPr>
          <w:rFonts w:ascii="Times New Roman" w:hAnsi="Times New Roman" w:cs="Times New Roman"/>
          <w:sz w:val="24"/>
          <w:szCs w:val="24"/>
        </w:rPr>
        <w:t>resource</w:t>
      </w:r>
      <w:r w:rsidR="00F428A4">
        <w:rPr>
          <w:rFonts w:ascii="Times New Roman" w:hAnsi="Times New Roman" w:cs="Times New Roman"/>
          <w:sz w:val="24"/>
          <w:szCs w:val="24"/>
        </w:rPr>
        <w:t xml:space="preserve"> abundance</w:t>
      </w:r>
      <w:r w:rsidR="005220DD">
        <w:rPr>
          <w:rFonts w:ascii="Times New Roman" w:hAnsi="Times New Roman" w:cs="Times New Roman"/>
          <w:sz w:val="24"/>
          <w:szCs w:val="24"/>
        </w:rPr>
        <w:t>,</w:t>
      </w:r>
      <w:r w:rsidR="008E6404">
        <w:rPr>
          <w:rFonts w:ascii="Times New Roman" w:hAnsi="Times New Roman" w:cs="Times New Roman"/>
          <w:sz w:val="24"/>
          <w:szCs w:val="24"/>
        </w:rPr>
        <w:t xml:space="preserve"> </w:t>
      </w:r>
      <w:r w:rsidR="0045700C">
        <w:rPr>
          <w:rFonts w:ascii="Times New Roman" w:hAnsi="Times New Roman" w:cs="Times New Roman"/>
          <w:sz w:val="24"/>
          <w:szCs w:val="24"/>
        </w:rPr>
        <w:t xml:space="preserve">and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other species share and depend on </w:t>
      </w:r>
      <w:r w:rsidR="00265FDB">
        <w:rPr>
          <w:rFonts w:ascii="Times New Roman" w:hAnsi="Times New Roman" w:cs="Times New Roman"/>
          <w:sz w:val="24"/>
          <w:szCs w:val="24"/>
        </w:rPr>
        <w:t xml:space="preserve">resources </w:t>
      </w:r>
      <w:r w:rsidR="005220DD">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"Murdoch", "given" : "W. W.", "non-dropping-particle" : "", "parse-names" : false, "suffix" : "" }, { "dropping-particle" : "", "family" : "Briggs", "given" : "C. J.", "non-dropping-particle" : "", "parse-names" : false, "suffix" : "" }, { "dropping-particle" : "", "family" : "Nisbet", "given" : "R. M.", "non-dropping-particle" : "", "parse-names" : false, "suffix" : "" } ], "id" : "ITEM-1", "issued" : { "date-parts" : [ [ "2003" ] ] }, "publisher" : "Princeton University Press", "title" : "Consumer-resource Dynamics", "type" : "book" }, "uris" : [ "http://www.mendeley.com/documents/?uuid=043140a3-5057-4c7b-9cc2-9966f5d1c0df" ] } ], "mendeley" : { "formattedCitation" : "(Murdoch et al. 2003)", "plainTextFormattedCitation" : "(Murdoch et al. 2003)", "previouslyFormattedCitation" : "(Murdoch et al. 2003)" }, "properties" : { "noteIndex" : 0 }, "schema" : "https://github.com/citation-style-language/schema/raw/master/csl-citation.json" }</w:instrText>
      </w:r>
      <w:r w:rsidR="005220DD">
        <w:rPr>
          <w:rFonts w:ascii="Times New Roman" w:hAnsi="Times New Roman" w:cs="Times New Roman"/>
          <w:sz w:val="24"/>
          <w:szCs w:val="24"/>
        </w:rPr>
        <w:fldChar w:fldCharType="separate"/>
      </w:r>
      <w:r w:rsidR="005220DD" w:rsidRPr="005220DD">
        <w:rPr>
          <w:rFonts w:ascii="Times New Roman" w:hAnsi="Times New Roman" w:cs="Times New Roman"/>
          <w:noProof/>
          <w:sz w:val="24"/>
          <w:szCs w:val="24"/>
        </w:rPr>
        <w:t>(Murdoch et al. 2003)</w:t>
      </w:r>
      <w:r w:rsidR="005220DD">
        <w:rPr>
          <w:rFonts w:ascii="Times New Roman" w:hAnsi="Times New Roman" w:cs="Times New Roman"/>
          <w:sz w:val="24"/>
          <w:szCs w:val="24"/>
        </w:rPr>
        <w:fldChar w:fldCharType="end"/>
      </w:r>
      <w:r w:rsidR="001E4071">
        <w:rPr>
          <w:rFonts w:ascii="Times New Roman" w:hAnsi="Times New Roman" w:cs="Times New Roman"/>
          <w:sz w:val="24"/>
          <w:szCs w:val="24"/>
        </w:rPr>
        <w:t xml:space="preserve">.  </w:t>
      </w:r>
      <w:r w:rsidR="00E17E7F">
        <w:rPr>
          <w:rFonts w:ascii="Times New Roman" w:hAnsi="Times New Roman" w:cs="Times New Roman"/>
          <w:sz w:val="24"/>
          <w:szCs w:val="24"/>
        </w:rPr>
        <w:t xml:space="preserve">These characteristics </w:t>
      </w:r>
      <w:del w:id="55" w:author="Thomas Collier Smith" w:date="2014-11-22T09:32:00Z">
        <w:r w:rsidR="00337126" w:rsidDel="00AC6196">
          <w:rPr>
            <w:rFonts w:ascii="Times New Roman" w:hAnsi="Times New Roman" w:cs="Times New Roman"/>
            <w:sz w:val="24"/>
            <w:szCs w:val="24"/>
          </w:rPr>
          <w:delText xml:space="preserve">which determine the importance of species </w:delText>
        </w:r>
      </w:del>
      <w:r w:rsidR="00E17E7F">
        <w:rPr>
          <w:rFonts w:ascii="Times New Roman" w:hAnsi="Times New Roman" w:cs="Times New Roman"/>
          <w:sz w:val="24"/>
          <w:szCs w:val="24"/>
        </w:rPr>
        <w:t xml:space="preserve">probably vary greatly </w:t>
      </w:r>
      <w:r w:rsidR="00B64926">
        <w:rPr>
          <w:rFonts w:ascii="Times New Roman" w:hAnsi="Times New Roman" w:cs="Times New Roman"/>
          <w:sz w:val="24"/>
          <w:szCs w:val="24"/>
        </w:rPr>
        <w:t xml:space="preserve">among </w:t>
      </w:r>
      <w:del w:id="56" w:author="Thomas Collier Smith" w:date="2014-11-22T09:32:00Z">
        <w:r w:rsidR="00B64926" w:rsidDel="00AC6196">
          <w:rPr>
            <w:rFonts w:ascii="Times New Roman" w:hAnsi="Times New Roman" w:cs="Times New Roman"/>
            <w:sz w:val="24"/>
            <w:szCs w:val="24"/>
          </w:rPr>
          <w:delText xml:space="preserve">the </w:delText>
        </w:r>
      </w:del>
      <w:r w:rsidR="00B64926">
        <w:rPr>
          <w:rFonts w:ascii="Times New Roman" w:hAnsi="Times New Roman" w:cs="Times New Roman"/>
          <w:sz w:val="24"/>
          <w:szCs w:val="24"/>
        </w:rPr>
        <w:t>species</w:t>
      </w:r>
      <w:ins w:id="57" w:author="Thomas Collier Smith" w:date="2014-11-22T09:32:00Z">
        <w:r w:rsidR="00621BEF">
          <w:rPr>
            <w:rFonts w:ascii="Times New Roman" w:hAnsi="Times New Roman" w:cs="Times New Roman"/>
            <w:sz w:val="24"/>
            <w:szCs w:val="24"/>
          </w:rPr>
          <w:t xml:space="preserve"> and communities</w:t>
        </w:r>
        <w:r w:rsidR="00AC6196">
          <w:rPr>
            <w:rFonts w:ascii="Times New Roman" w:hAnsi="Times New Roman" w:cs="Times New Roman"/>
            <w:sz w:val="24"/>
            <w:szCs w:val="24"/>
          </w:rPr>
          <w:t xml:space="preserve">, </w:t>
        </w:r>
      </w:ins>
      <w:ins w:id="58" w:author="Thomas Collier Smith" w:date="2014-11-22T09:33:00Z">
        <w:r w:rsidR="00621BEF">
          <w:rPr>
            <w:rFonts w:ascii="Times New Roman" w:hAnsi="Times New Roman" w:cs="Times New Roman"/>
            <w:sz w:val="24"/>
            <w:szCs w:val="24"/>
          </w:rPr>
          <w:t xml:space="preserve">and certainly do so </w:t>
        </w:r>
      </w:ins>
      <w:ins w:id="59" w:author="Thomas Collier Smith" w:date="2014-11-22T09:32:00Z">
        <w:r w:rsidR="00AC6196">
          <w:rPr>
            <w:rFonts w:ascii="Times New Roman" w:hAnsi="Times New Roman" w:cs="Times New Roman"/>
            <w:sz w:val="24"/>
            <w:szCs w:val="24"/>
          </w:rPr>
          <w:t>even</w:t>
        </w:r>
      </w:ins>
      <w:r w:rsidR="00B64926">
        <w:rPr>
          <w:rFonts w:ascii="Times New Roman" w:hAnsi="Times New Roman" w:cs="Times New Roman"/>
          <w:sz w:val="24"/>
          <w:szCs w:val="24"/>
        </w:rPr>
        <w:t xml:space="preserve"> within </w:t>
      </w:r>
      <w:r w:rsidR="00F428A4">
        <w:rPr>
          <w:rFonts w:ascii="Times New Roman" w:hAnsi="Times New Roman" w:cs="Times New Roman"/>
          <w:sz w:val="24"/>
          <w:szCs w:val="24"/>
        </w:rPr>
        <w:t>t</w:t>
      </w:r>
      <w:r w:rsidR="005D2E8A">
        <w:rPr>
          <w:rFonts w:ascii="Times New Roman" w:hAnsi="Times New Roman" w:cs="Times New Roman"/>
          <w:sz w:val="24"/>
          <w:szCs w:val="24"/>
        </w:rPr>
        <w:t xml:space="preserve">he class </w:t>
      </w:r>
      <w:proofErr w:type="spellStart"/>
      <w:r w:rsidR="005D2E8A">
        <w:rPr>
          <w:rFonts w:ascii="Times New Roman" w:hAnsi="Times New Roman" w:cs="Times New Roman"/>
          <w:sz w:val="24"/>
          <w:szCs w:val="24"/>
        </w:rPr>
        <w:t>Amphibia</w:t>
      </w:r>
      <w:proofErr w:type="spellEnd"/>
      <w:r w:rsidR="005D2E8A">
        <w:rPr>
          <w:rFonts w:ascii="Times New Roman" w:hAnsi="Times New Roman" w:cs="Times New Roman"/>
          <w:sz w:val="24"/>
          <w:szCs w:val="24"/>
        </w:rPr>
        <w:t xml:space="preserve"> </w:t>
      </w:r>
      <w:r w:rsidR="0045700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"Duellman", "given" : "W. E.", "non-dropping-particle" : "", "parse-names" : false, "suffix" : "" }, { "dropping-particle" : "", "family" : "Trueb", "given" : "L.", "non-dropping-particle" : "", "parse-names" : false, "suffix" : "" } ], "id" : "ITEM-1", "issued" : { "date-parts" : [ [ "1994" ] ] }, "publisher" : "Johns Hopkins Univ Pr", "title" : "Biology of amphibians", "type" : "book" }, "uris" : [ "http://www.mendeley.com/documents/?uuid=f14a48e1-2fdf-4a8e-8749-04347bcc8487"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"mendeley" : { "formattedCitation" : "(Duellman and Trueb 1994, Alford 1999)", "plainTextFormattedCitation" : "(Duellman and Trueb 1994, Alford 1999)", "previouslyFormattedCitation" : "(Duellman and Trueb 1994, Alford 1999)" }, "properties" : { "noteIndex" : 0 }, "schema" : "https://github.com/citation-style-language/schema/raw/master/csl-citation.json" }</w:instrText>
      </w:r>
      <w:r w:rsidR="0045700C">
        <w:rPr>
          <w:rFonts w:ascii="Times New Roman" w:hAnsi="Times New Roman" w:cs="Times New Roman"/>
          <w:sz w:val="24"/>
          <w:szCs w:val="24"/>
        </w:rPr>
        <w:fldChar w:fldCharType="separate"/>
      </w:r>
      <w:r w:rsidR="00E17E7F" w:rsidRPr="00E17E7F">
        <w:rPr>
          <w:rFonts w:ascii="Times New Roman" w:hAnsi="Times New Roman" w:cs="Times New Roman"/>
          <w:noProof/>
          <w:sz w:val="24"/>
          <w:szCs w:val="24"/>
        </w:rPr>
        <w:t>(Duellman and Trueb 1994, Alford 1999)</w:t>
      </w:r>
      <w:r w:rsidR="0045700C">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w:t>
      </w:r>
      <w:del w:id="60" w:author="Thomas Collier Smith" w:date="2014-11-22T09:32:00Z">
        <w:r w:rsidR="00B64926" w:rsidDel="00621BEF">
          <w:rPr>
            <w:rFonts w:ascii="Times New Roman" w:hAnsi="Times New Roman" w:cs="Times New Roman"/>
            <w:sz w:val="24"/>
            <w:szCs w:val="24"/>
          </w:rPr>
          <w:delText xml:space="preserve">between </w:delText>
        </w:r>
      </w:del>
      <w:r w:rsidR="00B64926">
        <w:rPr>
          <w:rFonts w:ascii="Times New Roman" w:hAnsi="Times New Roman" w:cs="Times New Roman"/>
          <w:sz w:val="24"/>
          <w:szCs w:val="24"/>
        </w:rPr>
        <w:t xml:space="preserve">the communities to which </w:t>
      </w:r>
      <w:r>
        <w:rPr>
          <w:rFonts w:ascii="Times New Roman" w:hAnsi="Times New Roman" w:cs="Times New Roman"/>
          <w:sz w:val="24"/>
          <w:szCs w:val="24"/>
        </w:rPr>
        <w:t xml:space="preserve">amphibians </w:t>
      </w:r>
      <w:r w:rsidR="00B64926">
        <w:rPr>
          <w:rFonts w:ascii="Times New Roman" w:hAnsi="Times New Roman" w:cs="Times New Roman"/>
          <w:sz w:val="24"/>
          <w:szCs w:val="24"/>
        </w:rPr>
        <w:t>belong</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Therefore, p</w:t>
      </w:r>
      <w:r w:rsidR="004A5BD3">
        <w:rPr>
          <w:rFonts w:ascii="Times New Roman" w:hAnsi="Times New Roman" w:cs="Times New Roman"/>
          <w:sz w:val="24"/>
          <w:szCs w:val="24"/>
        </w:rPr>
        <w:t xml:space="preserve">redictions about the </w:t>
      </w:r>
      <w:r w:rsidR="00591FA3">
        <w:rPr>
          <w:rFonts w:ascii="Times New Roman" w:hAnsi="Times New Roman" w:cs="Times New Roman"/>
          <w:sz w:val="24"/>
          <w:szCs w:val="24"/>
        </w:rPr>
        <w:t xml:space="preserve">ecological effects of </w:t>
      </w:r>
      <w:r w:rsidR="00337126">
        <w:rPr>
          <w:rFonts w:ascii="Times New Roman" w:hAnsi="Times New Roman" w:cs="Times New Roman"/>
          <w:sz w:val="24"/>
          <w:szCs w:val="24"/>
        </w:rPr>
        <w:t xml:space="preserve">decline or extinction </w:t>
      </w:r>
      <w:del w:id="61" w:author="Thomas Collier Smith" w:date="2014-11-22T09:33:00Z">
        <w:r w:rsidR="00337126" w:rsidDel="00621BEF">
          <w:rPr>
            <w:rFonts w:ascii="Times New Roman" w:hAnsi="Times New Roman" w:cs="Times New Roman"/>
            <w:sz w:val="24"/>
            <w:szCs w:val="24"/>
          </w:rPr>
          <w:delText xml:space="preserve">of </w:delText>
        </w:r>
        <w:r w:rsidR="007F6BD7" w:rsidDel="00621BEF">
          <w:rPr>
            <w:rFonts w:ascii="Times New Roman" w:hAnsi="Times New Roman" w:cs="Times New Roman"/>
            <w:sz w:val="24"/>
            <w:szCs w:val="24"/>
          </w:rPr>
          <w:delText xml:space="preserve">any </w:delText>
        </w:r>
        <w:r w:rsidR="00591FA3" w:rsidDel="00621BEF">
          <w:rPr>
            <w:rFonts w:ascii="Times New Roman" w:hAnsi="Times New Roman" w:cs="Times New Roman"/>
            <w:sz w:val="24"/>
            <w:szCs w:val="24"/>
          </w:rPr>
          <w:delText xml:space="preserve">species </w:delText>
        </w:r>
        <w:r w:rsidR="00337126" w:rsidDel="00621BEF">
          <w:rPr>
            <w:rFonts w:ascii="Times New Roman" w:hAnsi="Times New Roman" w:cs="Times New Roman"/>
            <w:sz w:val="24"/>
            <w:szCs w:val="24"/>
          </w:rPr>
          <w:delText>-</w:delText>
        </w:r>
      </w:del>
      <w:r w:rsidR="00337126">
        <w:rPr>
          <w:rFonts w:ascii="Times New Roman" w:hAnsi="Times New Roman" w:cs="Times New Roman"/>
          <w:sz w:val="24"/>
          <w:szCs w:val="24"/>
        </w:rPr>
        <w:t xml:space="preserve"> amphibian </w:t>
      </w:r>
      <w:ins w:id="62" w:author="Thomas Collier Smith" w:date="2014-11-22T09:33:00Z">
        <w:r w:rsidR="00621BEF">
          <w:rPr>
            <w:rFonts w:ascii="Times New Roman" w:hAnsi="Times New Roman" w:cs="Times New Roman"/>
            <w:sz w:val="24"/>
            <w:szCs w:val="24"/>
          </w:rPr>
          <w:t>(</w:t>
        </w:r>
      </w:ins>
      <w:r w:rsidR="00337126">
        <w:rPr>
          <w:rFonts w:ascii="Times New Roman" w:hAnsi="Times New Roman" w:cs="Times New Roman"/>
          <w:sz w:val="24"/>
          <w:szCs w:val="24"/>
        </w:rPr>
        <w:t xml:space="preserve">or </w:t>
      </w:r>
      <w:ins w:id="63" w:author="Thomas Collier Smith" w:date="2014-11-22T09:33:00Z">
        <w:r w:rsidR="00621BEF">
          <w:rPr>
            <w:rFonts w:ascii="Times New Roman" w:hAnsi="Times New Roman" w:cs="Times New Roman"/>
            <w:sz w:val="24"/>
            <w:szCs w:val="24"/>
          </w:rPr>
          <w:t xml:space="preserve">any species) </w:t>
        </w:r>
      </w:ins>
      <w:del w:id="64" w:author="Thomas Collier Smith" w:date="2014-11-22T09:33:00Z">
        <w:r w:rsidR="00337126" w:rsidDel="00621BEF">
          <w:rPr>
            <w:rFonts w:ascii="Times New Roman" w:hAnsi="Times New Roman" w:cs="Times New Roman"/>
            <w:sz w:val="24"/>
            <w:szCs w:val="24"/>
          </w:rPr>
          <w:lastRenderedPageBreak/>
          <w:delText>otherwise -</w:delText>
        </w:r>
        <w:r w:rsidR="00591FA3" w:rsidDel="00621BEF">
          <w:rPr>
            <w:rFonts w:ascii="Times New Roman" w:hAnsi="Times New Roman" w:cs="Times New Roman"/>
            <w:sz w:val="24"/>
            <w:szCs w:val="24"/>
          </w:rPr>
          <w:delText xml:space="preserve"> </w:delText>
        </w:r>
      </w:del>
      <w:r w:rsidR="00B22492">
        <w:rPr>
          <w:rFonts w:ascii="Times New Roman" w:hAnsi="Times New Roman" w:cs="Times New Roman"/>
          <w:sz w:val="24"/>
          <w:szCs w:val="24"/>
        </w:rPr>
        <w:t xml:space="preserve">should </w:t>
      </w:r>
      <w:r w:rsidR="00E17E7F">
        <w:rPr>
          <w:rFonts w:ascii="Times New Roman" w:hAnsi="Times New Roman" w:cs="Times New Roman"/>
          <w:sz w:val="24"/>
          <w:szCs w:val="24"/>
        </w:rPr>
        <w:t xml:space="preserve">be based on </w:t>
      </w:r>
      <w:r w:rsidR="004A5BD3">
        <w:rPr>
          <w:rFonts w:ascii="Times New Roman" w:hAnsi="Times New Roman" w:cs="Times New Roman"/>
          <w:sz w:val="24"/>
          <w:szCs w:val="24"/>
        </w:rPr>
        <w:t xml:space="preserve">quantitative </w:t>
      </w:r>
      <w:r>
        <w:rPr>
          <w:rFonts w:ascii="Times New Roman" w:hAnsi="Times New Roman" w:cs="Times New Roman"/>
          <w:sz w:val="24"/>
          <w:szCs w:val="24"/>
        </w:rPr>
        <w:t xml:space="preserve">measurements </w:t>
      </w:r>
      <w:r w:rsidR="004A5BD3">
        <w:rPr>
          <w:rFonts w:ascii="Times New Roman" w:hAnsi="Times New Roman" w:cs="Times New Roman"/>
          <w:sz w:val="24"/>
          <w:szCs w:val="24"/>
        </w:rPr>
        <w:t xml:space="preserve">of its </w:t>
      </w:r>
      <w:r w:rsidR="00E17E7F">
        <w:rPr>
          <w:rFonts w:ascii="Times New Roman" w:hAnsi="Times New Roman" w:cs="Times New Roman"/>
          <w:sz w:val="24"/>
          <w:szCs w:val="24"/>
        </w:rPr>
        <w:t xml:space="preserve">unique </w:t>
      </w:r>
      <w:r w:rsidR="004A5BD3">
        <w:rPr>
          <w:rFonts w:ascii="Times New Roman" w:hAnsi="Times New Roman" w:cs="Times New Roman"/>
          <w:sz w:val="24"/>
          <w:szCs w:val="24"/>
        </w:rPr>
        <w:t>interactions</w:t>
      </w:r>
      <w:r w:rsidR="007D311A">
        <w:rPr>
          <w:rFonts w:ascii="Times New Roman" w:hAnsi="Times New Roman" w:cs="Times New Roman"/>
          <w:sz w:val="24"/>
          <w:szCs w:val="24"/>
        </w:rPr>
        <w:t xml:space="preserve"> and effects on </w:t>
      </w:r>
      <w:r w:rsidR="007F6BD7">
        <w:rPr>
          <w:rFonts w:ascii="Times New Roman" w:hAnsi="Times New Roman" w:cs="Times New Roman"/>
          <w:sz w:val="24"/>
          <w:szCs w:val="24"/>
        </w:rPr>
        <w:t xml:space="preserve">its </w:t>
      </w:r>
      <w:r w:rsidR="007D311A">
        <w:rPr>
          <w:rFonts w:ascii="Times New Roman" w:hAnsi="Times New Roman" w:cs="Times New Roman"/>
          <w:sz w:val="24"/>
          <w:szCs w:val="24"/>
        </w:rPr>
        <w:t>communit</w:t>
      </w:r>
      <w:r w:rsidR="007F6BD7">
        <w:rPr>
          <w:rFonts w:ascii="Times New Roman" w:hAnsi="Times New Roman" w:cs="Times New Roman"/>
          <w:sz w:val="24"/>
          <w:szCs w:val="24"/>
        </w:rPr>
        <w:t>y</w:t>
      </w:r>
      <w:r w:rsidR="00337126">
        <w:rPr>
          <w:rFonts w:ascii="Times New Roman" w:hAnsi="Times New Roman" w:cs="Times New Roman"/>
          <w:sz w:val="24"/>
          <w:szCs w:val="24"/>
        </w:rPr>
        <w:t xml:space="preserve"> </w:t>
      </w:r>
      <w:r w:rsidR="00337126">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sidR="00337126">
        <w:rPr>
          <w:rFonts w:ascii="Times New Roman" w:hAnsi="Times New Roman" w:cs="Times New Roman"/>
          <w:sz w:val="24"/>
          <w:szCs w:val="24"/>
        </w:rPr>
        <w:fldChar w:fldCharType="separate"/>
      </w:r>
      <w:r w:rsidRPr="00F61DA9">
        <w:rPr>
          <w:rFonts w:ascii="Times New Roman" w:hAnsi="Times New Roman" w:cs="Times New Roman"/>
          <w:noProof/>
          <w:sz w:val="24"/>
          <w:szCs w:val="24"/>
        </w:rPr>
        <w:t>(Simberloff 2003)</w:t>
      </w:r>
      <w:r w:rsidR="00337126">
        <w:rPr>
          <w:rFonts w:ascii="Times New Roman" w:hAnsi="Times New Roman" w:cs="Times New Roman"/>
          <w:sz w:val="24"/>
          <w:szCs w:val="24"/>
        </w:rPr>
        <w:fldChar w:fldCharType="end"/>
      </w:r>
      <w:r w:rsidR="007D311A">
        <w:rPr>
          <w:rFonts w:ascii="Times New Roman" w:hAnsi="Times New Roman" w:cs="Times New Roman"/>
          <w:sz w:val="24"/>
          <w:szCs w:val="24"/>
        </w:rPr>
        <w:t xml:space="preserve">.  </w:t>
      </w:r>
    </w:p>
    <w:p w:rsidR="00147EF7" w:rsidRDefault="00793A3D" w:rsidP="008D3EF6">
      <w:pPr>
        <w:spacing w:line="480" w:lineRule="auto"/>
        <w:ind w:right="360" w:firstLine="720"/>
        <w:rPr>
          <w:rFonts w:ascii="Times New Roman" w:hAnsi="Times New Roman" w:cs="Times New Roman"/>
          <w:sz w:val="24"/>
          <w:szCs w:val="24"/>
        </w:rPr>
      </w:pPr>
      <w:ins w:id="65" w:author="Thomas Collier Smith" w:date="2014-11-23T15:22:00Z">
        <w:r>
          <w:rPr>
            <w:rFonts w:ascii="Times New Roman" w:hAnsi="Times New Roman" w:cs="Times New Roman"/>
            <w:sz w:val="24"/>
            <w:szCs w:val="24"/>
          </w:rPr>
          <w:t xml:space="preserve">The effects of </w:t>
        </w:r>
      </w:ins>
      <w:ins w:id="66" w:author="Thomas Collier Smith" w:date="2014-11-23T15:23:00Z">
        <w:r>
          <w:rPr>
            <w:rFonts w:ascii="Times New Roman" w:hAnsi="Times New Roman" w:cs="Times New Roman"/>
            <w:sz w:val="24"/>
            <w:szCs w:val="24"/>
          </w:rPr>
          <w:t xml:space="preserve">amphibian </w:t>
        </w:r>
      </w:ins>
      <w:ins w:id="67" w:author="Thomas Collier Smith" w:date="2014-11-23T15:22:00Z">
        <w:r>
          <w:rPr>
            <w:rFonts w:ascii="Times New Roman" w:hAnsi="Times New Roman" w:cs="Times New Roman"/>
            <w:sz w:val="24"/>
            <w:szCs w:val="24"/>
          </w:rPr>
          <w:t>declines on freshwater and terrestrial communities are likely to depend on the ecological characteristics of the declining taxa</w:t>
        </w:r>
      </w:ins>
      <w:ins w:id="68" w:author="Thomas Collier Smith" w:date="2014-11-23T15:23:00Z">
        <w:r>
          <w:rPr>
            <w:rFonts w:ascii="Times New Roman" w:hAnsi="Times New Roman" w:cs="Times New Roman"/>
            <w:sz w:val="24"/>
            <w:szCs w:val="24"/>
          </w:rPr>
          <w:t xml:space="preserve">. </w:t>
        </w:r>
      </w:ins>
      <w:ins w:id="69" w:author="Thomas Collier Smith" w:date="2014-11-23T15:22:00Z">
        <w:r>
          <w:rPr>
            <w:rFonts w:ascii="Times New Roman" w:hAnsi="Times New Roman" w:cs="Times New Roman"/>
            <w:sz w:val="24"/>
            <w:szCs w:val="24"/>
          </w:rPr>
          <w:t xml:space="preserve"> </w:t>
        </w:r>
      </w:ins>
      <w:r w:rsidR="00F61DA9">
        <w:rPr>
          <w:rFonts w:ascii="Times New Roman" w:hAnsi="Times New Roman" w:cs="Times New Roman"/>
          <w:sz w:val="24"/>
          <w:szCs w:val="24"/>
        </w:rPr>
        <w:t xml:space="preserve">While over 40% of the 5700 amphibian species are declining in either abundance or distribution or both </w:t>
      </w:r>
      <w:r w:rsidR="00F61DA9">
        <w:rPr>
          <w:rFonts w:ascii="Times New Roman" w:hAnsi="Times New Roman" w:cs="Times New Roman"/>
          <w:sz w:val="24"/>
          <w:szCs w:val="24"/>
        </w:rPr>
        <w:fldChar w:fldCharType="begin" w:fldLock="1"/>
      </w:r>
      <w:r w:rsidR="00F61DA9">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F61DA9">
        <w:rPr>
          <w:rFonts w:ascii="Times New Roman" w:hAnsi="Times New Roman" w:cs="Times New Roman"/>
          <w:sz w:val="24"/>
          <w:szCs w:val="24"/>
        </w:rPr>
        <w:fldChar w:fldCharType="separate"/>
      </w:r>
      <w:r w:rsidR="00F61DA9" w:rsidRPr="00F61DA9">
        <w:rPr>
          <w:rFonts w:ascii="Times New Roman" w:hAnsi="Times New Roman" w:cs="Times New Roman"/>
          <w:noProof/>
          <w:sz w:val="24"/>
          <w:szCs w:val="24"/>
        </w:rPr>
        <w:t>(Stuart et al. 2004)</w:t>
      </w:r>
      <w:r w:rsidR="00F61DA9">
        <w:rPr>
          <w:rFonts w:ascii="Times New Roman" w:hAnsi="Times New Roman" w:cs="Times New Roman"/>
          <w:sz w:val="24"/>
          <w:szCs w:val="24"/>
        </w:rPr>
        <w:fldChar w:fldCharType="end"/>
      </w:r>
      <w:r w:rsidR="00F61DA9">
        <w:rPr>
          <w:rFonts w:ascii="Times New Roman" w:hAnsi="Times New Roman" w:cs="Times New Roman"/>
          <w:sz w:val="24"/>
          <w:szCs w:val="24"/>
        </w:rPr>
        <w:t>,</w:t>
      </w:r>
      <w:del w:id="70" w:author="Thomas Collier Smith" w:date="2014-11-23T15:22:00Z">
        <w:r w:rsidR="00F61DA9" w:rsidDel="00793A3D">
          <w:rPr>
            <w:rFonts w:ascii="Times New Roman" w:hAnsi="Times New Roman" w:cs="Times New Roman"/>
            <w:sz w:val="24"/>
            <w:szCs w:val="24"/>
          </w:rPr>
          <w:delText xml:space="preserve"> the effects of these declines on freshwater and terrestrial communities are likely to depend on the ecological characteristics of the declining taxa</w:delText>
        </w:r>
      </w:del>
      <w:del w:id="71" w:author="Thomas Collier Smith" w:date="2014-11-23T15:23:00Z">
        <w:r w:rsidR="00F61DA9" w:rsidDel="00793A3D">
          <w:rPr>
            <w:rFonts w:ascii="Times New Roman" w:hAnsi="Times New Roman" w:cs="Times New Roman"/>
            <w:sz w:val="24"/>
            <w:szCs w:val="24"/>
          </w:rPr>
          <w:delText>.  D</w:delText>
        </w:r>
      </w:del>
      <w:ins w:id="72" w:author="Thomas Collier Smith" w:date="2014-11-23T15:23:00Z">
        <w:r>
          <w:rPr>
            <w:rFonts w:ascii="Times New Roman" w:hAnsi="Times New Roman" w:cs="Times New Roman"/>
            <w:sz w:val="24"/>
            <w:szCs w:val="24"/>
          </w:rPr>
          <w:t>d</w:t>
        </w:r>
      </w:ins>
      <w:r w:rsidR="00F61DA9">
        <w:rPr>
          <w:rFonts w:ascii="Times New Roman" w:hAnsi="Times New Roman" w:cs="Times New Roman"/>
          <w:sz w:val="24"/>
          <w:szCs w:val="24"/>
        </w:rPr>
        <w:t xml:space="preserve">eclines </w:t>
      </w:r>
      <w:r w:rsidR="00E17E7F">
        <w:rPr>
          <w:rFonts w:ascii="Times New Roman" w:hAnsi="Times New Roman" w:cs="Times New Roman"/>
          <w:sz w:val="24"/>
          <w:szCs w:val="24"/>
        </w:rPr>
        <w:t xml:space="preserve">of </w:t>
      </w:r>
      <w:r w:rsidR="00591FA3">
        <w:rPr>
          <w:rFonts w:ascii="Times New Roman" w:hAnsi="Times New Roman" w:cs="Times New Roman"/>
          <w:sz w:val="24"/>
          <w:szCs w:val="24"/>
        </w:rPr>
        <w:t>anuran</w:t>
      </w:r>
      <w:r w:rsidR="00021CF8">
        <w:rPr>
          <w:rFonts w:ascii="Times New Roman" w:hAnsi="Times New Roman" w:cs="Times New Roman"/>
          <w:sz w:val="24"/>
          <w:szCs w:val="24"/>
        </w:rPr>
        <w:t>s</w:t>
      </w:r>
      <w:r w:rsidR="007F6BD7">
        <w:rPr>
          <w:rFonts w:ascii="Times New Roman" w:hAnsi="Times New Roman" w:cs="Times New Roman"/>
          <w:sz w:val="24"/>
          <w:szCs w:val="24"/>
        </w:rPr>
        <w:t xml:space="preserve"> – </w:t>
      </w:r>
      <w:r w:rsidR="00591FA3">
        <w:rPr>
          <w:rFonts w:ascii="Times New Roman" w:hAnsi="Times New Roman" w:cs="Times New Roman"/>
          <w:sz w:val="24"/>
          <w:szCs w:val="24"/>
        </w:rPr>
        <w:t xml:space="preserve">the </w:t>
      </w:r>
      <w:r w:rsidR="00021CF8">
        <w:rPr>
          <w:rFonts w:ascii="Times New Roman" w:hAnsi="Times New Roman" w:cs="Times New Roman"/>
          <w:sz w:val="24"/>
          <w:szCs w:val="24"/>
        </w:rPr>
        <w:t xml:space="preserve">frogs and </w:t>
      </w:r>
      <w:r w:rsidR="00591FA3">
        <w:rPr>
          <w:rFonts w:ascii="Times New Roman" w:hAnsi="Times New Roman" w:cs="Times New Roman"/>
          <w:sz w:val="24"/>
          <w:szCs w:val="24"/>
        </w:rPr>
        <w:t>toads</w:t>
      </w:r>
      <w:r w:rsidR="007F6BD7" w:rsidRPr="007F6BD7">
        <w:rPr>
          <w:rFonts w:ascii="Times New Roman" w:hAnsi="Times New Roman" w:cs="Times New Roman"/>
          <w:sz w:val="24"/>
          <w:szCs w:val="24"/>
        </w:rPr>
        <w:t xml:space="preserve"> </w:t>
      </w:r>
      <w:r w:rsidR="007F6BD7">
        <w:rPr>
          <w:rFonts w:ascii="Times New Roman" w:hAnsi="Times New Roman" w:cs="Times New Roman"/>
          <w:sz w:val="24"/>
          <w:szCs w:val="24"/>
        </w:rPr>
        <w:t>–</w:t>
      </w:r>
      <w:r w:rsidR="00591FA3">
        <w:rPr>
          <w:rFonts w:ascii="Times New Roman" w:hAnsi="Times New Roman" w:cs="Times New Roman"/>
          <w:sz w:val="24"/>
          <w:szCs w:val="24"/>
        </w:rPr>
        <w:t xml:space="preserve"> </w:t>
      </w:r>
      <w:ins w:id="73" w:author="Thomas Collier Smith" w:date="2014-11-23T15:24:00Z">
        <w:r>
          <w:rPr>
            <w:rFonts w:ascii="Times New Roman" w:hAnsi="Times New Roman" w:cs="Times New Roman"/>
            <w:sz w:val="24"/>
            <w:szCs w:val="24"/>
          </w:rPr>
          <w:t xml:space="preserve">are the best understood and </w:t>
        </w:r>
      </w:ins>
      <w:r w:rsidR="007F6BD7">
        <w:rPr>
          <w:rFonts w:ascii="Times New Roman" w:hAnsi="Times New Roman" w:cs="Times New Roman"/>
          <w:sz w:val="24"/>
          <w:szCs w:val="24"/>
        </w:rPr>
        <w:t xml:space="preserve">may be </w:t>
      </w:r>
      <w:r w:rsidR="00E17E7F">
        <w:rPr>
          <w:rFonts w:ascii="Times New Roman" w:hAnsi="Times New Roman" w:cs="Times New Roman"/>
          <w:sz w:val="24"/>
          <w:szCs w:val="24"/>
        </w:rPr>
        <w:t xml:space="preserve">the </w:t>
      </w:r>
      <w:r w:rsidR="00F61DA9">
        <w:rPr>
          <w:rFonts w:ascii="Times New Roman" w:hAnsi="Times New Roman" w:cs="Times New Roman"/>
          <w:sz w:val="24"/>
          <w:szCs w:val="24"/>
        </w:rPr>
        <w:t>most extensive</w:t>
      </w:r>
      <w:del w:id="74" w:author="Thomas Collier Smith" w:date="2014-11-23T15:24:00Z">
        <w:r w:rsidR="00F61DA9" w:rsidDel="00793A3D">
          <w:rPr>
            <w:rFonts w:ascii="Times New Roman" w:hAnsi="Times New Roman" w:cs="Times New Roman"/>
            <w:sz w:val="24"/>
            <w:szCs w:val="24"/>
          </w:rPr>
          <w:delText xml:space="preserve"> and are the </w:delText>
        </w:r>
        <w:r w:rsidR="00E17E7F" w:rsidDel="00793A3D">
          <w:rPr>
            <w:rFonts w:ascii="Times New Roman" w:hAnsi="Times New Roman" w:cs="Times New Roman"/>
            <w:sz w:val="24"/>
            <w:szCs w:val="24"/>
          </w:rPr>
          <w:delText>best understood</w:delText>
        </w:r>
        <w:r w:rsidR="007F6BD7" w:rsidDel="00793A3D">
          <w:rPr>
            <w:rFonts w:ascii="Times New Roman" w:hAnsi="Times New Roman" w:cs="Times New Roman"/>
            <w:sz w:val="24"/>
            <w:szCs w:val="24"/>
          </w:rPr>
          <w:delText xml:space="preserve"> </w:delText>
        </w:r>
      </w:del>
      <w:del w:id="75" w:author="Thomas Collier Smith" w:date="2014-11-23T15:25:00Z">
        <w:r w:rsidR="00E17E7F" w:rsidDel="00793A3D">
          <w:rPr>
            <w:rFonts w:ascii="Times New Roman" w:hAnsi="Times New Roman" w:cs="Times New Roman"/>
            <w:sz w:val="24"/>
            <w:szCs w:val="24"/>
          </w:rPr>
          <w:delText>;</w:delText>
        </w:r>
      </w:del>
      <w:ins w:id="76" w:author="Thomas Collier Smith" w:date="2014-11-23T15:25:00Z">
        <w:r>
          <w:rPr>
            <w:rFonts w:ascii="Times New Roman" w:hAnsi="Times New Roman" w:cs="Times New Roman"/>
            <w:sz w:val="24"/>
            <w:szCs w:val="24"/>
          </w:rPr>
          <w:t xml:space="preserve">. </w:t>
        </w:r>
      </w:ins>
      <w:r w:rsidR="00E17E7F">
        <w:rPr>
          <w:rFonts w:ascii="Times New Roman" w:hAnsi="Times New Roman" w:cs="Times New Roman"/>
          <w:sz w:val="24"/>
          <w:szCs w:val="24"/>
        </w:rPr>
        <w:t xml:space="preserve"> </w:t>
      </w:r>
      <w:ins w:id="77" w:author="Thomas Collier Smith" w:date="2014-11-23T15:25:00Z">
        <w:r>
          <w:rPr>
            <w:rFonts w:ascii="Times New Roman" w:hAnsi="Times New Roman" w:cs="Times New Roman"/>
            <w:sz w:val="24"/>
            <w:szCs w:val="24"/>
          </w:rPr>
          <w:t>M</w:t>
        </w:r>
      </w:ins>
      <w:del w:id="78" w:author="Thomas Collier Smith" w:date="2014-11-23T15:25:00Z">
        <w:r w:rsidR="00591FA3" w:rsidDel="00793A3D">
          <w:rPr>
            <w:rFonts w:ascii="Times New Roman" w:hAnsi="Times New Roman" w:cs="Times New Roman"/>
            <w:sz w:val="24"/>
            <w:szCs w:val="24"/>
          </w:rPr>
          <w:delText>m</w:delText>
        </w:r>
      </w:del>
      <w:r w:rsidR="00591FA3">
        <w:rPr>
          <w:rFonts w:ascii="Times New Roman" w:hAnsi="Times New Roman" w:cs="Times New Roman"/>
          <w:sz w:val="24"/>
          <w:szCs w:val="24"/>
        </w:rPr>
        <w:t xml:space="preserve">any have </w:t>
      </w:r>
      <w:r w:rsidR="00F61DA9">
        <w:rPr>
          <w:rFonts w:ascii="Times New Roman" w:hAnsi="Times New Roman" w:cs="Times New Roman"/>
          <w:sz w:val="24"/>
          <w:szCs w:val="24"/>
        </w:rPr>
        <w:t xml:space="preserve">declined </w:t>
      </w:r>
      <w:r w:rsidR="00400758">
        <w:rPr>
          <w:rFonts w:ascii="Times New Roman" w:hAnsi="Times New Roman" w:cs="Times New Roman"/>
          <w:sz w:val="24"/>
          <w:szCs w:val="24"/>
        </w:rPr>
        <w:t xml:space="preserve">in abundance or </w:t>
      </w:r>
      <w:r w:rsidR="00F61DA9">
        <w:rPr>
          <w:rFonts w:ascii="Times New Roman" w:hAnsi="Times New Roman" w:cs="Times New Roman"/>
          <w:sz w:val="24"/>
          <w:szCs w:val="24"/>
        </w:rPr>
        <w:t xml:space="preserve">been </w:t>
      </w:r>
      <w:r w:rsidR="00400758">
        <w:rPr>
          <w:rFonts w:ascii="Times New Roman" w:hAnsi="Times New Roman" w:cs="Times New Roman"/>
          <w:sz w:val="24"/>
          <w:szCs w:val="24"/>
        </w:rPr>
        <w:t xml:space="preserve">driven extinct by </w:t>
      </w:r>
      <w:r w:rsidR="00591FA3">
        <w:rPr>
          <w:rFonts w:ascii="Times New Roman" w:hAnsi="Times New Roman" w:cs="Times New Roman"/>
          <w:sz w:val="24"/>
          <w:szCs w:val="24"/>
        </w:rPr>
        <w:t>habitat destruction, over-exploitation, disease</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 xml:space="preserve">or a combination of causes </w:t>
      </w:r>
      <w:r w:rsidR="00E17E7F">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E17E7F">
        <w:rPr>
          <w:rFonts w:ascii="Times New Roman" w:hAnsi="Times New Roman" w:cs="Times New Roman"/>
          <w:sz w:val="24"/>
          <w:szCs w:val="24"/>
        </w:rPr>
        <w:fldChar w:fldCharType="separate"/>
      </w:r>
      <w:r w:rsidR="00E17E7F" w:rsidRPr="00591FA3">
        <w:rPr>
          <w:rFonts w:ascii="Times New Roman" w:hAnsi="Times New Roman" w:cs="Times New Roman"/>
          <w:noProof/>
          <w:sz w:val="24"/>
          <w:szCs w:val="24"/>
        </w:rPr>
        <w:t>(Stuart et al. 2004)</w:t>
      </w:r>
      <w:r w:rsidR="00E17E7F">
        <w:rPr>
          <w:rFonts w:ascii="Times New Roman" w:hAnsi="Times New Roman" w:cs="Times New Roman"/>
          <w:sz w:val="24"/>
          <w:szCs w:val="24"/>
        </w:rPr>
        <w:fldChar w:fldCharType="end"/>
      </w:r>
      <w:r w:rsidR="00591FA3">
        <w:rPr>
          <w:rFonts w:ascii="Times New Roman" w:hAnsi="Times New Roman" w:cs="Times New Roman"/>
          <w:sz w:val="24"/>
          <w:szCs w:val="24"/>
        </w:rPr>
        <w:t xml:space="preserve">.  </w:t>
      </w:r>
      <w:r w:rsidR="00F61DA9">
        <w:rPr>
          <w:rFonts w:ascii="Times New Roman" w:hAnsi="Times New Roman" w:cs="Times New Roman"/>
          <w:sz w:val="24"/>
          <w:szCs w:val="24"/>
        </w:rPr>
        <w:t>A</w:t>
      </w:r>
      <w:r w:rsidR="00591FA3" w:rsidDel="00337126">
        <w:rPr>
          <w:rFonts w:ascii="Times New Roman" w:hAnsi="Times New Roman" w:cs="Times New Roman"/>
          <w:sz w:val="24"/>
          <w:szCs w:val="24"/>
        </w:rPr>
        <w:t>nurans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and especially their tadpoles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w:t>
      </w:r>
      <w:r w:rsidR="00E17E7F" w:rsidDel="00337126">
        <w:rPr>
          <w:rFonts w:ascii="Times New Roman" w:hAnsi="Times New Roman" w:cs="Times New Roman"/>
          <w:sz w:val="24"/>
          <w:szCs w:val="24"/>
        </w:rPr>
        <w:t xml:space="preserve">can be </w:t>
      </w:r>
      <w:r w:rsidR="006631B1" w:rsidDel="00337126">
        <w:rPr>
          <w:rFonts w:ascii="Times New Roman" w:hAnsi="Times New Roman" w:cs="Times New Roman"/>
          <w:sz w:val="24"/>
          <w:szCs w:val="24"/>
        </w:rPr>
        <w:t>ecologically important</w:t>
      </w:r>
      <w:r w:rsidR="00AE096E" w:rsidDel="00337126">
        <w:rPr>
          <w:rFonts w:ascii="Times New Roman" w:hAnsi="Times New Roman" w:cs="Times New Roman"/>
          <w:sz w:val="24"/>
          <w:szCs w:val="24"/>
        </w:rPr>
        <w:t xml:space="preserve"> in their respective communities</w:t>
      </w:r>
      <w:r w:rsidR="006631B1" w:rsidDel="00337126">
        <w:rPr>
          <w:rFonts w:ascii="Times New Roman" w:hAnsi="Times New Roman" w:cs="Times New Roman"/>
          <w:sz w:val="24"/>
          <w:szCs w:val="24"/>
        </w:rPr>
        <w:t xml:space="preserve"> </w:t>
      </w:r>
      <w:r w:rsidR="00591FA3" w:rsidDel="00337126">
        <w:rPr>
          <w:rFonts w:ascii="Times New Roman" w:hAnsi="Times New Roman" w:cs="Times New Roman"/>
          <w:sz w:val="24"/>
          <w:szCs w:val="24"/>
        </w:rPr>
        <w:fldChar w:fldCharType="begin" w:fldLock="1"/>
      </w:r>
      <w:r w:rsidR="00E416C4" w:rsidDel="00337126">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"mendeley" : { "formattedCitation" : "(Alford 1999)", "plainTextFormattedCitation" : "(Alford 1999)", "previouslyFormattedCitation" : "(Alford 1999)" }, "properties" : { "noteIndex" : 0 }, "schema" : "https://github.com/citation-style-language/schema/raw/master/csl-citation.json" }</w:instrText>
      </w:r>
      <w:r w:rsidR="00591FA3" w:rsidDel="00337126">
        <w:rPr>
          <w:rFonts w:ascii="Times New Roman" w:hAnsi="Times New Roman" w:cs="Times New Roman"/>
          <w:sz w:val="24"/>
          <w:szCs w:val="24"/>
        </w:rPr>
        <w:fldChar w:fldCharType="separate"/>
      </w:r>
      <w:r w:rsidR="00591FA3" w:rsidRPr="00591FA3" w:rsidDel="00337126">
        <w:rPr>
          <w:rFonts w:ascii="Times New Roman" w:hAnsi="Times New Roman" w:cs="Times New Roman"/>
          <w:noProof/>
          <w:sz w:val="24"/>
          <w:szCs w:val="24"/>
        </w:rPr>
        <w:t>(Alford 1999)</w:t>
      </w:r>
      <w:r w:rsidR="00591FA3" w:rsidDel="00337126">
        <w:rPr>
          <w:rFonts w:ascii="Times New Roman" w:hAnsi="Times New Roman" w:cs="Times New Roman"/>
          <w:sz w:val="24"/>
          <w:szCs w:val="24"/>
        </w:rPr>
        <w:fldChar w:fldCharType="end"/>
      </w:r>
      <w:r w:rsidR="006631B1" w:rsidDel="00337126">
        <w:rPr>
          <w:rFonts w:ascii="Times New Roman" w:hAnsi="Times New Roman" w:cs="Times New Roman"/>
          <w:sz w:val="24"/>
          <w:szCs w:val="24"/>
        </w:rPr>
        <w:t xml:space="preserve">.  </w:t>
      </w:r>
      <w:r w:rsidR="00591FA3">
        <w:rPr>
          <w:rFonts w:ascii="Times New Roman" w:hAnsi="Times New Roman" w:cs="Times New Roman"/>
          <w:sz w:val="24"/>
          <w:szCs w:val="24"/>
        </w:rPr>
        <w:t>Many tadpoles are</w:t>
      </w:r>
      <w:r w:rsidR="009F716F">
        <w:rPr>
          <w:rFonts w:ascii="Times New Roman" w:hAnsi="Times New Roman" w:cs="Times New Roman"/>
          <w:sz w:val="24"/>
          <w:szCs w:val="24"/>
        </w:rPr>
        <w:t xml:space="preserve"> benthic grazers, </w:t>
      </w:r>
      <w:r w:rsidR="00591FA3">
        <w:rPr>
          <w:rFonts w:ascii="Times New Roman" w:hAnsi="Times New Roman" w:cs="Times New Roman"/>
          <w:sz w:val="24"/>
          <w:szCs w:val="24"/>
        </w:rPr>
        <w:t xml:space="preserve">and </w:t>
      </w:r>
      <w:r w:rsidR="00445D42">
        <w:rPr>
          <w:rFonts w:ascii="Times New Roman" w:hAnsi="Times New Roman" w:cs="Times New Roman"/>
          <w:sz w:val="24"/>
          <w:szCs w:val="24"/>
        </w:rPr>
        <w:t>reduce the abundance of benthic producers</w:t>
      </w:r>
      <w:r w:rsidR="00591FA3">
        <w:rPr>
          <w:rFonts w:ascii="Times New Roman" w:hAnsi="Times New Roman" w:cs="Times New Roman"/>
          <w:sz w:val="24"/>
          <w:szCs w:val="24"/>
        </w:rPr>
        <w:t xml:space="preserve">  </w:t>
      </w:r>
      <w:r w:rsidR="00AF7B6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"Kupferberg", "given" : "S. J.", "non-dropping-particle" : "", "parse-names" : false, "suffix" : "" } ], "container-title" : "Integrative and Comparative Biology", "id" : "ITEM-3", "issue" : "2", "issued" : { "date-parts" : [ [ "1997" ] ] }, "page" : "146-159", "title" : "The Role of Larval Diet in Anuran Metamorphosis 1", "type" : "article-journal", "volume" : "37" }, "uris" : [ "http://www.mendeley.com/documents/?uuid=12211dbe-67c5-4544-ae31-a20343e8a8a4" ] }, { "id" : "ITEM-4",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"ITEM-4",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"ITEM-5",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"ITEM-5",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"(Kupferberg 1997a, 1997b, Alford 1999, Connelly et al. 2008, 2014)", "plainTextFormattedCitation" : "(Kupferberg 1997a, 1997b, Alford 1999, Connelly et al. 2008, 2014)", "previouslyFormattedCitation" : "(Kupferberg 1997a, 1997b, Alford 1999, Connelly et al. 2008, 2014)" }, "properties" : { "noteIndex" : 0 }, "schema" : "https://github.com/citation-style-language/schema/raw/master/csl-citation.json" }</w:instrText>
      </w:r>
      <w:r w:rsidR="00AF7B6A">
        <w:rPr>
          <w:rFonts w:ascii="Times New Roman" w:hAnsi="Times New Roman" w:cs="Times New Roman"/>
          <w:sz w:val="24"/>
          <w:szCs w:val="24"/>
        </w:rPr>
        <w:fldChar w:fldCharType="separate"/>
      </w:r>
      <w:r w:rsidR="00AF7B6A" w:rsidRPr="00AF7B6A">
        <w:rPr>
          <w:rFonts w:ascii="Times New Roman" w:hAnsi="Times New Roman" w:cs="Times New Roman"/>
          <w:noProof/>
          <w:sz w:val="24"/>
          <w:szCs w:val="24"/>
        </w:rPr>
        <w:t>(Kupferberg 1997a, 1997b, Alford 1999, Connelly et al. 2008, 2014)</w:t>
      </w:r>
      <w:r w:rsidR="00AF7B6A">
        <w:rPr>
          <w:rFonts w:ascii="Times New Roman" w:hAnsi="Times New Roman" w:cs="Times New Roman"/>
          <w:sz w:val="24"/>
          <w:szCs w:val="24"/>
        </w:rPr>
        <w:fldChar w:fldCharType="end"/>
      </w:r>
      <w:r w:rsidR="00652144">
        <w:rPr>
          <w:rFonts w:ascii="Times New Roman" w:hAnsi="Times New Roman" w:cs="Times New Roman"/>
          <w:sz w:val="24"/>
          <w:szCs w:val="24"/>
        </w:rPr>
        <w:t xml:space="preserve">.  </w:t>
      </w:r>
      <w:r w:rsidR="00B64926">
        <w:rPr>
          <w:rFonts w:ascii="Times New Roman" w:hAnsi="Times New Roman" w:cs="Times New Roman"/>
          <w:sz w:val="24"/>
          <w:szCs w:val="24"/>
        </w:rPr>
        <w:t xml:space="preserve">Tadpoles </w:t>
      </w:r>
      <w:ins w:id="79" w:author="Thomas Collier Smith" w:date="2014-11-23T15:26:00Z">
        <w:r>
          <w:rPr>
            <w:rFonts w:ascii="Times New Roman" w:hAnsi="Times New Roman" w:cs="Times New Roman"/>
            <w:sz w:val="24"/>
            <w:szCs w:val="24"/>
          </w:rPr>
          <w:t xml:space="preserve">can </w:t>
        </w:r>
      </w:ins>
      <w:r w:rsidR="00B64926">
        <w:rPr>
          <w:rFonts w:ascii="Times New Roman" w:hAnsi="Times New Roman" w:cs="Times New Roman"/>
          <w:sz w:val="24"/>
          <w:szCs w:val="24"/>
        </w:rPr>
        <w:t>reduc</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algal abundance </w:t>
      </w:r>
      <w:ins w:id="80" w:author="Thomas Collier Smith" w:date="2014-11-23T15:26:00Z">
        <w:r>
          <w:rPr>
            <w:rFonts w:ascii="Times New Roman" w:hAnsi="Times New Roman" w:cs="Times New Roman"/>
            <w:sz w:val="24"/>
            <w:szCs w:val="24"/>
          </w:rPr>
          <w:t xml:space="preserve">up to </w:t>
        </w:r>
      </w:ins>
      <w:del w:id="81" w:author="Thomas Collier Smith" w:date="2014-11-23T15:26:00Z">
        <w:r w:rsidR="00A37A83" w:rsidDel="00793A3D">
          <w:rPr>
            <w:rFonts w:ascii="Times New Roman" w:hAnsi="Times New Roman" w:cs="Times New Roman"/>
            <w:sz w:val="24"/>
            <w:szCs w:val="24"/>
          </w:rPr>
          <w:delText xml:space="preserve">by </w:delText>
        </w:r>
        <w:r w:rsidR="00B64926" w:rsidDel="00793A3D">
          <w:rPr>
            <w:rFonts w:ascii="Times New Roman" w:hAnsi="Times New Roman" w:cs="Times New Roman"/>
            <w:sz w:val="24"/>
            <w:szCs w:val="24"/>
          </w:rPr>
          <w:delText>60</w:delText>
        </w:r>
      </w:del>
      <w:r w:rsidR="00B64926">
        <w:rPr>
          <w:rFonts w:ascii="Times New Roman" w:hAnsi="Times New Roman" w:cs="Times New Roman"/>
          <w:sz w:val="24"/>
          <w:szCs w:val="24"/>
        </w:rPr>
        <w:t xml:space="preserve">-98% in experiments </w:t>
      </w:r>
      <w:r w:rsidR="00B6492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"ITEM-2", "issue" : "2", "issued" : { "date-parts" : [ [ "1992" ] ] }, "page" : "237-247", "title" : "Plant\u2014herbivore interactions in streams near Mount St Helens", "type" : "article-journal", "volume" : "27" }, "uris" : [ "http://www.mendeley.com/documents/?uuid=1fa342ed-36ec-445c-8349-16dcd69d4020" ] } ], "mendeley" : { "formattedCitation" : "(Br\u00f6nmark et al. 1991, Lamberti et al. 1992)", "plainTextFormattedCitation" : "(Br\u00f6nmark et al. 1991, Lamberti et al. 1992)", "previouslyFormattedCitation" : "(Br\u00f6nmark et al. 1991, Lamberti et al. 1992)" }, "properties" : { "noteIndex" : 0 }, "schema" : "https://github.com/citation-style-language/schema/raw/master/csl-citation.json" }</w:instrText>
      </w:r>
      <w:r w:rsidR="00B64926">
        <w:rPr>
          <w:rFonts w:ascii="Times New Roman" w:hAnsi="Times New Roman" w:cs="Times New Roman"/>
          <w:sz w:val="24"/>
          <w:szCs w:val="24"/>
        </w:rPr>
        <w:fldChar w:fldCharType="separate"/>
      </w:r>
      <w:r w:rsidR="00B64926" w:rsidRPr="00B64926">
        <w:rPr>
          <w:rFonts w:ascii="Times New Roman" w:hAnsi="Times New Roman" w:cs="Times New Roman"/>
          <w:noProof/>
          <w:sz w:val="24"/>
          <w:szCs w:val="24"/>
        </w:rPr>
        <w:t>(Brönmark et al. 1991, Lamberti et al. 1992)</w:t>
      </w:r>
      <w:r w:rsidR="00B64926">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w:t>
      </w:r>
      <w:r w:rsidR="00F61DA9">
        <w:rPr>
          <w:rFonts w:ascii="Times New Roman" w:hAnsi="Times New Roman" w:cs="Times New Roman"/>
          <w:sz w:val="24"/>
          <w:szCs w:val="24"/>
        </w:rPr>
        <w:t xml:space="preserve">can </w:t>
      </w:r>
      <w:r w:rsidR="00B64926">
        <w:rPr>
          <w:rFonts w:ascii="Times New Roman" w:hAnsi="Times New Roman" w:cs="Times New Roman"/>
          <w:sz w:val="24"/>
          <w:szCs w:val="24"/>
        </w:rPr>
        <w:t>facilitat</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changes in natural stream community composition by reducing algal abundance </w:t>
      </w:r>
      <w:r w:rsidR="0065613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"non-dropping-particle" : "", "parse-names" : false, "suffix" : "" } ], "container-title" : "Freshwater Biology", "id" : "ITEM-1",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"(Kupferberg 1997a)", "plainTextFormattedCitation" : "(Kupferberg 1997a)", "previouslyFormattedCitation" : "(Kupferberg 1997a)" }, "properties" : { "noteIndex" : 0 }, "schema" : "https://github.com/citation-style-language/schema/raw/master/csl-citation.json" }</w:instrText>
      </w:r>
      <w:r w:rsidR="0065613A">
        <w:rPr>
          <w:rFonts w:ascii="Times New Roman" w:hAnsi="Times New Roman" w:cs="Times New Roman"/>
          <w:sz w:val="24"/>
          <w:szCs w:val="24"/>
        </w:rPr>
        <w:fldChar w:fldCharType="separate"/>
      </w:r>
      <w:r w:rsidR="0065613A" w:rsidRPr="00AF7B6A">
        <w:rPr>
          <w:rFonts w:ascii="Times New Roman" w:hAnsi="Times New Roman" w:cs="Times New Roman"/>
          <w:noProof/>
          <w:sz w:val="24"/>
          <w:szCs w:val="24"/>
        </w:rPr>
        <w:t>(Kupferberg 1997a)</w:t>
      </w:r>
      <w:r w:rsidR="0065613A">
        <w:rPr>
          <w:rFonts w:ascii="Times New Roman" w:hAnsi="Times New Roman" w:cs="Times New Roman"/>
          <w:sz w:val="24"/>
          <w:szCs w:val="24"/>
        </w:rPr>
        <w:fldChar w:fldCharType="end"/>
      </w:r>
      <w:r w:rsidR="0012027A">
        <w:rPr>
          <w:rFonts w:ascii="Times New Roman" w:hAnsi="Times New Roman" w:cs="Times New Roman"/>
          <w:sz w:val="24"/>
          <w:szCs w:val="24"/>
        </w:rPr>
        <w:t>.</w:t>
      </w:r>
      <w:r w:rsidR="00F61DA9">
        <w:rPr>
          <w:rFonts w:ascii="Times New Roman" w:hAnsi="Times New Roman" w:cs="Times New Roman"/>
          <w:sz w:val="24"/>
          <w:szCs w:val="24"/>
        </w:rPr>
        <w:t xml:space="preserve">  </w:t>
      </w:r>
      <w:r w:rsidR="00AE096E">
        <w:rPr>
          <w:rFonts w:ascii="Times New Roman" w:hAnsi="Times New Roman" w:cs="Times New Roman"/>
          <w:sz w:val="24"/>
          <w:szCs w:val="24"/>
        </w:rPr>
        <w:t>T</w:t>
      </w:r>
      <w:r w:rsidR="00652144">
        <w:rPr>
          <w:rFonts w:ascii="Times New Roman" w:hAnsi="Times New Roman" w:cs="Times New Roman"/>
          <w:sz w:val="24"/>
          <w:szCs w:val="24"/>
        </w:rPr>
        <w:t>his ability to control resources</w:t>
      </w:r>
      <w:r w:rsidR="00AE096E">
        <w:rPr>
          <w:rFonts w:ascii="Times New Roman" w:hAnsi="Times New Roman" w:cs="Times New Roman"/>
          <w:sz w:val="24"/>
          <w:szCs w:val="24"/>
        </w:rPr>
        <w:t xml:space="preserve"> </w:t>
      </w:r>
      <w:r w:rsidR="00F61DA9">
        <w:rPr>
          <w:rFonts w:ascii="Times New Roman" w:hAnsi="Times New Roman" w:cs="Times New Roman"/>
          <w:sz w:val="24"/>
          <w:szCs w:val="24"/>
        </w:rPr>
        <w:t xml:space="preserve">also allows </w:t>
      </w:r>
      <w:r w:rsidR="00652144">
        <w:rPr>
          <w:rFonts w:ascii="Times New Roman" w:hAnsi="Times New Roman" w:cs="Times New Roman"/>
          <w:sz w:val="24"/>
          <w:szCs w:val="24"/>
        </w:rPr>
        <w:t xml:space="preserve">tadpoles </w:t>
      </w:r>
      <w:r w:rsidR="00414356">
        <w:rPr>
          <w:rFonts w:ascii="Times New Roman" w:hAnsi="Times New Roman" w:cs="Times New Roman"/>
          <w:sz w:val="24"/>
          <w:szCs w:val="24"/>
        </w:rPr>
        <w:t xml:space="preserve">to </w:t>
      </w:r>
      <w:r w:rsidR="00AE096E">
        <w:rPr>
          <w:rFonts w:ascii="Times New Roman" w:hAnsi="Times New Roman" w:cs="Times New Roman"/>
          <w:sz w:val="24"/>
          <w:szCs w:val="24"/>
        </w:rPr>
        <w:t xml:space="preserve">be strong </w:t>
      </w:r>
      <w:r w:rsidR="00400758">
        <w:rPr>
          <w:rFonts w:ascii="Times New Roman" w:hAnsi="Times New Roman" w:cs="Times New Roman"/>
          <w:sz w:val="24"/>
          <w:szCs w:val="24"/>
        </w:rPr>
        <w:t xml:space="preserve">exploitative </w:t>
      </w:r>
      <w:r w:rsidR="00652144">
        <w:rPr>
          <w:rFonts w:ascii="Times New Roman" w:hAnsi="Times New Roman" w:cs="Times New Roman"/>
          <w:sz w:val="24"/>
          <w:szCs w:val="24"/>
        </w:rPr>
        <w:t>competitors</w:t>
      </w:r>
      <w:r w:rsidR="00F61DA9">
        <w:rPr>
          <w:rFonts w:ascii="Times New Roman" w:hAnsi="Times New Roman" w:cs="Times New Roman"/>
          <w:sz w:val="24"/>
          <w:szCs w:val="24"/>
        </w:rPr>
        <w:t xml:space="preserve">, and they </w:t>
      </w:r>
      <w:r w:rsidR="00B64926">
        <w:rPr>
          <w:rFonts w:ascii="Times New Roman" w:hAnsi="Times New Roman" w:cs="Times New Roman"/>
          <w:sz w:val="24"/>
          <w:szCs w:val="24"/>
        </w:rPr>
        <w:t xml:space="preserve">can induce declines in abundance, growth, and fecundity of other amphibian, </w:t>
      </w:r>
      <w:r w:rsidR="00021CF8">
        <w:rPr>
          <w:rFonts w:ascii="Times New Roman" w:hAnsi="Times New Roman" w:cs="Times New Roman"/>
          <w:sz w:val="24"/>
          <w:szCs w:val="24"/>
        </w:rPr>
        <w:t xml:space="preserve">insect, and </w:t>
      </w:r>
      <w:r w:rsidR="00B64926">
        <w:rPr>
          <w:rFonts w:ascii="Times New Roman" w:hAnsi="Times New Roman" w:cs="Times New Roman"/>
          <w:sz w:val="24"/>
          <w:szCs w:val="24"/>
        </w:rPr>
        <w:t xml:space="preserve">invertebrate grazers </w:t>
      </w:r>
      <w:r w:rsidR="00021CF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J.", "non-dropping-particle" : "", "parse-names" : false, "suffix" : "" } ], "container-title" : "Integrative and Comparative Biology", "id" : "ITEM-1", "issue" : "2", "issued" : { "date-parts" : [ [ "1997" ] ] }, "page" : "146-159", "title" : "The Role of Larval Diet in Anuran Metamorphosis 1", "type" : "article-journal", "volume" : "37" }, "uris" : [ "http://www.mendeley.com/documents/?uuid=12211dbe-67c5-4544-ae31-a20343e8a8a4"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"ITEM-3", "issue" : "1", "issued" : { "date-parts" : [ [ "1991" ] ] }, "page" : "8-18", "title" : "Interactions between freshwater snails and tadpoles: competition and facilitation", "type" : "article-journal", "volume" : "87" }, "uris" : [ "http://www.mendeley.com/documents/?uuid=6f8eb3ae-f923-48c2-8ae1-d860cb7ab127" ] } ], "mendeley" : { "formattedCitation" : "(Br\u00f6nmark et al. 1991, Kupferberg 1997a, 1997b)", "plainTextFormattedCitation" : "(Br\u00f6nmark et al. 1991, Kupferberg 1997a, 1997b)", "previouslyFormattedCitation" : "(Br\u00f6nmark et al. 1991, Kupferberg 1997a, 1997b)"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(Brönmark et al. 1991, Kupferberg 1997a, 1997b)</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w:t>
      </w:r>
      <w:del w:id="82" w:author="Thomas Collier Smith" w:date="2014-11-23T15:27:00Z">
        <w:r w:rsidR="007F6BD7" w:rsidDel="00793A3D">
          <w:rPr>
            <w:rFonts w:ascii="Times New Roman" w:hAnsi="Times New Roman" w:cs="Times New Roman"/>
            <w:sz w:val="24"/>
            <w:szCs w:val="24"/>
          </w:rPr>
          <w:delText>T</w:delText>
        </w:r>
        <w:r w:rsidR="00147EF7" w:rsidDel="00793A3D">
          <w:rPr>
            <w:rFonts w:ascii="Times New Roman" w:hAnsi="Times New Roman" w:cs="Times New Roman"/>
            <w:sz w:val="24"/>
            <w:szCs w:val="24"/>
          </w:rPr>
          <w:delText>he ecological inter</w:delText>
        </w:r>
        <w:r w:rsidR="006D6EFC" w:rsidDel="00793A3D">
          <w:rPr>
            <w:rFonts w:ascii="Times New Roman" w:hAnsi="Times New Roman" w:cs="Times New Roman"/>
            <w:sz w:val="24"/>
            <w:szCs w:val="24"/>
          </w:rPr>
          <w:delText>a</w:delText>
        </w:r>
        <w:r w:rsidR="00147EF7" w:rsidDel="00793A3D">
          <w:rPr>
            <w:rFonts w:ascii="Times New Roman" w:hAnsi="Times New Roman" w:cs="Times New Roman"/>
            <w:sz w:val="24"/>
            <w:szCs w:val="24"/>
          </w:rPr>
          <w:delText xml:space="preserve">ctions </w:delText>
        </w:r>
        <w:r w:rsidR="00021CF8" w:rsidDel="00793A3D">
          <w:rPr>
            <w:rFonts w:ascii="Times New Roman" w:hAnsi="Times New Roman" w:cs="Times New Roman"/>
            <w:sz w:val="24"/>
            <w:szCs w:val="24"/>
          </w:rPr>
          <w:delText>between</w:delText>
        </w:r>
        <w:r w:rsidR="00147EF7" w:rsidDel="00793A3D">
          <w:rPr>
            <w:rFonts w:ascii="Times New Roman" w:hAnsi="Times New Roman" w:cs="Times New Roman"/>
            <w:sz w:val="24"/>
            <w:szCs w:val="24"/>
          </w:rPr>
          <w:delText xml:space="preserve"> tadpoles</w:delText>
        </w:r>
        <w:r w:rsidR="00021CF8" w:rsidDel="00793A3D">
          <w:rPr>
            <w:rFonts w:ascii="Times New Roman" w:hAnsi="Times New Roman" w:cs="Times New Roman"/>
            <w:sz w:val="24"/>
            <w:szCs w:val="24"/>
          </w:rPr>
          <w:delText>,</w:delText>
        </w:r>
        <w:r w:rsidR="00147EF7" w:rsidDel="00793A3D">
          <w:rPr>
            <w:rFonts w:ascii="Times New Roman" w:hAnsi="Times New Roman" w:cs="Times New Roman"/>
            <w:sz w:val="24"/>
            <w:szCs w:val="24"/>
          </w:rPr>
          <w:delText xml:space="preserve"> </w:delText>
        </w:r>
        <w:r w:rsidR="00E52861" w:rsidDel="00793A3D">
          <w:rPr>
            <w:rFonts w:ascii="Times New Roman" w:hAnsi="Times New Roman" w:cs="Times New Roman"/>
            <w:sz w:val="24"/>
            <w:szCs w:val="24"/>
          </w:rPr>
          <w:delText xml:space="preserve">their resources and </w:delText>
        </w:r>
        <w:r w:rsidR="00021CF8" w:rsidDel="00793A3D">
          <w:rPr>
            <w:rFonts w:ascii="Times New Roman" w:hAnsi="Times New Roman" w:cs="Times New Roman"/>
            <w:sz w:val="24"/>
            <w:szCs w:val="24"/>
          </w:rPr>
          <w:delText xml:space="preserve">other </w:delText>
        </w:r>
        <w:r w:rsidR="00E52861" w:rsidDel="00793A3D">
          <w:rPr>
            <w:rFonts w:ascii="Times New Roman" w:hAnsi="Times New Roman" w:cs="Times New Roman"/>
            <w:sz w:val="24"/>
            <w:szCs w:val="24"/>
          </w:rPr>
          <w:delText xml:space="preserve">consumers </w:delText>
        </w:r>
        <w:r w:rsidR="00147EF7" w:rsidDel="00793A3D">
          <w:rPr>
            <w:rFonts w:ascii="Times New Roman" w:hAnsi="Times New Roman" w:cs="Times New Roman"/>
            <w:sz w:val="24"/>
            <w:szCs w:val="24"/>
          </w:rPr>
          <w:delText xml:space="preserve">are not </w:delText>
        </w:r>
        <w:r w:rsidR="002B4EB9" w:rsidDel="00793A3D">
          <w:rPr>
            <w:rFonts w:ascii="Times New Roman" w:hAnsi="Times New Roman" w:cs="Times New Roman"/>
            <w:sz w:val="24"/>
            <w:szCs w:val="24"/>
          </w:rPr>
          <w:delText xml:space="preserve">limited to top down and exploitative interactions.  </w:delText>
        </w:r>
      </w:del>
      <w:ins w:id="83" w:author="Thomas Collier Smith" w:date="2014-11-23T15:27:00Z">
        <w:r>
          <w:rPr>
            <w:rFonts w:ascii="Times New Roman" w:hAnsi="Times New Roman" w:cs="Times New Roman"/>
            <w:sz w:val="24"/>
            <w:szCs w:val="24"/>
          </w:rPr>
          <w:t>As consumers, t</w:t>
        </w:r>
      </w:ins>
      <w:del w:id="84" w:author="Thomas Collier Smith" w:date="2014-11-23T15:27:00Z">
        <w:r w:rsidR="002B4EB9" w:rsidDel="00793A3D">
          <w:rPr>
            <w:rFonts w:ascii="Times New Roman" w:hAnsi="Times New Roman" w:cs="Times New Roman"/>
            <w:sz w:val="24"/>
            <w:szCs w:val="24"/>
          </w:rPr>
          <w:delText>T</w:delText>
        </w:r>
      </w:del>
      <w:r w:rsidR="002B4EB9">
        <w:rPr>
          <w:rFonts w:ascii="Times New Roman" w:hAnsi="Times New Roman" w:cs="Times New Roman"/>
          <w:sz w:val="24"/>
          <w:szCs w:val="24"/>
        </w:rPr>
        <w:t xml:space="preserve">adpoles can </w:t>
      </w:r>
      <w:r w:rsidR="00021CF8">
        <w:rPr>
          <w:rFonts w:ascii="Times New Roman" w:hAnsi="Times New Roman" w:cs="Times New Roman"/>
          <w:sz w:val="24"/>
          <w:szCs w:val="24"/>
        </w:rPr>
        <w:t>also interfere</w:t>
      </w:r>
      <w:r w:rsidR="00F61DA9">
        <w:rPr>
          <w:rFonts w:ascii="Times New Roman" w:hAnsi="Times New Roman" w:cs="Times New Roman"/>
          <w:sz w:val="24"/>
          <w:szCs w:val="24"/>
        </w:rPr>
        <w:t xml:space="preserve"> with</w:t>
      </w:r>
      <w:r w:rsidR="00021CF8">
        <w:rPr>
          <w:rFonts w:ascii="Times New Roman" w:hAnsi="Times New Roman" w:cs="Times New Roman"/>
          <w:sz w:val="24"/>
          <w:szCs w:val="24"/>
        </w:rPr>
        <w:t xml:space="preserve"> feeding by other amphibians </w:t>
      </w:r>
      <w:r w:rsidR="00021CF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 "plainTextFormattedCitation" : "(Steinwascher 1978)", "previouslyFormattedCitation" : "(Steinwascher 1978)"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(Steinwascher 1978)</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and by aquatic insects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(Kiffney and Richardson 2001)</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 xml:space="preserve">, can be </w:t>
      </w:r>
      <w:r w:rsidR="00F61DA9">
        <w:rPr>
          <w:rFonts w:ascii="Times New Roman" w:hAnsi="Times New Roman" w:cs="Times New Roman"/>
          <w:sz w:val="24"/>
          <w:szCs w:val="24"/>
        </w:rPr>
        <w:t xml:space="preserve">negatively affected by </w:t>
      </w:r>
      <w:r w:rsidR="002B4EB9">
        <w:rPr>
          <w:rFonts w:ascii="Times New Roman" w:hAnsi="Times New Roman" w:cs="Times New Roman"/>
          <w:sz w:val="24"/>
          <w:szCs w:val="24"/>
        </w:rPr>
        <w:t xml:space="preserve">interspecific competition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"mendeley" : { "formattedCitation" : "(Morin et al. 1988)", "plainTextFormattedCitation" : "(Morin et al. 1988)", "previouslyFormattedCitation" : "(Morin et al. 1988)"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(Morin et al. 1988)</w:t>
      </w:r>
      <w:r w:rsidR="002B4EB9">
        <w:rPr>
          <w:rFonts w:ascii="Times New Roman" w:hAnsi="Times New Roman" w:cs="Times New Roman"/>
          <w:sz w:val="24"/>
          <w:szCs w:val="24"/>
        </w:rPr>
        <w:fldChar w:fldCharType="end"/>
      </w:r>
      <w:r w:rsidR="002B4EB9">
        <w:rPr>
          <w:rFonts w:ascii="Times New Roman" w:hAnsi="Times New Roman" w:cs="Times New Roman"/>
          <w:sz w:val="24"/>
          <w:szCs w:val="24"/>
        </w:rPr>
        <w:t xml:space="preserve"> </w:t>
      </w:r>
      <w:del w:id="85" w:author="Thomas Collier Smith" w:date="2014-11-23T15:28:00Z">
        <w:r w:rsidR="002B4EB9" w:rsidDel="00793A3D">
          <w:rPr>
            <w:rFonts w:ascii="Times New Roman" w:hAnsi="Times New Roman" w:cs="Times New Roman"/>
            <w:sz w:val="24"/>
            <w:szCs w:val="24"/>
          </w:rPr>
          <w:delText xml:space="preserve">and </w:delText>
        </w:r>
        <w:r w:rsidR="00F61DA9" w:rsidDel="00793A3D">
          <w:rPr>
            <w:rFonts w:ascii="Times New Roman" w:hAnsi="Times New Roman" w:cs="Times New Roman"/>
            <w:sz w:val="24"/>
            <w:szCs w:val="24"/>
          </w:rPr>
          <w:delText xml:space="preserve">by </w:delText>
        </w:r>
        <w:r w:rsidR="002B4EB9" w:rsidDel="00793A3D">
          <w:rPr>
            <w:rFonts w:ascii="Times New Roman" w:hAnsi="Times New Roman" w:cs="Times New Roman"/>
            <w:sz w:val="24"/>
            <w:szCs w:val="24"/>
          </w:rPr>
          <w:delText xml:space="preserve">predation </w:delText>
        </w:r>
        <w:r w:rsidR="002B4EB9" w:rsidDel="00793A3D">
          <w:rPr>
            <w:rFonts w:ascii="Times New Roman" w:hAnsi="Times New Roman" w:cs="Times New Roman"/>
            <w:sz w:val="24"/>
            <w:szCs w:val="24"/>
          </w:rPr>
          <w:fldChar w:fldCharType="begin" w:fldLock="1"/>
        </w:r>
        <w:r w:rsidR="00E416C4" w:rsidDel="00793A3D">
          <w:rPr>
            <w:rFonts w:ascii="Times New Roman" w:hAnsi="Times New Roman" w:cs="Times New Roman"/>
            <w:sz w:val="24"/>
            <w:szCs w:val="24"/>
          </w:rPr>
          <w:delInstrText>ADDIN CSL_CITATION { "citationItems" : [ { "id" : "ITEM-1", "itemData" : { "author" : [ { "dropping-particle" : "", "family" : "Pilliod", "given" : "D. S.", "non-dropping-particle" : "", "parse-names" : false, "suffix" : "" } ], "container-title" : "Northwestern Naturalist", "id" : "ITEM-1", "issue" : "2", "issued" : { "date-parts" : [ [ "2002" ] ] }, "page" : "59-61", "title" : "Clark's Nutcracker (Nucifraga columbiana) Predation on Tadpoles of the Columbia Spotted Frog (Rana luteiventris)", "type" : "article-journal", "volume" : "83" }, "uris" : [ "http://www.mendeley.com/documents/?uuid=36c894ff-5674-463d-9bf3-6e87afde55ee" ] } ], "mendeley" : { "formattedCitation" : "(Pilliod 2002)", "plainTextFormattedCitation" : "(Pilliod 2002)", "previouslyFormattedCitation" : "(Pilliod 2002)" }, "properties" : { "noteIndex" : 0 }, "schema" : "https://github.com/citation-style-language/schema/raw/master/csl-citation.json" }</w:delInstrText>
        </w:r>
        <w:r w:rsidR="002B4EB9" w:rsidDel="00793A3D">
          <w:rPr>
            <w:rFonts w:ascii="Times New Roman" w:hAnsi="Times New Roman" w:cs="Times New Roman"/>
            <w:sz w:val="24"/>
            <w:szCs w:val="24"/>
          </w:rPr>
          <w:fldChar w:fldCharType="separate"/>
        </w:r>
        <w:r w:rsidR="002B4EB9" w:rsidRPr="002B4EB9" w:rsidDel="00793A3D">
          <w:rPr>
            <w:rFonts w:ascii="Times New Roman" w:hAnsi="Times New Roman" w:cs="Times New Roman"/>
            <w:noProof/>
            <w:sz w:val="24"/>
            <w:szCs w:val="24"/>
          </w:rPr>
          <w:delText>(Pilliod 2002)</w:delText>
        </w:r>
        <w:r w:rsidR="002B4EB9" w:rsidDel="00793A3D">
          <w:rPr>
            <w:rFonts w:ascii="Times New Roman" w:hAnsi="Times New Roman" w:cs="Times New Roman"/>
            <w:sz w:val="24"/>
            <w:szCs w:val="24"/>
          </w:rPr>
          <w:fldChar w:fldCharType="end"/>
        </w:r>
        <w:r w:rsidR="002B4EB9" w:rsidDel="00793A3D">
          <w:rPr>
            <w:rFonts w:ascii="Times New Roman" w:hAnsi="Times New Roman" w:cs="Times New Roman"/>
            <w:sz w:val="24"/>
            <w:szCs w:val="24"/>
          </w:rPr>
          <w:delText xml:space="preserve">, </w:delText>
        </w:r>
      </w:del>
      <w:r w:rsidR="00021CF8">
        <w:rPr>
          <w:rFonts w:ascii="Times New Roman" w:hAnsi="Times New Roman" w:cs="Times New Roman"/>
          <w:sz w:val="24"/>
          <w:szCs w:val="24"/>
        </w:rPr>
        <w:t xml:space="preserve">and </w:t>
      </w:r>
      <w:r w:rsidR="002B4EB9">
        <w:rPr>
          <w:rFonts w:ascii="Times New Roman" w:hAnsi="Times New Roman" w:cs="Times New Roman"/>
          <w:sz w:val="24"/>
          <w:szCs w:val="24"/>
        </w:rPr>
        <w:t xml:space="preserve">can also </w:t>
      </w:r>
      <w:r w:rsidR="002B4EB9">
        <w:rPr>
          <w:rFonts w:ascii="Times New Roman" w:hAnsi="Times New Roman" w:cs="Times New Roman"/>
          <w:sz w:val="24"/>
          <w:szCs w:val="24"/>
        </w:rPr>
        <w:lastRenderedPageBreak/>
        <w:t xml:space="preserve">facilitate </w:t>
      </w:r>
      <w:r w:rsidR="00021CF8">
        <w:rPr>
          <w:rFonts w:ascii="Times New Roman" w:hAnsi="Times New Roman" w:cs="Times New Roman"/>
          <w:sz w:val="24"/>
          <w:szCs w:val="24"/>
        </w:rPr>
        <w:t xml:space="preserve">other grazers </w:t>
      </w:r>
      <w:r w:rsidR="002B4EB9">
        <w:rPr>
          <w:rFonts w:ascii="Times New Roman" w:hAnsi="Times New Roman" w:cs="Times New Roman"/>
          <w:sz w:val="24"/>
          <w:szCs w:val="24"/>
        </w:rPr>
        <w:t xml:space="preserve">by uncovering </w:t>
      </w:r>
      <w:proofErr w:type="spellStart"/>
      <w:r w:rsidR="002B4EB9">
        <w:rPr>
          <w:rFonts w:ascii="Times New Roman" w:hAnsi="Times New Roman" w:cs="Times New Roman"/>
          <w:sz w:val="24"/>
          <w:szCs w:val="24"/>
        </w:rPr>
        <w:t>grazable</w:t>
      </w:r>
      <w:proofErr w:type="spellEnd"/>
      <w:r w:rsidR="002B4EB9">
        <w:rPr>
          <w:rFonts w:ascii="Times New Roman" w:hAnsi="Times New Roman" w:cs="Times New Roman"/>
          <w:sz w:val="24"/>
          <w:szCs w:val="24"/>
        </w:rPr>
        <w:t xml:space="preserve"> benthic material </w:t>
      </w:r>
      <w:r w:rsidR="00021CF8">
        <w:rPr>
          <w:rFonts w:ascii="Times New Roman" w:hAnsi="Times New Roman" w:cs="Times New Roman"/>
          <w:sz w:val="24"/>
          <w:szCs w:val="24"/>
        </w:rPr>
        <w:t xml:space="preserve">through </w:t>
      </w:r>
      <w:proofErr w:type="spellStart"/>
      <w:r w:rsidR="00021CF8">
        <w:rPr>
          <w:rFonts w:ascii="Times New Roman" w:hAnsi="Times New Roman" w:cs="Times New Roman"/>
          <w:sz w:val="24"/>
          <w:szCs w:val="24"/>
        </w:rPr>
        <w:t>bioturbation</w:t>
      </w:r>
      <w:proofErr w:type="spellEnd"/>
      <w:r w:rsidR="00021CF8">
        <w:rPr>
          <w:rFonts w:ascii="Times New Roman" w:hAnsi="Times New Roman" w:cs="Times New Roman"/>
          <w:sz w:val="24"/>
          <w:szCs w:val="24"/>
        </w:rPr>
        <w:t xml:space="preserve">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"mendeley" : { "formattedCitation" : "(Ranvestel et al. 2004)", "plainTextFormattedCitation" : "(Ranvestel et al. 2004)", "previouslyFormattedCitation" : "(Ranvestel et al. 2004)"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(Ranvestel et al. 2004)</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w:t>
      </w:r>
    </w:p>
    <w:p w:rsidR="00F61DA9" w:rsidRDefault="0012027A" w:rsidP="008D3EF6">
      <w:pPr>
        <w:spacing w:line="480" w:lineRule="auto"/>
        <w:ind w:right="360" w:firstLine="720"/>
        <w:rPr>
          <w:rFonts w:ascii="Times New Roman" w:hAnsi="Times New Roman" w:cs="Times New Roman"/>
          <w:sz w:val="24"/>
          <w:szCs w:val="24"/>
        </w:rPr>
      </w:pPr>
      <w:del w:id="86" w:author="Thomas Collier Smith" w:date="2014-11-23T15:29:00Z">
        <w:r w:rsidDel="005311E1">
          <w:rPr>
            <w:rFonts w:ascii="Times New Roman" w:hAnsi="Times New Roman" w:cs="Times New Roman"/>
            <w:sz w:val="24"/>
            <w:szCs w:val="24"/>
          </w:rPr>
          <w:delText xml:space="preserve">This evidence </w:delText>
        </w:r>
        <w:r w:rsidR="00021CF8" w:rsidDel="005311E1">
          <w:rPr>
            <w:rFonts w:ascii="Times New Roman" w:hAnsi="Times New Roman" w:cs="Times New Roman"/>
            <w:sz w:val="24"/>
            <w:szCs w:val="24"/>
          </w:rPr>
          <w:delText xml:space="preserve">highlights how </w:delText>
        </w:r>
      </w:del>
      <w:del w:id="87" w:author="Thomas Collier Smith" w:date="2014-11-23T15:30:00Z">
        <w:r w:rsidR="007F6BD7" w:rsidDel="005311E1">
          <w:rPr>
            <w:rFonts w:ascii="Times New Roman" w:hAnsi="Times New Roman" w:cs="Times New Roman"/>
            <w:sz w:val="24"/>
            <w:szCs w:val="24"/>
          </w:rPr>
          <w:delText>t</w:delText>
        </w:r>
      </w:del>
      <w:del w:id="88" w:author="Thomas Collier Smith" w:date="2014-11-23T15:31:00Z">
        <w:r w:rsidR="007F6BD7" w:rsidDel="005311E1">
          <w:rPr>
            <w:rFonts w:ascii="Times New Roman" w:hAnsi="Times New Roman" w:cs="Times New Roman"/>
            <w:sz w:val="24"/>
            <w:szCs w:val="24"/>
          </w:rPr>
          <w:delText xml:space="preserve">adpoles can shape communities and the extent to which their </w:delText>
        </w:r>
        <w:r w:rsidR="00F61DA9" w:rsidDel="005311E1">
          <w:rPr>
            <w:rFonts w:ascii="Times New Roman" w:hAnsi="Times New Roman" w:cs="Times New Roman"/>
            <w:sz w:val="24"/>
            <w:szCs w:val="24"/>
          </w:rPr>
          <w:delText xml:space="preserve">extinctions </w:delText>
        </w:r>
        <w:r w:rsidR="007F6BD7" w:rsidDel="005311E1">
          <w:rPr>
            <w:rFonts w:ascii="Times New Roman" w:hAnsi="Times New Roman" w:cs="Times New Roman"/>
            <w:sz w:val="24"/>
            <w:szCs w:val="24"/>
          </w:rPr>
          <w:delText>may affect other species</w:delText>
        </w:r>
        <w:r w:rsidR="00F61DA9" w:rsidDel="005311E1">
          <w:rPr>
            <w:rFonts w:ascii="Times New Roman" w:hAnsi="Times New Roman" w:cs="Times New Roman"/>
            <w:sz w:val="24"/>
            <w:szCs w:val="24"/>
          </w:rPr>
          <w:delText>, both positively and negatively</w:delText>
        </w:r>
        <w:r w:rsidDel="005311E1">
          <w:rPr>
            <w:rFonts w:ascii="Times New Roman" w:hAnsi="Times New Roman" w:cs="Times New Roman"/>
            <w:sz w:val="24"/>
            <w:szCs w:val="24"/>
          </w:rPr>
          <w:delText>.</w:delText>
        </w:r>
      </w:del>
      <w:r>
        <w:rPr>
          <w:rFonts w:ascii="Times New Roman" w:hAnsi="Times New Roman" w:cs="Times New Roman"/>
          <w:sz w:val="24"/>
          <w:szCs w:val="24"/>
        </w:rPr>
        <w:t xml:space="preserve">  </w:t>
      </w:r>
      <w:r w:rsidR="00BD3890">
        <w:rPr>
          <w:rFonts w:ascii="Times New Roman" w:hAnsi="Times New Roman" w:cs="Times New Roman"/>
          <w:sz w:val="24"/>
          <w:szCs w:val="24"/>
        </w:rPr>
        <w:t>Like many tadpoles, those of the endangered Mountain yellow-legged frogs (</w:t>
      </w:r>
      <w:r w:rsidR="00BD3890">
        <w:rPr>
          <w:rFonts w:ascii="Times New Roman" w:hAnsi="Times New Roman" w:cs="Times New Roman"/>
          <w:i/>
          <w:sz w:val="24"/>
          <w:szCs w:val="24"/>
        </w:rPr>
        <w:t>Rana muscosa</w:t>
      </w:r>
      <w:r w:rsidR="00BD3890">
        <w:rPr>
          <w:rFonts w:ascii="Times New Roman" w:hAnsi="Times New Roman" w:cs="Times New Roman"/>
          <w:sz w:val="24"/>
          <w:szCs w:val="24"/>
        </w:rPr>
        <w:t xml:space="preserve"> and </w:t>
      </w:r>
      <w:r w:rsidR="00BD3890">
        <w:rPr>
          <w:rFonts w:ascii="Times New Roman" w:hAnsi="Times New Roman" w:cs="Times New Roman"/>
          <w:i/>
          <w:sz w:val="24"/>
          <w:szCs w:val="24"/>
        </w:rPr>
        <w:t>R. sierrae</w:t>
      </w:r>
      <w:r w:rsidR="00BD3890">
        <w:rPr>
          <w:rFonts w:ascii="Times New Roman" w:hAnsi="Times New Roman" w:cs="Times New Roman"/>
          <w:sz w:val="24"/>
          <w:szCs w:val="24"/>
        </w:rPr>
        <w:t xml:space="preserve">) of California’s Sierra Nevada mountains are grazers of benthic algae, and are potential competitors with mayfly nymphs, caddisfly larvae, </w:t>
      </w:r>
      <w:proofErr w:type="spellStart"/>
      <w:r w:rsidR="00BD3890">
        <w:rPr>
          <w:rFonts w:ascii="Times New Roman" w:hAnsi="Times New Roman" w:cs="Times New Roman"/>
          <w:sz w:val="24"/>
          <w:szCs w:val="24"/>
        </w:rPr>
        <w:t>diptera</w:t>
      </w:r>
      <w:proofErr w:type="spellEnd"/>
      <w:r w:rsidR="00BD3890">
        <w:rPr>
          <w:rFonts w:ascii="Times New Roman" w:hAnsi="Times New Roman" w:cs="Times New Roman"/>
          <w:sz w:val="24"/>
          <w:szCs w:val="24"/>
        </w:rPr>
        <w:t xml:space="preserve"> larvae, and other benthic macroinvertebrates </w:t>
      </w:r>
      <w:r w:rsidR="00BD389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"ISSN" : "0012-9658", "abstract" : "Trophic linkages between terrestrial and aquatic ecosystems are increasingly recognized as.important yet poorly known features of food webs. Here we describe research to understand the dynamics of lake food webs in relation to a native riparian amphibian and its interaction with introduced trout. The mountain yellow-legged frog Rana muscosa is endemic to alpine watersheds of the Sierra Nevada Mountains and the Transverse Ranges of California, but it has declined to a small fraction of its historical distribution and abundance. Although remaining frogs and introduced trout feed in different habitats of alpine lakes, our stable-isotope analyses clearly show that the same resource base of benthic invertebrates sustains their growth. During one period, insect emergence from naturally fishless lakes was nearly 20-fold higher compared to adjacent lakes with trout, showing that fish reduce availability of aquatic prey to amphibious and terrestrial consumers. Although trout cannot prey on adult frogs due to gape limitation, foraging post-metamorphic frogs are 10 times more abundant in the absence of trout, suggesting an important role for competition for prey by trout in highly unproductive alpine watersheds. Most Sierran lakes contain fish, and those that do not are usually small isolated ponds; in our study, these two lake types supported the lowest densities of post-metamorphic frogs, and these frogs were less reliant on local, benthic sources of productivity. Since Rana muscosa was formerly the most abundant vertebrate in the Sierra Nevada, the reduction in energy flow from lake benthos to this consumer due to fish introductions may have had negative consequences for its numerous terrestrial predators, many of which have also declined. We suggest that disruptions of trophic connections between aquatic and terrestrial food webs are an important but poorly understood consequence of fish introduction to many thousands of montane lakes and streams worldwide and may contribute to declines of native consumers in riparian habitats.", "author" : [ { "dropping-particle" : "", "family" : "Finlay", "given" : "J. C.", "non-dropping-particle" : "", "parse-names" : false, "suffix" : "" }, { "dropping-particle" : "", "family" : "Vredenburg", "given" : "V. T.", "non-dropping-particle" : "", "parse-names" : false, "suffix" : "" } ], "container-title" : "Ecology", "id" : "ITEM-1", "issue" : "9", "issued" : { "date-parts" : [ [ "2007" ] ] }, "note" : "ISI:000249500900005\n----------\nEnglish\n----------\nSep\n----------\n211CCTimes Cited:0Cited References Count:58", "page" : "2187-2198", "title" : "Introduced trout sever trophic connections in watersheds: Consequences for a declining amphibian", "type" : "article-journal", "volume" : "88" }, "uris" : [ "http://www.mendeley.com/documents/?uuid=a743c6a3-56d9-46c6-8474-30e7ce4c2520" ] }, { "id" : "ITEM-2", "itemData" : { "author" : [ { "dropping-particle" : "", "family" : "Grinnell", "given" : "J.", "non-dropping-particle" : "", "parse-names" : false, "suffix" : "" }, { "dropping-particle" : "", "family" : "Storer", "given" : "T. I.", "non-dropping-particle" : "", "parse-names" : false, "suffix" : "" } ], "id" : "ITEM-2",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"id" : "ITEM-3", "itemData" : { "author" : [ { "dropping-particle" : "", "family" : "Zweifel", "given" : "R. G.", "non-dropping-particle" : "", "parse-names" : false, "suffix" : "" } ], "id" : "ITEM-3", "issued" : { "date-parts" : [ [ "1955" ] ] }, "publisher" : "University of California Press", "title" : "Ecology, distribution, and systematics of frogs of the Rana boylei group", "type" : "book" }, "uris" : [ "http://www.mendeley.com/documents/?uuid=d79157ea-abe4-4195-91df-7d8ee49c94a4" ] } ], "mendeley" : { "formattedCitation" : "(Grinnell and Storer 1924, Zweifel 1955, Finlay and Vredenburg 2007)", "plainTextFormattedCitation" : "(Grinnell and Storer 1924, Zweifel 1955, Finlay and Vredenburg 2007)", "previouslyFormattedCitation" : "(Grinnell and Storer 1924, Zweifel 1955, Finlay and Vredenburg 2007)" }, "properties" : { "noteIndex" : 0 }, "schema" : "https://github.com/citation-style-language/schema/raw/master/csl-citation.json" }</w:instrText>
      </w:r>
      <w:r w:rsidR="00BD3890">
        <w:rPr>
          <w:rFonts w:ascii="Times New Roman" w:hAnsi="Times New Roman" w:cs="Times New Roman"/>
          <w:sz w:val="24"/>
          <w:szCs w:val="24"/>
        </w:rPr>
        <w:fldChar w:fldCharType="separate"/>
      </w:r>
      <w:r w:rsidR="00BD3890" w:rsidRPr="00BD3890">
        <w:rPr>
          <w:rFonts w:ascii="Times New Roman" w:hAnsi="Times New Roman" w:cs="Times New Roman"/>
          <w:noProof/>
          <w:sz w:val="24"/>
          <w:szCs w:val="24"/>
        </w:rPr>
        <w:t>(Grinnell and Storer 1924, Zweifel 1955, Finlay and Vredenburg 2007)</w:t>
      </w:r>
      <w:r w:rsidR="00BD3890">
        <w:rPr>
          <w:rFonts w:ascii="Times New Roman" w:hAnsi="Times New Roman" w:cs="Times New Roman"/>
          <w:sz w:val="24"/>
          <w:szCs w:val="24"/>
        </w:rPr>
        <w:fldChar w:fldCharType="end"/>
      </w:r>
      <w:r w:rsidR="00BD3890">
        <w:rPr>
          <w:rFonts w:ascii="Times New Roman" w:hAnsi="Times New Roman" w:cs="Times New Roman"/>
          <w:sz w:val="24"/>
          <w:szCs w:val="24"/>
        </w:rPr>
        <w:t xml:space="preserve">.  </w:t>
      </w:r>
      <w:r w:rsidR="00143808">
        <w:rPr>
          <w:rFonts w:ascii="Times New Roman" w:hAnsi="Times New Roman" w:cs="Times New Roman"/>
          <w:sz w:val="24"/>
          <w:szCs w:val="24"/>
        </w:rPr>
        <w:t xml:space="preserve">These </w:t>
      </w:r>
      <w:r w:rsidR="00617E4C">
        <w:rPr>
          <w:rFonts w:ascii="Times New Roman" w:hAnsi="Times New Roman" w:cs="Times New Roman"/>
          <w:sz w:val="24"/>
          <w:szCs w:val="24"/>
        </w:rPr>
        <w:t xml:space="preserve">tadpoles may also have been ecologically important because of their </w:t>
      </w:r>
      <w:r w:rsidR="00143808">
        <w:rPr>
          <w:rFonts w:ascii="Times New Roman" w:hAnsi="Times New Roman" w:cs="Times New Roman"/>
          <w:sz w:val="24"/>
          <w:szCs w:val="24"/>
        </w:rPr>
        <w:t xml:space="preserve">historical ubiquity and </w:t>
      </w:r>
      <w:r w:rsidR="00617E4C">
        <w:rPr>
          <w:rFonts w:ascii="Times New Roman" w:hAnsi="Times New Roman" w:cs="Times New Roman"/>
          <w:sz w:val="24"/>
          <w:szCs w:val="24"/>
        </w:rPr>
        <w:t xml:space="preserve">abundance </w:t>
      </w:r>
      <w:r w:rsidR="00BD389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"Grinnell", "given" : "J.", "non-dropping-particle" : "", "parse-names" : false, "suffix" : "" }, { "dropping-particle" : "", "family" : "Storer", "given" : "T. I.", "non-dropping-particle" : "", "parse-names" : false, "suffix" : "" } ], "id" : "ITEM-1",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"mendeley" : { "formattedCitation" : "(Grinnell and Storer 1924)", "plainTextFormattedCitation" : "(Grinnell and Storer 1924)", "previouslyFormattedCitation" : "(Grinnell and Storer 1924)" }, "properties" : { "noteIndex" : 0 }, "schema" : "https://github.com/citation-style-language/schema/raw/master/csl-citation.json" }</w:instrText>
      </w:r>
      <w:r w:rsidR="00BD3890">
        <w:rPr>
          <w:rFonts w:ascii="Times New Roman" w:hAnsi="Times New Roman" w:cs="Times New Roman"/>
          <w:sz w:val="24"/>
          <w:szCs w:val="24"/>
        </w:rPr>
        <w:fldChar w:fldCharType="separate"/>
      </w:r>
      <w:r w:rsidR="00BD3890" w:rsidRPr="00BD3890">
        <w:rPr>
          <w:rFonts w:ascii="Times New Roman" w:hAnsi="Times New Roman" w:cs="Times New Roman"/>
          <w:noProof/>
          <w:sz w:val="24"/>
          <w:szCs w:val="24"/>
        </w:rPr>
        <w:t>(Grinnell and Storer 1924)</w:t>
      </w:r>
      <w:r w:rsidR="00BD3890">
        <w:rPr>
          <w:rFonts w:ascii="Times New Roman" w:hAnsi="Times New Roman" w:cs="Times New Roman"/>
          <w:sz w:val="24"/>
          <w:szCs w:val="24"/>
        </w:rPr>
        <w:fldChar w:fldCharType="end"/>
      </w:r>
      <w:ins w:id="89" w:author="Thomas Collier Smith" w:date="2014-11-23T15:33:00Z">
        <w:r w:rsidR="005311E1">
          <w:rPr>
            <w:rFonts w:ascii="Times New Roman" w:hAnsi="Times New Roman" w:cs="Times New Roman"/>
            <w:sz w:val="24"/>
            <w:szCs w:val="24"/>
          </w:rPr>
          <w:t xml:space="preserve">, and while abundance alone is not indicative of a species’ importance, it can be just as well correlated with importance as harder to measure </w:t>
        </w:r>
      </w:ins>
      <w:ins w:id="90" w:author="Thomas Collier Smith" w:date="2014-11-23T15:35:00Z">
        <w:r w:rsidR="005311E1">
          <w:rPr>
            <w:rFonts w:ascii="Times New Roman" w:hAnsi="Times New Roman" w:cs="Times New Roman"/>
            <w:sz w:val="24"/>
            <w:szCs w:val="24"/>
          </w:rPr>
          <w:t>species variables (</w:t>
        </w:r>
        <w:proofErr w:type="spellStart"/>
        <w:r w:rsidR="005311E1">
          <w:rPr>
            <w:rFonts w:ascii="Times New Roman" w:hAnsi="Times New Roman" w:cs="Times New Roman"/>
            <w:sz w:val="24"/>
            <w:szCs w:val="24"/>
          </w:rPr>
          <w:t>Doak</w:t>
        </w:r>
        <w:proofErr w:type="spellEnd"/>
        <w:r w:rsidR="005311E1">
          <w:rPr>
            <w:rFonts w:ascii="Times New Roman" w:hAnsi="Times New Roman" w:cs="Times New Roman"/>
            <w:sz w:val="24"/>
            <w:szCs w:val="24"/>
          </w:rPr>
          <w:t xml:space="preserve"> 2003)</w:t>
        </w:r>
      </w:ins>
      <w:r w:rsidR="00617E4C">
        <w:rPr>
          <w:rFonts w:ascii="Times New Roman" w:hAnsi="Times New Roman" w:cs="Times New Roman"/>
          <w:sz w:val="24"/>
          <w:szCs w:val="24"/>
        </w:rPr>
        <w:t xml:space="preserve">.  </w:t>
      </w:r>
      <w:r w:rsidR="00143808">
        <w:rPr>
          <w:rFonts w:ascii="Times New Roman" w:hAnsi="Times New Roman" w:cs="Times New Roman"/>
          <w:sz w:val="24"/>
          <w:szCs w:val="24"/>
        </w:rPr>
        <w:t xml:space="preserve">In lakes along both sides of the Sierra Nevada mountains and in streams in the Transverse Ranges of southern California </w:t>
      </w:r>
      <w:r w:rsidR="0014380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143808">
        <w:rPr>
          <w:rFonts w:ascii="Times New Roman" w:hAnsi="Times New Roman" w:cs="Times New Roman"/>
          <w:sz w:val="24"/>
          <w:szCs w:val="24"/>
        </w:rPr>
        <w:fldChar w:fldCharType="separate"/>
      </w:r>
      <w:r w:rsidR="00143808" w:rsidRPr="00651497">
        <w:rPr>
          <w:rFonts w:ascii="Times New Roman" w:hAnsi="Times New Roman" w:cs="Times New Roman"/>
          <w:noProof/>
          <w:sz w:val="24"/>
          <w:szCs w:val="24"/>
        </w:rPr>
        <w:t>(Vredenburg et al. 2007)</w:t>
      </w:r>
      <w:r w:rsidR="00143808">
        <w:rPr>
          <w:rFonts w:ascii="Times New Roman" w:hAnsi="Times New Roman" w:cs="Times New Roman"/>
          <w:sz w:val="24"/>
          <w:szCs w:val="24"/>
        </w:rPr>
        <w:fldChar w:fldCharType="end"/>
      </w:r>
      <w:r w:rsidR="00143808">
        <w:rPr>
          <w:rFonts w:ascii="Times New Roman" w:hAnsi="Times New Roman" w:cs="Times New Roman"/>
          <w:sz w:val="24"/>
          <w:szCs w:val="24"/>
        </w:rPr>
        <w:t>, tadpoles</w:t>
      </w:r>
      <w:r w:rsidR="00BD3890">
        <w:rPr>
          <w:rFonts w:ascii="Times New Roman" w:hAnsi="Times New Roman" w:cs="Times New Roman"/>
          <w:sz w:val="24"/>
          <w:szCs w:val="24"/>
        </w:rPr>
        <w:t xml:space="preserve"> </w:t>
      </w:r>
      <w:r w:rsidR="00F61DA9">
        <w:rPr>
          <w:rFonts w:ascii="Times New Roman" w:hAnsi="Times New Roman" w:cs="Times New Roman"/>
          <w:sz w:val="24"/>
          <w:szCs w:val="24"/>
        </w:rPr>
        <w:t xml:space="preserve">once </w:t>
      </w:r>
      <w:r w:rsidR="00617E4C">
        <w:rPr>
          <w:rFonts w:ascii="Times New Roman" w:hAnsi="Times New Roman" w:cs="Times New Roman"/>
          <w:sz w:val="24"/>
          <w:szCs w:val="24"/>
        </w:rPr>
        <w:t xml:space="preserve">reached </w:t>
      </w:r>
      <w:r w:rsidR="00180491">
        <w:rPr>
          <w:rFonts w:ascii="Times New Roman" w:hAnsi="Times New Roman" w:cs="Times New Roman"/>
          <w:sz w:val="24"/>
          <w:szCs w:val="24"/>
        </w:rPr>
        <w:t xml:space="preserve">densities </w:t>
      </w:r>
      <w:r w:rsidR="00F61DA9">
        <w:rPr>
          <w:rFonts w:ascii="Times New Roman" w:hAnsi="Times New Roman" w:cs="Times New Roman"/>
          <w:sz w:val="24"/>
          <w:szCs w:val="24"/>
        </w:rPr>
        <w:t>at which they could o</w:t>
      </w:r>
      <w:r w:rsidR="00BD3890">
        <w:rPr>
          <w:rFonts w:ascii="Times New Roman" w:hAnsi="Times New Roman" w:cs="Times New Roman"/>
          <w:sz w:val="24"/>
          <w:szCs w:val="24"/>
        </w:rPr>
        <w:t xml:space="preserve">ccupy </w:t>
      </w:r>
      <w:r w:rsidR="00F61DA9">
        <w:rPr>
          <w:rFonts w:ascii="Times New Roman" w:hAnsi="Times New Roman" w:cs="Times New Roman"/>
          <w:sz w:val="24"/>
          <w:szCs w:val="24"/>
        </w:rPr>
        <w:t xml:space="preserve">an </w:t>
      </w:r>
      <w:r w:rsidR="00BD3890">
        <w:rPr>
          <w:rFonts w:ascii="Times New Roman" w:hAnsi="Times New Roman" w:cs="Times New Roman"/>
          <w:sz w:val="24"/>
          <w:szCs w:val="24"/>
        </w:rPr>
        <w:t xml:space="preserve">entire </w:t>
      </w:r>
      <w:r w:rsidR="00F61DA9">
        <w:rPr>
          <w:rFonts w:ascii="Times New Roman" w:hAnsi="Times New Roman" w:cs="Times New Roman"/>
          <w:sz w:val="24"/>
          <w:szCs w:val="24"/>
        </w:rPr>
        <w:t xml:space="preserve">lake </w:t>
      </w:r>
      <w:r w:rsidR="00BD3890">
        <w:rPr>
          <w:rFonts w:ascii="Times New Roman" w:hAnsi="Times New Roman" w:cs="Times New Roman"/>
          <w:sz w:val="24"/>
          <w:szCs w:val="24"/>
        </w:rPr>
        <w:t>shoreline</w:t>
      </w:r>
      <w:r w:rsidR="00F61DA9">
        <w:rPr>
          <w:rFonts w:ascii="Times New Roman" w:hAnsi="Times New Roman" w:cs="Times New Roman"/>
          <w:sz w:val="24"/>
          <w:szCs w:val="24"/>
        </w:rPr>
        <w:t xml:space="preserve"> (Roland A. Knapp, personal communication)</w:t>
      </w:r>
      <w:ins w:id="91" w:author="Thomas Collier Smith" w:date="2014-11-23T15:36:00Z">
        <w:r w:rsidR="005311E1">
          <w:rPr>
            <w:rFonts w:ascii="Times New Roman" w:hAnsi="Times New Roman" w:cs="Times New Roman"/>
            <w:sz w:val="24"/>
            <w:szCs w:val="24"/>
          </w:rPr>
          <w:t xml:space="preserve">. </w:t>
        </w:r>
      </w:ins>
      <w:del w:id="92" w:author="Thomas Collier Smith" w:date="2014-11-23T15:36:00Z">
        <w:r w:rsidR="00F61DA9" w:rsidDel="005311E1">
          <w:rPr>
            <w:rFonts w:ascii="Times New Roman" w:hAnsi="Times New Roman" w:cs="Times New Roman"/>
            <w:sz w:val="24"/>
            <w:szCs w:val="24"/>
          </w:rPr>
          <w:delText>; i</w:delText>
        </w:r>
      </w:del>
      <w:ins w:id="93" w:author="Thomas Collier Smith" w:date="2014-11-23T15:36:00Z">
        <w:r w:rsidR="005311E1">
          <w:rPr>
            <w:rFonts w:ascii="Times New Roman" w:hAnsi="Times New Roman" w:cs="Times New Roman"/>
            <w:sz w:val="24"/>
            <w:szCs w:val="24"/>
          </w:rPr>
          <w:t>I</w:t>
        </w:r>
      </w:ins>
      <w:r w:rsidR="00F61DA9">
        <w:rPr>
          <w:rFonts w:ascii="Times New Roman" w:hAnsi="Times New Roman" w:cs="Times New Roman"/>
          <w:sz w:val="24"/>
          <w:szCs w:val="24"/>
        </w:rPr>
        <w:t>t is now rare to find such robust populations</w:t>
      </w:r>
      <w:r w:rsidR="000D4B7E">
        <w:rPr>
          <w:rFonts w:ascii="Times New Roman" w:hAnsi="Times New Roman" w:cs="Times New Roman"/>
          <w:sz w:val="24"/>
          <w:szCs w:val="24"/>
        </w:rPr>
        <w:t>.</w:t>
      </w:r>
    </w:p>
    <w:p w:rsidR="003804D2" w:rsidRPr="009C1BC1" w:rsidRDefault="00FF4083" w:rsidP="008D3EF6">
      <w:pPr>
        <w:spacing w:line="480" w:lineRule="auto"/>
        <w:ind w:right="360" w:firstLine="720"/>
        <w:rPr>
          <w:rFonts w:ascii="Times New Roman" w:hAnsi="Times New Roman" w:cs="Times New Roman"/>
          <w:sz w:val="24"/>
          <w:szCs w:val="24"/>
        </w:rPr>
      </w:pPr>
      <w:ins w:id="94" w:author="Thomas Collier Smith" w:date="2014-11-23T20:10:00Z">
        <w:r>
          <w:rPr>
            <w:rFonts w:ascii="Times New Roman" w:hAnsi="Times New Roman" w:cs="Times New Roman"/>
            <w:sz w:val="24"/>
            <w:szCs w:val="24"/>
          </w:rPr>
          <w:t xml:space="preserve">Mountain yellow-legged frogs and tadpoles </w:t>
        </w:r>
      </w:ins>
      <w:del w:id="95" w:author="Thomas Collier Smith" w:date="2014-11-23T20:11:00Z">
        <w:r w:rsidR="000D4B7E" w:rsidDel="00FF4083">
          <w:rPr>
            <w:rFonts w:ascii="Times New Roman" w:hAnsi="Times New Roman" w:cs="Times New Roman"/>
            <w:sz w:val="24"/>
            <w:szCs w:val="24"/>
          </w:rPr>
          <w:delText xml:space="preserve">Dramatic </w:delText>
        </w:r>
      </w:del>
      <w:ins w:id="96" w:author="Thomas Collier Smith" w:date="2014-11-23T20:11:00Z">
        <w:r>
          <w:rPr>
            <w:rFonts w:ascii="Times New Roman" w:hAnsi="Times New Roman" w:cs="Times New Roman"/>
            <w:sz w:val="24"/>
            <w:szCs w:val="24"/>
          </w:rPr>
          <w:t xml:space="preserve">initially </w:t>
        </w:r>
      </w:ins>
      <w:r w:rsidR="000D4B7E">
        <w:rPr>
          <w:rFonts w:ascii="Times New Roman" w:hAnsi="Times New Roman" w:cs="Times New Roman"/>
          <w:sz w:val="24"/>
          <w:szCs w:val="24"/>
        </w:rPr>
        <w:t>d</w:t>
      </w:r>
      <w:r w:rsidR="009C1BC1">
        <w:rPr>
          <w:rFonts w:ascii="Times New Roman" w:hAnsi="Times New Roman" w:cs="Times New Roman"/>
          <w:sz w:val="24"/>
          <w:szCs w:val="24"/>
        </w:rPr>
        <w:t>ecline</w:t>
      </w:r>
      <w:ins w:id="97" w:author="Thomas Collier Smith" w:date="2014-11-23T20:11:00Z">
        <w:r>
          <w:rPr>
            <w:rFonts w:ascii="Times New Roman" w:hAnsi="Times New Roman" w:cs="Times New Roman"/>
            <w:sz w:val="24"/>
            <w:szCs w:val="24"/>
          </w:rPr>
          <w:t>d</w:t>
        </w:r>
      </w:ins>
      <w:del w:id="98" w:author="Thomas Collier Smith" w:date="2014-11-23T20:11:00Z">
        <w:r w:rsidR="009C1BC1" w:rsidDel="00FF4083">
          <w:rPr>
            <w:rFonts w:ascii="Times New Roman" w:hAnsi="Times New Roman" w:cs="Times New Roman"/>
            <w:sz w:val="24"/>
            <w:szCs w:val="24"/>
          </w:rPr>
          <w:delText>s</w:delText>
        </w:r>
      </w:del>
      <w:r w:rsidR="009C1BC1">
        <w:rPr>
          <w:rFonts w:ascii="Times New Roman" w:hAnsi="Times New Roman" w:cs="Times New Roman"/>
          <w:sz w:val="24"/>
          <w:szCs w:val="24"/>
        </w:rPr>
        <w:t xml:space="preserve"> in </w:t>
      </w:r>
      <w:del w:id="99" w:author="Thomas Collier Smith" w:date="2014-11-23T20:11:00Z">
        <w:r w:rsidR="009C1BC1" w:rsidDel="00FF4083">
          <w:rPr>
            <w:rFonts w:ascii="Times New Roman" w:hAnsi="Times New Roman" w:cs="Times New Roman"/>
            <w:sz w:val="24"/>
            <w:szCs w:val="24"/>
          </w:rPr>
          <w:delText xml:space="preserve">the range </w:delText>
        </w:r>
      </w:del>
      <w:ins w:id="100" w:author="Thomas Collier Smith" w:date="2014-11-23T20:11:00Z">
        <w:r>
          <w:rPr>
            <w:rFonts w:ascii="Times New Roman" w:hAnsi="Times New Roman" w:cs="Times New Roman"/>
            <w:sz w:val="24"/>
            <w:szCs w:val="24"/>
          </w:rPr>
          <w:t xml:space="preserve">distribution </w:t>
        </w:r>
      </w:ins>
      <w:r w:rsidR="009C1BC1">
        <w:rPr>
          <w:rFonts w:ascii="Times New Roman" w:hAnsi="Times New Roman" w:cs="Times New Roman"/>
          <w:sz w:val="24"/>
          <w:szCs w:val="24"/>
        </w:rPr>
        <w:t xml:space="preserve">and abundance </w:t>
      </w:r>
      <w:del w:id="101" w:author="Thomas Collier Smith" w:date="2014-11-23T20:11:00Z">
        <w:r w:rsidR="009C1BC1" w:rsidDel="00FF4083">
          <w:rPr>
            <w:rFonts w:ascii="Times New Roman" w:hAnsi="Times New Roman" w:cs="Times New Roman"/>
            <w:sz w:val="24"/>
            <w:szCs w:val="24"/>
          </w:rPr>
          <w:delText xml:space="preserve">of </w:delText>
        </w:r>
      </w:del>
      <w:del w:id="102" w:author="Thomas Collier Smith" w:date="2014-11-23T20:10:00Z">
        <w:r w:rsidR="009C1BC1" w:rsidDel="00FF4083">
          <w:rPr>
            <w:rFonts w:ascii="Times New Roman" w:hAnsi="Times New Roman" w:cs="Times New Roman"/>
            <w:sz w:val="24"/>
            <w:szCs w:val="24"/>
          </w:rPr>
          <w:delText xml:space="preserve">frogs and tadpoles </w:delText>
        </w:r>
      </w:del>
      <w:del w:id="103" w:author="Thomas Collier Smith" w:date="2014-11-23T20:13:00Z">
        <w:r w:rsidR="000D4B7E" w:rsidDel="00FF4083">
          <w:rPr>
            <w:rFonts w:ascii="Times New Roman" w:hAnsi="Times New Roman" w:cs="Times New Roman"/>
            <w:sz w:val="24"/>
            <w:szCs w:val="24"/>
          </w:rPr>
          <w:delText>were</w:delText>
        </w:r>
        <w:r w:rsidR="009C1BC1" w:rsidDel="00FF4083">
          <w:rPr>
            <w:rFonts w:ascii="Times New Roman" w:hAnsi="Times New Roman" w:cs="Times New Roman"/>
            <w:sz w:val="24"/>
            <w:szCs w:val="24"/>
          </w:rPr>
          <w:delText xml:space="preserve"> driven </w:delText>
        </w:r>
        <w:r w:rsidR="000D4B7E" w:rsidDel="00FF4083">
          <w:rPr>
            <w:rFonts w:ascii="Times New Roman" w:hAnsi="Times New Roman" w:cs="Times New Roman"/>
            <w:sz w:val="24"/>
            <w:szCs w:val="24"/>
          </w:rPr>
          <w:delText xml:space="preserve">initially </w:delText>
        </w:r>
        <w:r w:rsidR="00651497" w:rsidDel="00FF4083">
          <w:rPr>
            <w:rFonts w:ascii="Times New Roman" w:hAnsi="Times New Roman" w:cs="Times New Roman"/>
            <w:sz w:val="24"/>
            <w:szCs w:val="24"/>
          </w:rPr>
          <w:delText>by</w:delText>
        </w:r>
      </w:del>
      <w:ins w:id="104" w:author="Thomas Collier Smith" w:date="2014-11-23T20:13:00Z">
        <w:r>
          <w:rPr>
            <w:rFonts w:ascii="Times New Roman" w:hAnsi="Times New Roman" w:cs="Times New Roman"/>
            <w:sz w:val="24"/>
            <w:szCs w:val="24"/>
          </w:rPr>
          <w:t xml:space="preserve"> due to</w:t>
        </w:r>
      </w:ins>
      <w:r w:rsidR="00651497">
        <w:rPr>
          <w:rFonts w:ascii="Times New Roman" w:hAnsi="Times New Roman" w:cs="Times New Roman"/>
          <w:sz w:val="24"/>
          <w:szCs w:val="24"/>
        </w:rPr>
        <w:t xml:space="preserve"> predation by stocked </w:t>
      </w:r>
      <w:r w:rsidR="009C1BC1">
        <w:rPr>
          <w:rFonts w:ascii="Times New Roman" w:hAnsi="Times New Roman" w:cs="Times New Roman"/>
          <w:sz w:val="24"/>
          <w:szCs w:val="24"/>
        </w:rPr>
        <w:t>non-native trout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"plainTextFormattedCitation" : "(Knapp and Matthews 2000)", "previouslyFormattedCitation" : "(Knapp and Matthews 2000)"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(Knapp and Matthews 2000)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  D</w:t>
      </w:r>
      <w:r w:rsidR="00651497">
        <w:rPr>
          <w:rFonts w:ascii="Times New Roman" w:hAnsi="Times New Roman" w:cs="Times New Roman"/>
          <w:sz w:val="24"/>
          <w:szCs w:val="24"/>
        </w:rPr>
        <w:t xml:space="preserve">espite the cessation of stocking, populations continue to be threatened by </w:t>
      </w:r>
      <w:r w:rsidR="009C1BC1">
        <w:rPr>
          <w:rFonts w:ascii="Times New Roman" w:hAnsi="Times New Roman" w:cs="Times New Roman"/>
          <w:sz w:val="24"/>
          <w:szCs w:val="24"/>
        </w:rPr>
        <w:t xml:space="preserve">the emergence and spread of the amphibian chytrid fungus, </w:t>
      </w:r>
      <w:r w:rsidR="009C1BC1" w:rsidRPr="009C1BC1">
        <w:rPr>
          <w:rFonts w:ascii="Times New Roman" w:hAnsi="Times New Roman" w:cs="Times New Roman"/>
          <w:i/>
          <w:sz w:val="24"/>
          <w:szCs w:val="24"/>
        </w:rPr>
        <w:t xml:space="preserve">Batrachochytrium </w:t>
      </w:r>
      <w:r w:rsidR="009C1BC1">
        <w:rPr>
          <w:rFonts w:ascii="Times New Roman" w:hAnsi="Times New Roman" w:cs="Times New Roman"/>
          <w:i/>
          <w:sz w:val="24"/>
          <w:szCs w:val="24"/>
        </w:rPr>
        <w:t>dendrobatidis</w:t>
      </w:r>
      <w:r w:rsidR="00617E4C">
        <w:rPr>
          <w:rFonts w:ascii="Times New Roman" w:hAnsi="Times New Roman" w:cs="Times New Roman"/>
          <w:i/>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"Briggs", "given" : "C. J.", "non-dropping-particle" : "", "parse-names" : false, "suffix" : "" }, { "dropping-particle" : "", "family" : "Vredenburg", "given" : "V. T.", "non-dropping-particle" : "", "parse-names" : false, "suffix" : "" }, { "dropping-particle" : "", "family" : "Knapp", "given" : "R. A.", "non-dropping-particle" : "", "parse-names" : false, "suffix" : "" }, { "dropping-particle" : "", "family" : "Rachowicz", "given" : "L. J.", "non-dropping-particle" : "", "parse-names" : false, "suffix" : "" } ], "container-title" : "Ecology", "id" : "ITEM-1", "issue" : "12", "issued" : { "date-parts" : [ [ "2005" ] ] }, "page" : "3149-3159", "title" : "Investigating the population-level effects of chytridiomycosis: An emerging infectious disease of amphibians", "type" : "article-journal", "volume" : "86" }, "uris" : [ "http://www.mendeley.com/documents/?uuid=7a289500-f6b0-4d04-9274-bae7b5b0ec56" ] } ], "mendeley" : { "formattedCitation" : "(Briggs et al. 2005)", "plainTextFormattedCitation" : "(Briggs et al. 2005)", "previouslyFormattedCitation" : "(Briggs et al. 2005)"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2005)</w:t>
      </w:r>
      <w:r w:rsidR="00617E4C">
        <w:rPr>
          <w:rFonts w:ascii="Times New Roman" w:hAnsi="Times New Roman" w:cs="Times New Roman"/>
          <w:sz w:val="24"/>
          <w:szCs w:val="24"/>
        </w:rPr>
        <w:fldChar w:fldCharType="end"/>
      </w:r>
      <w:r w:rsidR="009C1BC1">
        <w:rPr>
          <w:rFonts w:ascii="Times New Roman" w:hAnsi="Times New Roman" w:cs="Times New Roman"/>
          <w:sz w:val="24"/>
          <w:szCs w:val="24"/>
        </w:rPr>
        <w:t>.</w:t>
      </w:r>
      <w:r w:rsidR="000D4B7E" w:rsidRPr="000D4B7E">
        <w:rPr>
          <w:rFonts w:ascii="Times New Roman" w:hAnsi="Times New Roman" w:cs="Times New Roman"/>
          <w:sz w:val="24"/>
          <w:szCs w:val="24"/>
        </w:rPr>
        <w:t xml:space="preserve"> </w:t>
      </w:r>
      <w:r w:rsidR="000D4B7E">
        <w:rPr>
          <w:rFonts w:ascii="Times New Roman" w:hAnsi="Times New Roman" w:cs="Times New Roman"/>
          <w:sz w:val="24"/>
          <w:szCs w:val="24"/>
        </w:rPr>
        <w:t xml:space="preserve"> Now, large populations are limited to a handful of extremely high elevation lakes in Yosemite and Sequoia/Kings Canyon National Parks and the adjacent John Muir Wilderness in the southern Sierra.  In </w:t>
      </w:r>
      <w:r w:rsidR="000D4B7E">
        <w:rPr>
          <w:rFonts w:ascii="Times New Roman" w:hAnsi="Times New Roman" w:cs="Times New Roman"/>
          <w:sz w:val="24"/>
          <w:szCs w:val="24"/>
        </w:rPr>
        <w:lastRenderedPageBreak/>
        <w:t xml:space="preserve">most lakes in the Sierra Nevada, </w:t>
      </w:r>
      <w:r w:rsidR="00651497">
        <w:rPr>
          <w:rFonts w:ascii="Times New Roman" w:hAnsi="Times New Roman" w:cs="Times New Roman"/>
          <w:sz w:val="24"/>
          <w:szCs w:val="24"/>
        </w:rPr>
        <w:t xml:space="preserve">mountain yellow-legged frogs and </w:t>
      </w:r>
      <w:ins w:id="105" w:author="Thomas Collier Smith" w:date="2014-11-23T15:36:00Z">
        <w:r w:rsidR="005311E1">
          <w:rPr>
            <w:rFonts w:ascii="Times New Roman" w:hAnsi="Times New Roman" w:cs="Times New Roman"/>
            <w:sz w:val="24"/>
            <w:szCs w:val="24"/>
          </w:rPr>
          <w:t xml:space="preserve">their </w:t>
        </w:r>
      </w:ins>
      <w:r w:rsidR="000D4B7E">
        <w:rPr>
          <w:rFonts w:ascii="Times New Roman" w:hAnsi="Times New Roman" w:cs="Times New Roman"/>
          <w:sz w:val="24"/>
          <w:szCs w:val="24"/>
        </w:rPr>
        <w:t xml:space="preserve">tadpoles </w:t>
      </w:r>
      <w:r w:rsidR="00143808">
        <w:rPr>
          <w:rFonts w:ascii="Times New Roman" w:hAnsi="Times New Roman" w:cs="Times New Roman"/>
          <w:sz w:val="24"/>
          <w:szCs w:val="24"/>
        </w:rPr>
        <w:t>have gone</w:t>
      </w:r>
      <w:r w:rsidR="00651497">
        <w:rPr>
          <w:rFonts w:ascii="Times New Roman" w:hAnsi="Times New Roman" w:cs="Times New Roman"/>
          <w:sz w:val="24"/>
          <w:szCs w:val="24"/>
        </w:rPr>
        <w:t xml:space="preserve"> </w:t>
      </w:r>
      <w:r w:rsidR="000D4B7E">
        <w:rPr>
          <w:rFonts w:ascii="Times New Roman" w:hAnsi="Times New Roman" w:cs="Times New Roman"/>
          <w:sz w:val="24"/>
          <w:szCs w:val="24"/>
        </w:rPr>
        <w:t>locally extinct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"10.1073/pnas.0914111107", "abstract" : "Epidemiological theory generally suggests that pathogens will not cause host extinctions because the pathogen should fade out when the host population is driven below some threshold density. An emerging infectious disease, chytridiomycosis, caused by the fungal pathogen Batrachochytrium dendrobatidis (Bd) is directly linked to the recent extinction or serious decline of hundreds of amphibian species. Despite continued spread of this pathogen into uninfected areas, the dynamics of the host\u2013pathogen interaction remain unknown. We use fine-scale spatiotemporal data to describe (i) the invasion and spread of Bd through three lake basins, each containing multiple populations of the mountain yellow-legged frog, and (ii) the accompanying host\u2013pathogen dynamics. Despite intensive sampling, Bd was not detected on frogs in study basins until just before epidemics began. Following Bd arrival in a basin, the disease spread to neighboring populations at \u2248700 m/yr in a wave-like pattern until all populations were infected. Within a population, infection prevalence rapidly reached 100% and infection intensity on individual frogs increased in parallel. Frog mass mortality began only when infection intensity reached a critical threshold and repeatedly led to extinction of populations. Our results indicate that the high growth rate and virulence of Bd allow the near-simultaneous infection and buildup of high infection intensities in all host individuals; subsequent host population crashes therefore occur before Bd is limited by density-dependent factors. Preventing infection intensities in host populations from reaching this threshold could provide an effective strategy to avoid the extinction of susceptible amphibian species in the wild.", "author" : [ { "dropping-particle" : "", "family" : "Vredenburg", "given" : "Vance T.", "non-dropping-particle" : "", "parse-names" : false, "suffix" : "" }, { "dropping-particle" : "", "family" : "Knapp", "given" : "Roland A.", "non-dropping-particle" : "", "parse-names" : false, "suffix" : "" }, { "dropping-particle" : "", "family" : "Tunstall", "given" : "Tate S.", "non-dropping-particle" : "", "parse-names" : false, "suffix" : "" }, { "dropping-particle" : "", "family" : "Briggs", "given" : "Cheryl J.", "non-dropping-particle" : "", "parse-names" : false, "suffix" : "" } ], "container-title" : "Proceedings of the National Academy of Sciences", "id" : "ITEM-1", "issue" : "21", "issued" : { "date-parts" : [ [ "2010", "5" ] ] }, "page" : "9689 -9694", "title" : "Dynamics of an emerging disease drive large-scale amphibian population extinctions", "type" : "article-journal", "volume" : "107" }, "uris" : [ "http://www.mendeley.com/documents/?uuid=e2993f0f-33a1-4e89-8e3c-24a754dd5530" ] }, { "id" : "ITEM-2", "itemData" : { "DOI" : "10.1073/pnas.0912886107", "abstract" : "Chytridiomycosis, the disease caused by the chytrid fungus, Batrachochytrium dendrobatidis (Bd), has contributed to amphibian population declines and extinctions worldwide. The impact of this pathogen, however, varies markedly among amphibian species and populations. Following invasion into some areas of California's Sierra Nevada, Bd leads to rapid declines and local extinctions of frog populations (Rana muscosa, R. sierrae). In other areas, infected populations of the same frog species have declined but persisted at low host densities for many years. We present results of a 5-year study showing that infected adult frogs in persistent populations have low fungal loads, are surviving between years, and frequently lose and regain the infection. Here we put forward the hypothesis that fungal load dynamics can explain the different population-level outcomes of Bd observed in different areas of the Sierra Nevada and possibly throughout the world. We develop a model that incorporates the biological details of the Bd-host interaction. Importantly, model results suggest that host persistence versus extinction does not require differences in host susceptibility, pathogen virulence, or environmental conditions, and may be just epidemic and endemic population dynamics of the same host\u2013pathogen system. The different disease outcomes seen in natural populations may result solely from density-dependent host\u2013pathogen dynamics. The model also shows that persistence of Bd is enhanced by the long-lived tadpole stage that characterize these two frog species, and by nonhost Bd reservoirs.", "author" : [ { "dropping-particle" : "", "family" : "Briggs", "given" : "Cheryl J.", "non-dropping-particle" : "", "parse-names" : false, "suffix" : "" }, { "dropping-particle" : "", "family" : "Knapp", "given" : "Roland A.", "non-dropping-particle" : "", "parse-names" : false, "suffix" : "" }, { "dropping-particle" : "", "family" : "Vredenburg", "given" : "Vance T.", "non-dropping-particle" : "", "parse-names" : false, "suffix" : "" } ], "container-title" : "Proceedings of the National Academy of Sciences", "id" : "ITEM-2", "issue" : "21", "issued" : { "date-parts" : [ [ "2010", "5" ] ] }, "page" : "9695 -9700", "title" : "Enzootic and epizootic dynamics of the chytrid fungal pathogen of amphibians", "type" : "article-journal", "volume" : "107" }, "uris" : [ "http://www.mendeley.com/documents/?uuid=7518cf8a-5257-4cc6-ae5c-98d005ff32a0" ] } ], "mendeley" : { "formattedCitation" : "(Briggs et al. 2010, Vredenburg et al. 2010)", "plainTextFormattedCitation" : "(Briggs et al. 2010, Vredenburg et al. 2010)", "previouslyFormattedCitation" : "(Briggs et al. 2010, Vredenburg et al. 2010)"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2010, Vredenburg et al. 2010)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w:t>
      </w:r>
    </w:p>
    <w:p w:rsidR="00CB01BD" w:rsidRPr="00CB01BD" w:rsidRDefault="00B815B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explore how </w:t>
      </w:r>
      <w:del w:id="106" w:author="Thomas Collier Smith" w:date="2014-11-23T15:36:00Z">
        <w:r w:rsidR="00651497" w:rsidDel="005311E1">
          <w:rPr>
            <w:rFonts w:ascii="Times New Roman" w:hAnsi="Times New Roman" w:cs="Times New Roman"/>
            <w:sz w:val="24"/>
            <w:szCs w:val="24"/>
          </w:rPr>
          <w:delText xml:space="preserve">these </w:delText>
        </w:r>
      </w:del>
      <w:r w:rsidR="00651497">
        <w:rPr>
          <w:rFonts w:ascii="Times New Roman" w:hAnsi="Times New Roman" w:cs="Times New Roman"/>
          <w:sz w:val="24"/>
          <w:szCs w:val="24"/>
        </w:rPr>
        <w:t>declines</w:t>
      </w:r>
      <w:r>
        <w:rPr>
          <w:rFonts w:ascii="Times New Roman" w:hAnsi="Times New Roman" w:cs="Times New Roman"/>
          <w:sz w:val="24"/>
          <w:szCs w:val="24"/>
        </w:rPr>
        <w:t xml:space="preserve"> </w:t>
      </w:r>
      <w:r w:rsidR="00617E4C">
        <w:rPr>
          <w:rFonts w:ascii="Times New Roman" w:hAnsi="Times New Roman" w:cs="Times New Roman"/>
          <w:sz w:val="24"/>
          <w:szCs w:val="24"/>
        </w:rPr>
        <w:t xml:space="preserve">and local extinctions </w:t>
      </w:r>
      <w:ins w:id="107" w:author="Thomas Collier Smith" w:date="2014-11-23T15:37:00Z">
        <w:r w:rsidR="005311E1">
          <w:rPr>
            <w:rFonts w:ascii="Times New Roman" w:hAnsi="Times New Roman" w:cs="Times New Roman"/>
            <w:sz w:val="24"/>
            <w:szCs w:val="24"/>
          </w:rPr>
          <w:t xml:space="preserve">of mountain yellow-legged frogs </w:t>
        </w:r>
      </w:ins>
      <w:r>
        <w:rPr>
          <w:rFonts w:ascii="Times New Roman" w:hAnsi="Times New Roman" w:cs="Times New Roman"/>
          <w:sz w:val="24"/>
          <w:szCs w:val="24"/>
        </w:rPr>
        <w:t xml:space="preserve">might affect Sierra Nevada </w:t>
      </w:r>
      <w:r w:rsidR="00992FBE">
        <w:rPr>
          <w:rFonts w:ascii="Times New Roman" w:hAnsi="Times New Roman" w:cs="Times New Roman"/>
          <w:sz w:val="24"/>
          <w:szCs w:val="24"/>
        </w:rPr>
        <w:t>l</w:t>
      </w:r>
      <w:r>
        <w:rPr>
          <w:rFonts w:ascii="Times New Roman" w:hAnsi="Times New Roman" w:cs="Times New Roman"/>
          <w:sz w:val="24"/>
          <w:szCs w:val="24"/>
        </w:rPr>
        <w:t>ake communities</w:t>
      </w:r>
      <w:r w:rsidR="00992FBE">
        <w:rPr>
          <w:rFonts w:ascii="Times New Roman" w:hAnsi="Times New Roman" w:cs="Times New Roman"/>
          <w:sz w:val="24"/>
          <w:szCs w:val="24"/>
        </w:rPr>
        <w:t xml:space="preserve">, </w:t>
      </w:r>
      <w:r w:rsidR="00F61DA9">
        <w:rPr>
          <w:rFonts w:ascii="Times New Roman" w:hAnsi="Times New Roman" w:cs="Times New Roman"/>
          <w:sz w:val="24"/>
          <w:szCs w:val="24"/>
        </w:rPr>
        <w:t xml:space="preserve">we </w:t>
      </w:r>
      <w:r>
        <w:rPr>
          <w:rFonts w:ascii="Times New Roman" w:hAnsi="Times New Roman" w:cs="Times New Roman"/>
          <w:sz w:val="24"/>
          <w:szCs w:val="24"/>
        </w:rPr>
        <w:t>quantif</w:t>
      </w:r>
      <w:r w:rsidR="00F61DA9">
        <w:rPr>
          <w:rFonts w:ascii="Times New Roman" w:hAnsi="Times New Roman" w:cs="Times New Roman"/>
          <w:sz w:val="24"/>
          <w:szCs w:val="24"/>
        </w:rPr>
        <w:t>ied</w:t>
      </w:r>
      <w:r>
        <w:rPr>
          <w:rFonts w:ascii="Times New Roman" w:hAnsi="Times New Roman" w:cs="Times New Roman"/>
          <w:sz w:val="24"/>
          <w:szCs w:val="24"/>
        </w:rPr>
        <w:t xml:space="preserve"> </w:t>
      </w:r>
      <w:r w:rsidR="00CB01BD">
        <w:rPr>
          <w:rFonts w:ascii="Times New Roman" w:hAnsi="Times New Roman" w:cs="Times New Roman"/>
          <w:sz w:val="24"/>
          <w:szCs w:val="24"/>
        </w:rPr>
        <w:t>tadpoles</w:t>
      </w:r>
      <w:r w:rsidR="000D4B7E">
        <w:rPr>
          <w:rFonts w:ascii="Times New Roman" w:hAnsi="Times New Roman" w:cs="Times New Roman"/>
          <w:sz w:val="24"/>
          <w:szCs w:val="24"/>
        </w:rPr>
        <w:t>’</w:t>
      </w:r>
      <w:r w:rsidR="00CB01BD">
        <w:rPr>
          <w:rFonts w:ascii="Times New Roman" w:hAnsi="Times New Roman" w:cs="Times New Roman"/>
          <w:sz w:val="24"/>
          <w:szCs w:val="24"/>
        </w:rPr>
        <w:t xml:space="preserve"> impacts on their resources and on potential competitors.  </w:t>
      </w:r>
      <w:del w:id="108" w:author="Thomas Collier Smith" w:date="2014-11-23T15:37:00Z">
        <w:r w:rsidR="001B06A1" w:rsidDel="005311E1">
          <w:rPr>
            <w:rFonts w:ascii="Times New Roman" w:hAnsi="Times New Roman" w:cs="Times New Roman"/>
            <w:sz w:val="24"/>
            <w:szCs w:val="24"/>
          </w:rPr>
          <w:delText xml:space="preserve">In Sierra Nevada lakes, </w:delText>
        </w:r>
      </w:del>
      <w:ins w:id="109" w:author="Thomas Collier Smith" w:date="2014-11-23T15:37:00Z">
        <w:r w:rsidR="005311E1">
          <w:rPr>
            <w:rFonts w:ascii="Times New Roman" w:hAnsi="Times New Roman" w:cs="Times New Roman"/>
            <w:sz w:val="24"/>
            <w:szCs w:val="24"/>
          </w:rPr>
          <w:t xml:space="preserve">Mountain yellow-legged frogs </w:t>
        </w:r>
      </w:ins>
      <w:r>
        <w:rPr>
          <w:rFonts w:ascii="Times New Roman" w:hAnsi="Times New Roman" w:cs="Times New Roman"/>
          <w:sz w:val="24"/>
          <w:szCs w:val="24"/>
        </w:rPr>
        <w:t>tadpoles</w:t>
      </w:r>
      <w:r w:rsidR="00BD3890">
        <w:rPr>
          <w:rFonts w:ascii="Times New Roman" w:hAnsi="Times New Roman" w:cs="Times New Roman"/>
          <w:sz w:val="24"/>
          <w:szCs w:val="24"/>
        </w:rPr>
        <w:t xml:space="preserve"> ingest</w:t>
      </w:r>
      <w:r>
        <w:rPr>
          <w:rFonts w:ascii="Times New Roman" w:hAnsi="Times New Roman" w:cs="Times New Roman"/>
          <w:sz w:val="24"/>
          <w:szCs w:val="24"/>
        </w:rPr>
        <w:t xml:space="preserve"> </w:t>
      </w:r>
      <w:r w:rsidR="001B06A1">
        <w:rPr>
          <w:rFonts w:ascii="Times New Roman" w:hAnsi="Times New Roman" w:cs="Times New Roman"/>
          <w:sz w:val="24"/>
          <w:szCs w:val="24"/>
        </w:rPr>
        <w:t>algae</w:t>
      </w:r>
      <w:del w:id="110" w:author="Thomas Collier Smith" w:date="2014-11-23T16:14:00Z">
        <w:r w:rsidR="001B06A1" w:rsidDel="00207BF5">
          <w:rPr>
            <w:rFonts w:ascii="Times New Roman" w:hAnsi="Times New Roman" w:cs="Times New Roman"/>
            <w:sz w:val="24"/>
            <w:szCs w:val="24"/>
          </w:rPr>
          <w:delText xml:space="preserve"> </w:delText>
        </w:r>
        <w:r w:rsidDel="00207BF5">
          <w:rPr>
            <w:rFonts w:ascii="Times New Roman" w:hAnsi="Times New Roman" w:cs="Times New Roman"/>
            <w:sz w:val="24"/>
            <w:szCs w:val="24"/>
          </w:rPr>
          <w:delText>(</w:delText>
        </w:r>
      </w:del>
      <w:del w:id="111" w:author="Thomas Collier Smith" w:date="2014-11-23T16:13:00Z">
        <w:r w:rsidR="00BD3890" w:rsidDel="00207BF5">
          <w:rPr>
            <w:rFonts w:ascii="Times New Roman" w:hAnsi="Times New Roman" w:cs="Times New Roman"/>
            <w:sz w:val="24"/>
            <w:szCs w:val="24"/>
          </w:rPr>
          <w:delText>epilithon</w:delText>
        </w:r>
        <w:r w:rsidR="001B06A1" w:rsidDel="00207BF5">
          <w:rPr>
            <w:rFonts w:ascii="Times New Roman" w:hAnsi="Times New Roman" w:cs="Times New Roman"/>
            <w:sz w:val="24"/>
            <w:szCs w:val="24"/>
          </w:rPr>
          <w:delText xml:space="preserve"> </w:delText>
        </w:r>
      </w:del>
      <w:del w:id="112" w:author="Thomas Collier Smith" w:date="2014-11-23T16:14:00Z">
        <w:r w:rsidR="001B06A1" w:rsidDel="00207BF5">
          <w:rPr>
            <w:rFonts w:ascii="Times New Roman" w:hAnsi="Times New Roman" w:cs="Times New Roman"/>
            <w:sz w:val="24"/>
            <w:szCs w:val="24"/>
          </w:rPr>
          <w:delText>largely</w:delText>
        </w:r>
        <w:r w:rsidR="00992FBE" w:rsidDel="00207BF5">
          <w:rPr>
            <w:rFonts w:ascii="Times New Roman" w:hAnsi="Times New Roman" w:cs="Times New Roman"/>
            <w:sz w:val="24"/>
            <w:szCs w:val="24"/>
          </w:rPr>
          <w:delText xml:space="preserve"> composed of diatoms, some </w:delText>
        </w:r>
        <w:r w:rsidDel="00207BF5">
          <w:rPr>
            <w:rFonts w:ascii="Times New Roman" w:hAnsi="Times New Roman" w:cs="Times New Roman"/>
            <w:sz w:val="24"/>
            <w:szCs w:val="24"/>
          </w:rPr>
          <w:delText>cyanobacteria, green algae, chrysophytes, and other microbes)</w:delText>
        </w:r>
      </w:del>
      <w:r w:rsidR="001B06A1">
        <w:rPr>
          <w:rFonts w:ascii="Times New Roman" w:hAnsi="Times New Roman" w:cs="Times New Roman"/>
          <w:sz w:val="24"/>
          <w:szCs w:val="24"/>
        </w:rPr>
        <w:t xml:space="preserve">.  </w:t>
      </w:r>
      <w:r w:rsidR="00F61DA9">
        <w:rPr>
          <w:rFonts w:ascii="Times New Roman" w:hAnsi="Times New Roman" w:cs="Times New Roman"/>
          <w:sz w:val="24"/>
          <w:szCs w:val="24"/>
        </w:rPr>
        <w:t>Tadpoles may compete with insect grazers, and w</w:t>
      </w:r>
      <w:r w:rsidR="00493FCF">
        <w:rPr>
          <w:rFonts w:ascii="Times New Roman" w:hAnsi="Times New Roman" w:cs="Times New Roman"/>
          <w:sz w:val="24"/>
          <w:szCs w:val="24"/>
        </w:rPr>
        <w:t xml:space="preserve">e chose to </w:t>
      </w:r>
      <w:r w:rsidR="001B06A1">
        <w:rPr>
          <w:rFonts w:ascii="Times New Roman" w:hAnsi="Times New Roman" w:cs="Times New Roman"/>
          <w:sz w:val="24"/>
          <w:szCs w:val="24"/>
        </w:rPr>
        <w:t>study</w:t>
      </w:r>
      <w:r w:rsidR="00493FCF">
        <w:rPr>
          <w:rFonts w:ascii="Times New Roman" w:hAnsi="Times New Roman" w:cs="Times New Roman"/>
          <w:sz w:val="24"/>
          <w:szCs w:val="24"/>
        </w:rPr>
        <w:t xml:space="preserve"> mayfly nymphs </w:t>
      </w:r>
      <w:ins w:id="113" w:author="Thomas Collier Smith" w:date="2014-11-23T20:14:00Z">
        <w:r w:rsidR="00FF4083">
          <w:rPr>
            <w:rFonts w:ascii="Times New Roman" w:hAnsi="Times New Roman" w:cs="Times New Roman"/>
            <w:sz w:val="24"/>
            <w:szCs w:val="24"/>
          </w:rPr>
          <w:t xml:space="preserve">as potential competitors with tadpoles </w:t>
        </w:r>
      </w:ins>
      <w:r w:rsidR="00493FCF">
        <w:rPr>
          <w:rFonts w:ascii="Times New Roman" w:hAnsi="Times New Roman" w:cs="Times New Roman"/>
          <w:sz w:val="24"/>
          <w:szCs w:val="24"/>
        </w:rPr>
        <w:t xml:space="preserve">because they </w:t>
      </w:r>
      <w:moveToRangeStart w:id="114" w:author="Thomas Collier Smith" w:date="2014-11-23T20:15:00Z" w:name="move404537032"/>
      <w:moveTo w:id="115" w:author="Thomas Collier Smith" w:date="2014-11-23T20:15:00Z">
        <w:r w:rsidR="00FF4083">
          <w:rPr>
            <w:rFonts w:ascii="Times New Roman" w:hAnsi="Times New Roman" w:cs="Times New Roman"/>
            <w:sz w:val="24"/>
            <w:szCs w:val="24"/>
          </w:rPr>
          <w:t xml:space="preserve">are abundant in Sierra Nevada lakes </w:t>
        </w:r>
        <w:r w:rsidR="00FF4083">
          <w:rPr>
            <w:rFonts w:ascii="Times New Roman" w:hAnsi="Times New Roman" w:cs="Times New Roman"/>
            <w:sz w:val="24"/>
            <w:szCs w:val="24"/>
          </w:rPr>
          <w:fldChar w:fldCharType="begin" w:fldLock="1"/>
        </w:r>
        <w:r w:rsidR="00FF4083">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"id" : "ITEM-2",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"ITEM-2", "issued" : { "date-parts" : [ [ "2009" ] ] }, "title" : "Nonnative trout impact an alpine-nesting bird by altering aquatic insect subsidies", "type" : "article-journal" }, "uris" : [ "http://www.mendeley.com/documents/?uuid=9eab3312-b541-42d6-bab4-931a5ba3c4e7" ] } ], "mendeley" : { "formattedCitation" : "(Bradford et al. 1998, Epanchin et al. 2009)", "plainTextFormattedCitation" : "(Bradford et al. 1998, Epanchin et al. 2009)", "previouslyFormattedCitation" : "(Bradford et al. 1998, Epanchin et al. 2009)" }, "properties" : { "noteIndex" : 0 }, "schema" : "https://github.com/citation-style-language/schema/raw/master/csl-citation.json" }</w:instrText>
        </w:r>
        <w:r w:rsidR="00FF4083">
          <w:rPr>
            <w:rFonts w:ascii="Times New Roman" w:hAnsi="Times New Roman" w:cs="Times New Roman"/>
            <w:sz w:val="24"/>
            <w:szCs w:val="24"/>
          </w:rPr>
          <w:fldChar w:fldCharType="separate"/>
        </w:r>
        <w:r w:rsidR="00FF4083" w:rsidRPr="00992FBE">
          <w:rPr>
            <w:rFonts w:ascii="Times New Roman" w:hAnsi="Times New Roman" w:cs="Times New Roman"/>
            <w:noProof/>
            <w:sz w:val="24"/>
            <w:szCs w:val="24"/>
          </w:rPr>
          <w:t>(Bradford et al. 1998, Epanchin et al. 2009)</w:t>
        </w:r>
        <w:r w:rsidR="00FF4083">
          <w:rPr>
            <w:rFonts w:ascii="Times New Roman" w:hAnsi="Times New Roman" w:cs="Times New Roman"/>
            <w:sz w:val="24"/>
            <w:szCs w:val="24"/>
          </w:rPr>
          <w:fldChar w:fldCharType="end"/>
        </w:r>
      </w:moveTo>
      <w:moveToRangeEnd w:id="114"/>
      <w:ins w:id="116" w:author="Thomas Collier Smith" w:date="2014-11-23T20:15:00Z">
        <w:r w:rsidR="00FF4083">
          <w:rPr>
            <w:rFonts w:ascii="Times New Roman" w:hAnsi="Times New Roman" w:cs="Times New Roman"/>
            <w:sz w:val="24"/>
            <w:szCs w:val="24"/>
          </w:rPr>
          <w:t xml:space="preserve"> and </w:t>
        </w:r>
      </w:ins>
      <w:r w:rsidR="00493FCF">
        <w:rPr>
          <w:rFonts w:ascii="Times New Roman" w:hAnsi="Times New Roman" w:cs="Times New Roman"/>
          <w:sz w:val="24"/>
          <w:szCs w:val="24"/>
        </w:rPr>
        <w:t xml:space="preserve">can also suppress algal abundance </w:t>
      </w:r>
      <w:r w:rsidR="00992FBE">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"id" : "ITEM-2", "itemData" : { "DOI" : "10.1007/s10452-007-9129-8", "ISSN" : "1386-2588", "author" : [ { "dropping-particle" : "", "family" : "Hertonsson", "given" : "Pia", "non-dropping-particle" : "", "parse-names" : false, "suffix" : "" }, { "dropping-particle" : "", "family" : "\u00c5bj\u00f6rnsson", "given" : "Kajsa", "non-dropping-particle" : "", "parse-names" : false, "suffix" : "" }, { "dropping-particle" : "", "family" : "Br\u00f6nmark", "given" : "Christer", "non-dropping-particle" : "", "parse-names" : false, "suffix" : "" } ], "container-title" : "Aquatic Ecology", "id" : "ITEM-2", "issue" : "4", "issued" : { "date-parts" : [ [ "2007", "7", "25" ] ] }, "page" : "669-677", "title" : "Competition and facilitation within and between a snail and a mayfly larva and the effect on the grazing process", "type" : "article-journal", "volume" : "42" }, "uris" : [ "http://www.mendeley.com/documents/?uuid=a247deea-eb81-4102-bd4f-4952e7a0f112" ] }, { "id" : "ITEM-3", "itemData" : { "author" : [ { "dropping-particle" : "", "family" : "Hill", "given" : "Walter R.", "non-dropping-particle" : "", "parse-names" : false, "suffix" : "" }, { "dropping-particle" : "", "family" : "Knight", "given" : "Allen W.", "non-dropping-particle" : "", "parse-names" : false, "suffix" : "" } ], "container-title" : "Ecology", "id" : "ITEM-3", "issue" : "6", "issued" : { "date-parts" : [ [ "1987" ] ] }, "page" : "1955-1965", "title" : "Experimental analysis of the grazing interaction between a mayfly and stream algae", "type" : "article-journal", "volume" : "68" }, "uris" : [ "http://www.mendeley.com/documents/?uuid=03359920-b20e-430c-9c78-bb80da314adb" ] }, { "id" : "ITEM-4", "itemData" : { "author" : [ { "dropping-particle" : "", "family" : "Dudley", "given" : "Tom L.", "non-dropping-particle" : "", "parse-names" : false, "suffix" : "" } ], "container-title" : "Oikos", "id" : "ITEM-4", "issue" : "1", "issued" : { "date-parts" : [ [ "1992" ] ] }, "page" : "121-127", "title" : "Beneficial effects of herbivores on stream macroalgae via epiphyte removal", "type" : "article-journal", "volume" : "65" }, "uris" : [ "http://www.mendeley.com/documents/?uuid=2eccef18-054a-4335-9260-61e77c356422" ] } ], "mendeley" : { "formattedCitation" : "(Hill and Knight 1987, Morin et al. 1988, Dudley 1992, Hertonsson et al. 2007)", "plainTextFormattedCitation" : "(Hill and Knight 1987, Morin et al. 1988, Dudley 1992, Hertonsson et al. 2007)", "previouslyFormattedCitation" : "(Hill and Knight 1987, Morin et al. 1988, Dudley 1992, Hertonsson et al. 2007)" }, "properties" : { "noteIndex" : 0 }, "schema" : "https://github.com/citation-style-language/schema/raw/master/csl-citation.json" }</w:instrText>
      </w:r>
      <w:r w:rsidR="00992FBE">
        <w:rPr>
          <w:rFonts w:ascii="Times New Roman" w:hAnsi="Times New Roman" w:cs="Times New Roman"/>
          <w:sz w:val="24"/>
          <w:szCs w:val="24"/>
        </w:rPr>
        <w:fldChar w:fldCharType="separate"/>
      </w:r>
      <w:r w:rsidR="00992FBE" w:rsidRPr="00992FBE">
        <w:rPr>
          <w:rFonts w:ascii="Times New Roman" w:hAnsi="Times New Roman" w:cs="Times New Roman"/>
          <w:noProof/>
          <w:sz w:val="24"/>
          <w:szCs w:val="24"/>
        </w:rPr>
        <w:t>(Hill and Knight 1987, Morin et al. 1988, Dudley 1992, Hertonsson et al. 2007)</w:t>
      </w:r>
      <w:r w:rsidR="00992FBE">
        <w:rPr>
          <w:rFonts w:ascii="Times New Roman" w:hAnsi="Times New Roman" w:cs="Times New Roman"/>
          <w:sz w:val="24"/>
          <w:szCs w:val="24"/>
        </w:rPr>
        <w:fldChar w:fldCharType="end"/>
      </w:r>
      <w:r w:rsidR="001B06A1">
        <w:rPr>
          <w:rFonts w:ascii="Times New Roman" w:hAnsi="Times New Roman" w:cs="Times New Roman"/>
          <w:sz w:val="24"/>
          <w:szCs w:val="24"/>
        </w:rPr>
        <w:t xml:space="preserve"> </w:t>
      </w:r>
      <w:del w:id="117" w:author="Thomas Collier Smith" w:date="2014-11-23T20:15:00Z">
        <w:r w:rsidR="001B06A1" w:rsidDel="00FF4083">
          <w:rPr>
            <w:rFonts w:ascii="Times New Roman" w:hAnsi="Times New Roman" w:cs="Times New Roman"/>
            <w:sz w:val="24"/>
            <w:szCs w:val="24"/>
          </w:rPr>
          <w:delText>and</w:delText>
        </w:r>
      </w:del>
      <w:moveFromRangeStart w:id="118" w:author="Thomas Collier Smith" w:date="2014-11-23T20:15:00Z" w:name="move404537032"/>
      <w:moveFrom w:id="119" w:author="Thomas Collier Smith" w:date="2014-11-23T20:15:00Z">
        <w:del w:id="120" w:author="Thomas Collier Smith" w:date="2014-11-23T20:15:00Z">
          <w:r w:rsidR="001B06A1" w:rsidRPr="001B06A1" w:rsidDel="00FF4083">
            <w:rPr>
              <w:rFonts w:ascii="Times New Roman" w:hAnsi="Times New Roman" w:cs="Times New Roman"/>
              <w:sz w:val="24"/>
              <w:szCs w:val="24"/>
            </w:rPr>
            <w:delText xml:space="preserve"> </w:delText>
          </w:r>
        </w:del>
        <w:r w:rsidR="001B06A1" w:rsidDel="00FF4083">
          <w:rPr>
            <w:rFonts w:ascii="Times New Roman" w:hAnsi="Times New Roman" w:cs="Times New Roman"/>
            <w:sz w:val="24"/>
            <w:szCs w:val="24"/>
          </w:rPr>
          <w:t xml:space="preserve">are abundant in Sierra Nevada lakes </w:t>
        </w:r>
        <w:r w:rsidR="00992FBE" w:rsidDel="00FF4083">
          <w:rPr>
            <w:rFonts w:ascii="Times New Roman" w:hAnsi="Times New Roman" w:cs="Times New Roman"/>
            <w:sz w:val="24"/>
            <w:szCs w:val="24"/>
          </w:rPr>
          <w:fldChar w:fldCharType="begin" w:fldLock="1"/>
        </w:r>
        <w:r w:rsidR="00E416C4" w:rsidDel="00FF4083">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"id" : "ITEM-2",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"ITEM-2", "issued" : { "date-parts" : [ [ "2009" ] ] }, "title" : "Nonnative trout impact an alpine-nesting bird by altering aquatic insect subsidies", "type" : "article-journal" }, "uris" : [ "http://www.mendeley.com/documents/?uuid=9eab3312-b541-42d6-bab4-931a5ba3c4e7" ] } ], "mendeley" : { "formattedCitation" : "(Bradford et al. 1998, Epanchin et al. 2009)", "plainTextFormattedCitation" : "(Bradford et al. 1998, Epanchin et al. 2009)", "previouslyFormattedCitation" : "(Bradford et al. 1998, Epanchin et al. 2009)" }, "properties" : { "noteIndex" : 0 }, "schema" : "https://github.com/citation-style-language/schema/raw/master/csl-citation.json" }</w:instrText>
        </w:r>
        <w:r w:rsidR="00992FBE" w:rsidDel="00FF4083">
          <w:rPr>
            <w:rFonts w:ascii="Times New Roman" w:hAnsi="Times New Roman" w:cs="Times New Roman"/>
            <w:sz w:val="24"/>
            <w:szCs w:val="24"/>
          </w:rPr>
          <w:fldChar w:fldCharType="separate"/>
        </w:r>
        <w:r w:rsidR="00992FBE" w:rsidRPr="00992FBE" w:rsidDel="00FF4083">
          <w:rPr>
            <w:rFonts w:ascii="Times New Roman" w:hAnsi="Times New Roman" w:cs="Times New Roman"/>
            <w:noProof/>
            <w:sz w:val="24"/>
            <w:szCs w:val="24"/>
          </w:rPr>
          <w:t>(Bradford et al. 1998, Epanchin et al. 2009)</w:t>
        </w:r>
        <w:r w:rsidR="00992FBE" w:rsidDel="00FF4083">
          <w:rPr>
            <w:rFonts w:ascii="Times New Roman" w:hAnsi="Times New Roman" w:cs="Times New Roman"/>
            <w:sz w:val="24"/>
            <w:szCs w:val="24"/>
          </w:rPr>
          <w:fldChar w:fldCharType="end"/>
        </w:r>
      </w:moveFrom>
      <w:moveFromRangeEnd w:id="118"/>
      <w:r w:rsidR="00493FCF">
        <w:rPr>
          <w:rFonts w:ascii="Times New Roman" w:hAnsi="Times New Roman" w:cs="Times New Roman"/>
          <w:sz w:val="24"/>
          <w:szCs w:val="24"/>
        </w:rPr>
        <w:t xml:space="preserve">.  </w:t>
      </w:r>
      <w:r w:rsidR="00CB01BD">
        <w:rPr>
          <w:rFonts w:ascii="Times New Roman" w:hAnsi="Times New Roman" w:cs="Times New Roman"/>
          <w:sz w:val="24"/>
          <w:szCs w:val="24"/>
        </w:rPr>
        <w:t xml:space="preserve">We predicted that </w:t>
      </w:r>
      <w:r w:rsidR="00B22759">
        <w:rPr>
          <w:rFonts w:ascii="Times New Roman" w:hAnsi="Times New Roman" w:cs="Times New Roman"/>
          <w:sz w:val="24"/>
          <w:szCs w:val="24"/>
        </w:rPr>
        <w:t xml:space="preserve">in the </w:t>
      </w:r>
      <w:del w:id="121" w:author="Thomas Collier Smith" w:date="2014-11-23T20:15:00Z">
        <w:r w:rsidR="00B22759" w:rsidDel="00FF4083">
          <w:rPr>
            <w:rFonts w:ascii="Times New Roman" w:hAnsi="Times New Roman" w:cs="Times New Roman"/>
            <w:sz w:val="24"/>
            <w:szCs w:val="24"/>
          </w:rPr>
          <w:delText xml:space="preserve">absence </w:delText>
        </w:r>
      </w:del>
      <w:ins w:id="122" w:author="Thomas Collier Smith" w:date="2014-11-23T20:15:00Z">
        <w:r w:rsidR="00FF4083">
          <w:rPr>
            <w:rFonts w:ascii="Times New Roman" w:hAnsi="Times New Roman" w:cs="Times New Roman"/>
            <w:sz w:val="24"/>
            <w:szCs w:val="24"/>
          </w:rPr>
          <w:t xml:space="preserve">presence </w:t>
        </w:r>
      </w:ins>
      <w:r w:rsidR="00B22759">
        <w:rPr>
          <w:rFonts w:ascii="Times New Roman" w:hAnsi="Times New Roman" w:cs="Times New Roman"/>
          <w:sz w:val="24"/>
          <w:szCs w:val="24"/>
        </w:rPr>
        <w:t>of tadpoles</w:t>
      </w:r>
      <w:ins w:id="123" w:author="Thomas Collier Smith" w:date="2014-11-23T20:16:00Z">
        <w:r w:rsidR="00FF4083">
          <w:rPr>
            <w:rFonts w:ascii="Times New Roman" w:hAnsi="Times New Roman" w:cs="Times New Roman"/>
            <w:sz w:val="24"/>
            <w:szCs w:val="24"/>
          </w:rPr>
          <w:t xml:space="preserve"> – representing the pristine, fish and disease </w:t>
        </w:r>
        <w:proofErr w:type="gramStart"/>
        <w:r w:rsidR="00FF4083">
          <w:rPr>
            <w:rFonts w:ascii="Times New Roman" w:hAnsi="Times New Roman" w:cs="Times New Roman"/>
            <w:sz w:val="24"/>
            <w:szCs w:val="24"/>
          </w:rPr>
          <w:t>free state</w:t>
        </w:r>
        <w:proofErr w:type="gramEnd"/>
        <w:r w:rsidR="00FF4083">
          <w:rPr>
            <w:rFonts w:ascii="Times New Roman" w:hAnsi="Times New Roman" w:cs="Times New Roman"/>
            <w:sz w:val="24"/>
            <w:szCs w:val="24"/>
          </w:rPr>
          <w:t xml:space="preserve"> - </w:t>
        </w:r>
      </w:ins>
      <w:del w:id="124" w:author="Thomas Collier Smith" w:date="2014-11-23T20:16:00Z">
        <w:r w:rsidR="00B22759" w:rsidDel="00FF4083">
          <w:rPr>
            <w:rFonts w:ascii="Times New Roman" w:hAnsi="Times New Roman" w:cs="Times New Roman"/>
            <w:sz w:val="24"/>
            <w:szCs w:val="24"/>
          </w:rPr>
          <w:delText xml:space="preserve">, </w:delText>
        </w:r>
      </w:del>
      <w:r w:rsidR="00B22759">
        <w:rPr>
          <w:rFonts w:ascii="Times New Roman" w:hAnsi="Times New Roman" w:cs="Times New Roman"/>
          <w:sz w:val="24"/>
          <w:szCs w:val="24"/>
        </w:rPr>
        <w:t xml:space="preserve">algal abundance would be </w:t>
      </w:r>
      <w:del w:id="125" w:author="Thomas Collier Smith" w:date="2014-11-23T20:16:00Z">
        <w:r w:rsidR="00B22759" w:rsidDel="00FF4083">
          <w:rPr>
            <w:rFonts w:ascii="Times New Roman" w:hAnsi="Times New Roman" w:cs="Times New Roman"/>
            <w:sz w:val="24"/>
            <w:szCs w:val="24"/>
          </w:rPr>
          <w:delText>highest</w:delText>
        </w:r>
      </w:del>
      <w:ins w:id="126" w:author="Thomas Collier Smith" w:date="2014-11-23T20:16:00Z">
        <w:r w:rsidR="00FF4083">
          <w:rPr>
            <w:rFonts w:ascii="Times New Roman" w:hAnsi="Times New Roman" w:cs="Times New Roman"/>
            <w:sz w:val="24"/>
            <w:szCs w:val="24"/>
          </w:rPr>
          <w:t>lowest</w:t>
        </w:r>
      </w:ins>
      <w:r w:rsidR="00CB01BD">
        <w:rPr>
          <w:rFonts w:ascii="Times New Roman" w:hAnsi="Times New Roman" w:cs="Times New Roman"/>
          <w:sz w:val="24"/>
          <w:szCs w:val="24"/>
        </w:rPr>
        <w:t xml:space="preserve">, and that </w:t>
      </w:r>
      <w:del w:id="127" w:author="Thomas Collier Smith" w:date="2014-11-23T20:16:00Z">
        <w:r w:rsidR="00B22759" w:rsidDel="00FF4083">
          <w:rPr>
            <w:rFonts w:ascii="Times New Roman" w:hAnsi="Times New Roman" w:cs="Times New Roman"/>
            <w:sz w:val="24"/>
            <w:szCs w:val="24"/>
          </w:rPr>
          <w:delText xml:space="preserve">increasing </w:delText>
        </w:r>
      </w:del>
      <w:ins w:id="128" w:author="Thomas Collier Smith" w:date="2014-11-23T20:16:00Z">
        <w:r w:rsidR="00FF4083">
          <w:rPr>
            <w:rFonts w:ascii="Times New Roman" w:hAnsi="Times New Roman" w:cs="Times New Roman"/>
            <w:sz w:val="24"/>
            <w:szCs w:val="24"/>
          </w:rPr>
          <w:t>reducing</w:t>
        </w:r>
      </w:ins>
      <w:del w:id="129" w:author="Thomas Collier Smith" w:date="2014-11-23T20:16:00Z">
        <w:r w:rsidR="00CB01BD" w:rsidDel="00FF4083">
          <w:rPr>
            <w:rFonts w:ascii="Times New Roman" w:hAnsi="Times New Roman" w:cs="Times New Roman"/>
            <w:sz w:val="24"/>
            <w:szCs w:val="24"/>
          </w:rPr>
          <w:delText>densities of</w:delText>
        </w:r>
      </w:del>
      <w:r w:rsidR="00CB01BD">
        <w:rPr>
          <w:rFonts w:ascii="Times New Roman" w:hAnsi="Times New Roman" w:cs="Times New Roman"/>
          <w:sz w:val="24"/>
          <w:szCs w:val="24"/>
        </w:rPr>
        <w:t xml:space="preserve"> tadpole</w:t>
      </w:r>
      <w:del w:id="130" w:author="Thomas Collier Smith" w:date="2014-11-23T20:18:00Z">
        <w:r w:rsidR="00CB01BD" w:rsidDel="00FF4083">
          <w:rPr>
            <w:rFonts w:ascii="Times New Roman" w:hAnsi="Times New Roman" w:cs="Times New Roman"/>
            <w:sz w:val="24"/>
            <w:szCs w:val="24"/>
          </w:rPr>
          <w:delText>s</w:delText>
        </w:r>
      </w:del>
      <w:ins w:id="131" w:author="Thomas Collier Smith" w:date="2014-11-23T20:16:00Z">
        <w:r w:rsidR="00FF4083">
          <w:rPr>
            <w:rFonts w:ascii="Times New Roman" w:hAnsi="Times New Roman" w:cs="Times New Roman"/>
            <w:sz w:val="24"/>
            <w:szCs w:val="24"/>
          </w:rPr>
          <w:t xml:space="preserve"> </w:t>
        </w:r>
      </w:ins>
      <w:ins w:id="132" w:author="Thomas Collier Smith" w:date="2014-11-23T22:21:00Z">
        <w:r w:rsidR="009A0D57">
          <w:rPr>
            <w:rFonts w:ascii="Times New Roman" w:hAnsi="Times New Roman" w:cs="Times New Roman"/>
            <w:sz w:val="24"/>
            <w:szCs w:val="24"/>
          </w:rPr>
          <w:t>abundance</w:t>
        </w:r>
      </w:ins>
      <w:ins w:id="133" w:author="Thomas Collier Smith" w:date="2014-11-23T20:16:00Z">
        <w:r w:rsidR="00FF4083">
          <w:rPr>
            <w:rFonts w:ascii="Times New Roman" w:hAnsi="Times New Roman" w:cs="Times New Roman"/>
            <w:sz w:val="24"/>
            <w:szCs w:val="24"/>
          </w:rPr>
          <w:t xml:space="preserve"> or presence</w:t>
        </w:r>
      </w:ins>
      <w:r w:rsidR="00CB01BD">
        <w:rPr>
          <w:rFonts w:ascii="Times New Roman" w:hAnsi="Times New Roman" w:cs="Times New Roman"/>
          <w:sz w:val="24"/>
          <w:szCs w:val="24"/>
        </w:rPr>
        <w:t xml:space="preserve"> </w:t>
      </w:r>
      <w:ins w:id="134" w:author="Thomas Collier Smith" w:date="2014-11-23T20:17:00Z">
        <w:r w:rsidR="00FF4083">
          <w:rPr>
            <w:rFonts w:ascii="Times New Roman" w:hAnsi="Times New Roman" w:cs="Times New Roman"/>
            <w:sz w:val="24"/>
            <w:szCs w:val="24"/>
          </w:rPr>
          <w:t xml:space="preserve">– mimicking disease driven extinctions - </w:t>
        </w:r>
      </w:ins>
      <w:r w:rsidR="00CB01BD">
        <w:rPr>
          <w:rFonts w:ascii="Times New Roman" w:hAnsi="Times New Roman" w:cs="Times New Roman"/>
          <w:sz w:val="24"/>
          <w:szCs w:val="24"/>
        </w:rPr>
        <w:t>w</w:t>
      </w:r>
      <w:r w:rsidR="00B22759">
        <w:rPr>
          <w:rFonts w:ascii="Times New Roman" w:hAnsi="Times New Roman" w:cs="Times New Roman"/>
          <w:sz w:val="24"/>
          <w:szCs w:val="24"/>
        </w:rPr>
        <w:t xml:space="preserve">ould </w:t>
      </w:r>
      <w:del w:id="135" w:author="Thomas Collier Smith" w:date="2014-11-23T20:16:00Z">
        <w:r w:rsidR="00B22759" w:rsidDel="00FF4083">
          <w:rPr>
            <w:rFonts w:ascii="Times New Roman" w:hAnsi="Times New Roman" w:cs="Times New Roman"/>
            <w:sz w:val="24"/>
            <w:szCs w:val="24"/>
          </w:rPr>
          <w:delText xml:space="preserve">reduce </w:delText>
        </w:r>
      </w:del>
      <w:ins w:id="136" w:author="Thomas Collier Smith" w:date="2014-11-23T20:16:00Z">
        <w:r w:rsidR="00FF4083">
          <w:rPr>
            <w:rFonts w:ascii="Times New Roman" w:hAnsi="Times New Roman" w:cs="Times New Roman"/>
            <w:sz w:val="24"/>
            <w:szCs w:val="24"/>
          </w:rPr>
          <w:t xml:space="preserve">increase </w:t>
        </w:r>
      </w:ins>
      <w:r w:rsidR="00B22759">
        <w:rPr>
          <w:rFonts w:ascii="Times New Roman" w:hAnsi="Times New Roman" w:cs="Times New Roman"/>
          <w:sz w:val="24"/>
          <w:szCs w:val="24"/>
        </w:rPr>
        <w:t>algal abundance</w:t>
      </w:r>
      <w:r w:rsidR="00CB01BD">
        <w:rPr>
          <w:rFonts w:ascii="Times New Roman" w:hAnsi="Times New Roman" w:cs="Times New Roman"/>
          <w:sz w:val="24"/>
          <w:szCs w:val="24"/>
        </w:rPr>
        <w:t>.  In addition,</w:t>
      </w:r>
      <w:ins w:id="137" w:author="Thomas Collier Smith" w:date="2014-11-23T20:18:00Z">
        <w:r w:rsidR="00FF4083">
          <w:rPr>
            <w:rFonts w:ascii="Times New Roman" w:hAnsi="Times New Roman" w:cs="Times New Roman"/>
            <w:sz w:val="24"/>
            <w:szCs w:val="24"/>
          </w:rPr>
          <w:t xml:space="preserve"> we predicted that</w:t>
        </w:r>
      </w:ins>
      <w:r w:rsidR="00CB01BD">
        <w:rPr>
          <w:rFonts w:ascii="Times New Roman" w:hAnsi="Times New Roman" w:cs="Times New Roman"/>
          <w:sz w:val="24"/>
          <w:szCs w:val="24"/>
        </w:rPr>
        <w:t xml:space="preserve"> mayflies would </w:t>
      </w:r>
      <w:del w:id="138" w:author="Thomas Collier Smith" w:date="2014-11-23T20:19:00Z">
        <w:r w:rsidR="003804D2" w:rsidDel="00FF4083">
          <w:rPr>
            <w:rFonts w:ascii="Times New Roman" w:hAnsi="Times New Roman" w:cs="Times New Roman"/>
            <w:sz w:val="24"/>
            <w:szCs w:val="24"/>
          </w:rPr>
          <w:delText xml:space="preserve">also </w:delText>
        </w:r>
      </w:del>
      <w:r w:rsidR="00CB01BD">
        <w:rPr>
          <w:rFonts w:ascii="Times New Roman" w:hAnsi="Times New Roman" w:cs="Times New Roman"/>
          <w:sz w:val="24"/>
          <w:szCs w:val="24"/>
        </w:rPr>
        <w:t>reduce algal abundance</w:t>
      </w:r>
      <w:r w:rsidR="003804D2">
        <w:rPr>
          <w:rFonts w:ascii="Times New Roman" w:hAnsi="Times New Roman" w:cs="Times New Roman"/>
          <w:sz w:val="24"/>
          <w:szCs w:val="24"/>
        </w:rPr>
        <w:t>, and tadpoles and mayflies together would</w:t>
      </w:r>
      <w:r w:rsidR="00F61DA9">
        <w:rPr>
          <w:rFonts w:ascii="Times New Roman" w:hAnsi="Times New Roman" w:cs="Times New Roman"/>
          <w:sz w:val="24"/>
          <w:szCs w:val="24"/>
        </w:rPr>
        <w:t xml:space="preserve"> additively</w:t>
      </w:r>
      <w:r w:rsidR="003804D2">
        <w:rPr>
          <w:rFonts w:ascii="Times New Roman" w:hAnsi="Times New Roman" w:cs="Times New Roman"/>
          <w:sz w:val="24"/>
          <w:szCs w:val="24"/>
        </w:rPr>
        <w:t xml:space="preserve"> reduce algal abundance.  We also predicted that </w:t>
      </w:r>
      <w:r w:rsidR="00617EAC">
        <w:rPr>
          <w:rFonts w:ascii="Times New Roman" w:hAnsi="Times New Roman" w:cs="Times New Roman"/>
          <w:sz w:val="24"/>
          <w:szCs w:val="24"/>
        </w:rPr>
        <w:t xml:space="preserve">average </w:t>
      </w:r>
      <w:r w:rsidR="003804D2">
        <w:rPr>
          <w:rFonts w:ascii="Times New Roman" w:hAnsi="Times New Roman" w:cs="Times New Roman"/>
          <w:sz w:val="24"/>
          <w:szCs w:val="24"/>
        </w:rPr>
        <w:t xml:space="preserve">body sizes of each consumer would </w:t>
      </w:r>
      <w:r w:rsidR="00617EAC">
        <w:rPr>
          <w:rFonts w:ascii="Times New Roman" w:hAnsi="Times New Roman" w:cs="Times New Roman"/>
          <w:sz w:val="24"/>
          <w:szCs w:val="24"/>
        </w:rPr>
        <w:t xml:space="preserve">decline along with </w:t>
      </w:r>
      <w:r w:rsidR="003804D2">
        <w:rPr>
          <w:rFonts w:ascii="Times New Roman" w:hAnsi="Times New Roman" w:cs="Times New Roman"/>
          <w:sz w:val="24"/>
          <w:szCs w:val="24"/>
        </w:rPr>
        <w:t xml:space="preserve">increasing </w:t>
      </w:r>
      <w:r w:rsidR="00617EAC">
        <w:rPr>
          <w:rFonts w:ascii="Times New Roman" w:hAnsi="Times New Roman" w:cs="Times New Roman"/>
          <w:sz w:val="24"/>
          <w:szCs w:val="24"/>
        </w:rPr>
        <w:t xml:space="preserve">consumer </w:t>
      </w:r>
      <w:r w:rsidR="003804D2">
        <w:rPr>
          <w:rFonts w:ascii="Times New Roman" w:hAnsi="Times New Roman" w:cs="Times New Roman"/>
          <w:sz w:val="24"/>
          <w:szCs w:val="24"/>
        </w:rPr>
        <w:t xml:space="preserve">densities.  To investigate these predictions, we performed </w:t>
      </w:r>
      <w:r w:rsidR="00F61DA9">
        <w:rPr>
          <w:rFonts w:ascii="Times New Roman" w:hAnsi="Times New Roman" w:cs="Times New Roman"/>
          <w:sz w:val="24"/>
          <w:szCs w:val="24"/>
        </w:rPr>
        <w:t xml:space="preserve">two experiments which manipulated the presence or </w:t>
      </w:r>
      <w:del w:id="139" w:author="Thomas Collier Smith" w:date="2014-11-23T22:21:00Z">
        <w:r w:rsidR="00F61DA9" w:rsidDel="009A0D57">
          <w:rPr>
            <w:rFonts w:ascii="Times New Roman" w:hAnsi="Times New Roman" w:cs="Times New Roman"/>
            <w:sz w:val="24"/>
            <w:szCs w:val="24"/>
          </w:rPr>
          <w:delText>density</w:delText>
        </w:r>
      </w:del>
      <w:ins w:id="140" w:author="Thomas Collier Smith" w:date="2014-11-23T22:21:00Z">
        <w:r w:rsidR="009A0D57">
          <w:rPr>
            <w:rFonts w:ascii="Times New Roman" w:hAnsi="Times New Roman" w:cs="Times New Roman"/>
            <w:sz w:val="24"/>
            <w:szCs w:val="24"/>
          </w:rPr>
          <w:t>abundance</w:t>
        </w:r>
      </w:ins>
      <w:r w:rsidR="00F61DA9">
        <w:rPr>
          <w:rFonts w:ascii="Times New Roman" w:hAnsi="Times New Roman" w:cs="Times New Roman"/>
          <w:sz w:val="24"/>
          <w:szCs w:val="24"/>
        </w:rPr>
        <w:t xml:space="preserve"> of tadpoles in simplified communities</w:t>
      </w:r>
      <w:r w:rsidR="003804D2">
        <w:rPr>
          <w:rFonts w:ascii="Times New Roman" w:hAnsi="Times New Roman" w:cs="Times New Roman"/>
          <w:sz w:val="24"/>
          <w:szCs w:val="24"/>
        </w:rPr>
        <w:t xml:space="preserve">.  The results of these experiments </w:t>
      </w:r>
      <w:r w:rsidR="00617EAC">
        <w:rPr>
          <w:rFonts w:ascii="Times New Roman" w:hAnsi="Times New Roman" w:cs="Times New Roman"/>
          <w:sz w:val="24"/>
          <w:szCs w:val="24"/>
        </w:rPr>
        <w:t xml:space="preserve">clarify the role </w:t>
      </w:r>
      <w:r w:rsidR="0032234D">
        <w:rPr>
          <w:rFonts w:ascii="Times New Roman" w:hAnsi="Times New Roman" w:cs="Times New Roman"/>
          <w:sz w:val="24"/>
          <w:szCs w:val="24"/>
        </w:rPr>
        <w:t xml:space="preserve">of mountain yellow-legged frog tadpoles in Sierra Nevada lakes, and </w:t>
      </w:r>
      <w:r w:rsidR="00617EAC">
        <w:rPr>
          <w:rFonts w:ascii="Times New Roman" w:hAnsi="Times New Roman" w:cs="Times New Roman"/>
          <w:sz w:val="24"/>
          <w:szCs w:val="24"/>
        </w:rPr>
        <w:t xml:space="preserve">shed light on how </w:t>
      </w:r>
      <w:r w:rsidR="0032234D">
        <w:rPr>
          <w:rFonts w:ascii="Times New Roman" w:hAnsi="Times New Roman" w:cs="Times New Roman"/>
          <w:sz w:val="24"/>
          <w:szCs w:val="24"/>
        </w:rPr>
        <w:t xml:space="preserve">their </w:t>
      </w:r>
      <w:r w:rsidR="003804D2">
        <w:rPr>
          <w:rFonts w:ascii="Times New Roman" w:hAnsi="Times New Roman" w:cs="Times New Roman"/>
          <w:sz w:val="24"/>
          <w:szCs w:val="24"/>
        </w:rPr>
        <w:t>extinction</w:t>
      </w:r>
      <w:r w:rsidR="00147EF7">
        <w:rPr>
          <w:rFonts w:ascii="Times New Roman" w:hAnsi="Times New Roman" w:cs="Times New Roman"/>
          <w:sz w:val="24"/>
          <w:szCs w:val="24"/>
        </w:rPr>
        <w:t>s</w:t>
      </w:r>
      <w:r w:rsidR="003804D2">
        <w:rPr>
          <w:rFonts w:ascii="Times New Roman" w:hAnsi="Times New Roman" w:cs="Times New Roman"/>
          <w:sz w:val="24"/>
          <w:szCs w:val="24"/>
        </w:rPr>
        <w:t xml:space="preserve"> </w:t>
      </w:r>
      <w:r w:rsidR="00147EF7">
        <w:rPr>
          <w:rFonts w:ascii="Times New Roman" w:hAnsi="Times New Roman" w:cs="Times New Roman"/>
          <w:sz w:val="24"/>
          <w:szCs w:val="24"/>
        </w:rPr>
        <w:t>might</w:t>
      </w:r>
      <w:r w:rsidR="003804D2">
        <w:rPr>
          <w:rFonts w:ascii="Times New Roman" w:hAnsi="Times New Roman" w:cs="Times New Roman"/>
          <w:sz w:val="24"/>
          <w:szCs w:val="24"/>
        </w:rPr>
        <w:t xml:space="preserve"> affect </w:t>
      </w:r>
      <w:del w:id="141" w:author="Thomas Collier Smith" w:date="2014-11-23T20:20:00Z">
        <w:r w:rsidR="00B22759" w:rsidDel="0008798F">
          <w:rPr>
            <w:rFonts w:ascii="Times New Roman" w:hAnsi="Times New Roman" w:cs="Times New Roman"/>
            <w:sz w:val="24"/>
            <w:szCs w:val="24"/>
          </w:rPr>
          <w:delText xml:space="preserve">these </w:delText>
        </w:r>
      </w:del>
      <w:r w:rsidR="00B22759">
        <w:rPr>
          <w:rFonts w:ascii="Times New Roman" w:hAnsi="Times New Roman" w:cs="Times New Roman"/>
          <w:sz w:val="24"/>
          <w:szCs w:val="24"/>
        </w:rPr>
        <w:t xml:space="preserve">lake </w:t>
      </w:r>
      <w:r w:rsidR="00147EF7">
        <w:rPr>
          <w:rFonts w:ascii="Times New Roman" w:hAnsi="Times New Roman" w:cs="Times New Roman"/>
          <w:sz w:val="24"/>
          <w:szCs w:val="24"/>
        </w:rPr>
        <w:t>communities</w:t>
      </w:r>
      <w:r w:rsidR="003804D2">
        <w:rPr>
          <w:rFonts w:ascii="Times New Roman" w:hAnsi="Times New Roman" w:cs="Times New Roman"/>
          <w:sz w:val="24"/>
          <w:szCs w:val="24"/>
        </w:rPr>
        <w:t>.</w:t>
      </w:r>
    </w:p>
    <w:p w:rsidR="008F41C1" w:rsidRPr="00A26358" w:rsidRDefault="008F41C1" w:rsidP="008D3EF6">
      <w:pPr>
        <w:spacing w:line="480" w:lineRule="auto"/>
        <w:ind w:right="360" w:firstLine="720"/>
        <w:rPr>
          <w:rFonts w:ascii="Times New Roman" w:hAnsi="Times New Roman" w:cs="Times New Roman"/>
          <w:sz w:val="24"/>
          <w:szCs w:val="24"/>
        </w:rPr>
      </w:pPr>
    </w:p>
    <w:p w:rsidR="00E82E81" w:rsidRDefault="00E82E81" w:rsidP="008D3EF6">
      <w:pPr>
        <w:spacing w:line="480" w:lineRule="auto"/>
        <w:ind w:right="360" w:firstLine="720"/>
        <w:jc w:val="center"/>
        <w:rPr>
          <w:rFonts w:ascii="Times New Roman" w:hAnsi="Times New Roman" w:cs="Times New Roman"/>
          <w:smallCaps/>
          <w:sz w:val="24"/>
          <w:szCs w:val="24"/>
        </w:rPr>
      </w:pPr>
      <w:r w:rsidRPr="00886188">
        <w:rPr>
          <w:rFonts w:ascii="Times New Roman" w:hAnsi="Times New Roman" w:cs="Times New Roman"/>
          <w:smallCaps/>
          <w:sz w:val="24"/>
          <w:szCs w:val="24"/>
        </w:rPr>
        <w:lastRenderedPageBreak/>
        <w:t>Methods</w:t>
      </w:r>
    </w:p>
    <w:p w:rsidR="00A6404C" w:rsidRPr="00A6404C" w:rsidRDefault="00A6404C" w:rsidP="008D3EF6">
      <w:pPr>
        <w:spacing w:line="480" w:lineRule="auto"/>
        <w:ind w:right="360" w:firstLine="720"/>
        <w:jc w:val="center"/>
        <w:rPr>
          <w:rFonts w:ascii="Times New Roman" w:hAnsi="Times New Roman" w:cs="Times New Roman"/>
          <w:sz w:val="24"/>
          <w:szCs w:val="24"/>
        </w:rPr>
      </w:pPr>
      <w:r w:rsidRPr="00A6404C">
        <w:rPr>
          <w:rFonts w:ascii="Times New Roman" w:hAnsi="Times New Roman" w:cs="Times New Roman"/>
          <w:sz w:val="24"/>
          <w:szCs w:val="24"/>
        </w:rPr>
        <w:t>Experimental methods</w:t>
      </w:r>
    </w:p>
    <w:p w:rsidR="0048024A" w:rsidRDefault="008F41C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 xml:space="preserve">We performed two experiments, </w:t>
      </w:r>
      <w:r w:rsidR="0048024A">
        <w:rPr>
          <w:rFonts w:ascii="Times New Roman" w:hAnsi="Times New Roman" w:cs="Times New Roman"/>
          <w:sz w:val="24"/>
          <w:szCs w:val="24"/>
        </w:rPr>
        <w:t>a</w:t>
      </w:r>
      <w:r w:rsidR="00F61DA9">
        <w:rPr>
          <w:rFonts w:ascii="Times New Roman" w:hAnsi="Times New Roman" w:cs="Times New Roman"/>
          <w:sz w:val="24"/>
          <w:szCs w:val="24"/>
        </w:rPr>
        <w:t xml:space="preserve">n </w:t>
      </w:r>
      <w:r w:rsidR="00F61DA9" w:rsidRPr="00F11FB2">
        <w:rPr>
          <w:rFonts w:ascii="Times New Roman" w:hAnsi="Times New Roman" w:cs="Times New Roman"/>
          <w:i/>
          <w:sz w:val="24"/>
          <w:szCs w:val="24"/>
        </w:rPr>
        <w:t>in situ</w:t>
      </w:r>
      <w:r w:rsidR="0048024A">
        <w:rPr>
          <w:rFonts w:ascii="Times New Roman" w:hAnsi="Times New Roman" w:cs="Times New Roman"/>
          <w:sz w:val="24"/>
          <w:szCs w:val="24"/>
        </w:rPr>
        <w:t xml:space="preserve"> f</w:t>
      </w:r>
      <w:r w:rsidRPr="00A26358">
        <w:rPr>
          <w:rFonts w:ascii="Times New Roman" w:hAnsi="Times New Roman" w:cs="Times New Roman"/>
          <w:sz w:val="24"/>
          <w:szCs w:val="24"/>
        </w:rPr>
        <w:t>ield experiment</w:t>
      </w:r>
      <w:r w:rsidR="0048024A">
        <w:rPr>
          <w:rFonts w:ascii="Times New Roman" w:hAnsi="Times New Roman" w:cs="Times New Roman"/>
          <w:sz w:val="24"/>
          <w:szCs w:val="24"/>
        </w:rPr>
        <w:t xml:space="preserve"> and a mesocosm experiment.  </w:t>
      </w:r>
      <w:r w:rsidRPr="00A26358">
        <w:rPr>
          <w:rFonts w:ascii="Times New Roman" w:hAnsi="Times New Roman" w:cs="Times New Roman"/>
          <w:sz w:val="24"/>
          <w:szCs w:val="24"/>
        </w:rPr>
        <w:t xml:space="preserve">Our field experiment allowed us to </w:t>
      </w:r>
      <w:r w:rsidR="00BD0A58" w:rsidRPr="00A26358">
        <w:rPr>
          <w:rFonts w:ascii="Times New Roman" w:hAnsi="Times New Roman" w:cs="Times New Roman"/>
          <w:sz w:val="24"/>
          <w:szCs w:val="24"/>
        </w:rPr>
        <w:t xml:space="preserve">describe, within the natural setting of two remote high elevation lakes, the interactions between two consumers: </w:t>
      </w:r>
      <w:ins w:id="142" w:author="Thomas Collier Smith" w:date="2014-11-23T20:21:00Z">
        <w:r w:rsidR="0008798F">
          <w:rPr>
            <w:rFonts w:ascii="Times New Roman" w:hAnsi="Times New Roman" w:cs="Times New Roman"/>
            <w:sz w:val="24"/>
            <w:szCs w:val="24"/>
          </w:rPr>
          <w:t xml:space="preserve">mountain yellow-legged frog </w:t>
        </w:r>
      </w:ins>
      <w:r w:rsidR="00BD0A58" w:rsidRPr="00A26358">
        <w:rPr>
          <w:rFonts w:ascii="Times New Roman" w:hAnsi="Times New Roman" w:cs="Times New Roman"/>
          <w:sz w:val="24"/>
          <w:szCs w:val="24"/>
        </w:rPr>
        <w:t>tadpoles (</w:t>
      </w:r>
      <w:r w:rsidR="00BD0A58" w:rsidRPr="00A26358">
        <w:rPr>
          <w:rFonts w:ascii="Times New Roman" w:hAnsi="Times New Roman" w:cs="Times New Roman"/>
          <w:i/>
          <w:sz w:val="24"/>
          <w:szCs w:val="24"/>
        </w:rPr>
        <w:t>Rana muscosa</w:t>
      </w:r>
      <w:r w:rsidR="00BD0A58" w:rsidRPr="00A26358">
        <w:rPr>
          <w:rFonts w:ascii="Times New Roman" w:hAnsi="Times New Roman" w:cs="Times New Roman"/>
          <w:sz w:val="24"/>
          <w:szCs w:val="24"/>
        </w:rPr>
        <w:t xml:space="preserve"> and </w:t>
      </w:r>
      <w:r w:rsidR="00BD0A58" w:rsidRPr="00A26358">
        <w:rPr>
          <w:rFonts w:ascii="Times New Roman" w:hAnsi="Times New Roman" w:cs="Times New Roman"/>
          <w:i/>
          <w:sz w:val="24"/>
          <w:szCs w:val="24"/>
        </w:rPr>
        <w:t>Rana sierrae</w:t>
      </w:r>
      <w:r w:rsidR="0048024A">
        <w:rPr>
          <w:rFonts w:ascii="Times New Roman" w:hAnsi="Times New Roman" w:cs="Times New Roman"/>
          <w:sz w:val="24"/>
          <w:szCs w:val="24"/>
        </w:rPr>
        <w:t xml:space="preserve">) and mayfly nymphs </w:t>
      </w:r>
      <w:r w:rsidR="00BD0A58" w:rsidRPr="00A26358">
        <w:rPr>
          <w:rFonts w:ascii="Times New Roman" w:hAnsi="Times New Roman" w:cs="Times New Roman"/>
          <w:sz w:val="24"/>
          <w:szCs w:val="24"/>
        </w:rPr>
        <w:t>(</w:t>
      </w:r>
      <w:proofErr w:type="spellStart"/>
      <w:r w:rsidR="00BD0A58" w:rsidRPr="00A26358">
        <w:rPr>
          <w:rFonts w:ascii="Times New Roman" w:hAnsi="Times New Roman" w:cs="Times New Roman"/>
          <w:sz w:val="24"/>
          <w:szCs w:val="24"/>
        </w:rPr>
        <w:t>Eph</w:t>
      </w:r>
      <w:r w:rsidR="0048024A">
        <w:rPr>
          <w:rFonts w:ascii="Times New Roman" w:hAnsi="Times New Roman" w:cs="Times New Roman"/>
          <w:sz w:val="24"/>
          <w:szCs w:val="24"/>
        </w:rPr>
        <w:t>e</w:t>
      </w:r>
      <w:r w:rsidR="00BD0A58" w:rsidRPr="00A26358">
        <w:rPr>
          <w:rFonts w:ascii="Times New Roman" w:hAnsi="Times New Roman" w:cs="Times New Roman"/>
          <w:sz w:val="24"/>
          <w:szCs w:val="24"/>
        </w:rPr>
        <w:t>meroptera</w:t>
      </w:r>
      <w:proofErr w:type="spellEnd"/>
      <w:r w:rsidR="00BD0A58" w:rsidRPr="00A26358">
        <w:rPr>
          <w:rFonts w:ascii="Times New Roman" w:hAnsi="Times New Roman" w:cs="Times New Roman"/>
          <w:sz w:val="24"/>
          <w:szCs w:val="24"/>
        </w:rPr>
        <w:t xml:space="preserve">, </w:t>
      </w:r>
      <w:r w:rsidR="00BD0A58" w:rsidRPr="00A26358">
        <w:rPr>
          <w:rFonts w:ascii="Times New Roman" w:hAnsi="Times New Roman" w:cs="Times New Roman"/>
          <w:i/>
          <w:sz w:val="24"/>
          <w:szCs w:val="24"/>
        </w:rPr>
        <w:t>Callibaetis ferrugineus</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and </w:t>
      </w:r>
      <w:del w:id="143" w:author="Thomas Collier Smith" w:date="2014-11-23T20:22:00Z">
        <w:r w:rsidR="00BD0A58" w:rsidRPr="00A26358" w:rsidDel="0008798F">
          <w:rPr>
            <w:rFonts w:ascii="Times New Roman" w:hAnsi="Times New Roman" w:cs="Times New Roman"/>
            <w:i/>
            <w:sz w:val="24"/>
            <w:szCs w:val="24"/>
          </w:rPr>
          <w:delText>Ameletus spp.</w:delText>
        </w:r>
      </w:del>
      <w:ins w:id="144" w:author="Thomas Collier Smith" w:date="2014-11-23T20:22:00Z">
        <w:r w:rsidR="0008798F">
          <w:rPr>
            <w:rFonts w:ascii="Times New Roman" w:hAnsi="Times New Roman" w:cs="Times New Roman"/>
            <w:i/>
            <w:sz w:val="24"/>
            <w:szCs w:val="24"/>
          </w:rPr>
          <w:t xml:space="preserve">Ameletus </w:t>
        </w:r>
        <w:proofErr w:type="spellStart"/>
        <w:r w:rsidR="0008798F">
          <w:rPr>
            <w:rFonts w:ascii="Times New Roman" w:hAnsi="Times New Roman" w:cs="Times New Roman"/>
            <w:i/>
            <w:sz w:val="24"/>
            <w:szCs w:val="24"/>
          </w:rPr>
          <w:t>edmundsi</w:t>
        </w:r>
      </w:ins>
      <w:proofErr w:type="spellEnd"/>
      <w:r w:rsidR="00BD0A58" w:rsidRPr="00A26358">
        <w:rPr>
          <w:rFonts w:ascii="Times New Roman" w:hAnsi="Times New Roman" w:cs="Times New Roman"/>
          <w:sz w:val="24"/>
          <w:szCs w:val="24"/>
        </w:rPr>
        <w:t>), and their shared resource, benthic organic matter</w:t>
      </w:r>
      <w:r w:rsidR="00F167AC">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 </w:t>
      </w:r>
      <w:r w:rsidR="00F167AC">
        <w:rPr>
          <w:rFonts w:ascii="Times New Roman" w:hAnsi="Times New Roman" w:cs="Times New Roman"/>
          <w:sz w:val="24"/>
          <w:szCs w:val="24"/>
        </w:rPr>
        <w:t xml:space="preserve">This </w:t>
      </w:r>
      <w:r w:rsidR="00BD0A58" w:rsidRPr="00A26358">
        <w:rPr>
          <w:rFonts w:ascii="Times New Roman" w:hAnsi="Times New Roman" w:cs="Times New Roman"/>
          <w:sz w:val="24"/>
          <w:szCs w:val="24"/>
        </w:rPr>
        <w:t>consists largely of diatoms</w:t>
      </w:r>
      <w:r w:rsidR="006A5CDE">
        <w:rPr>
          <w:rFonts w:ascii="Times New Roman" w:hAnsi="Times New Roman" w:cs="Times New Roman"/>
          <w:sz w:val="24"/>
          <w:szCs w:val="24"/>
        </w:rPr>
        <w:t xml:space="preserve"> </w:t>
      </w:r>
      <w:r w:rsidR="00F167AC">
        <w:rPr>
          <w:rFonts w:ascii="Times New Roman" w:hAnsi="Times New Roman" w:cs="Times New Roman"/>
          <w:sz w:val="24"/>
          <w:szCs w:val="24"/>
        </w:rPr>
        <w:t xml:space="preserve">but can also include green algae, cyanobacteria, </w:t>
      </w:r>
      <w:proofErr w:type="spellStart"/>
      <w:r w:rsidR="00F167AC">
        <w:rPr>
          <w:rFonts w:ascii="Times New Roman" w:hAnsi="Times New Roman" w:cs="Times New Roman"/>
          <w:sz w:val="24"/>
          <w:szCs w:val="24"/>
        </w:rPr>
        <w:t>chrysophytes</w:t>
      </w:r>
      <w:proofErr w:type="spellEnd"/>
      <w:r w:rsidR="00F167AC">
        <w:rPr>
          <w:rFonts w:ascii="Times New Roman" w:hAnsi="Times New Roman" w:cs="Times New Roman"/>
          <w:sz w:val="24"/>
          <w:szCs w:val="24"/>
        </w:rPr>
        <w:t xml:space="preserve">, detritus, bacteria and other microbes; because of the dominance of diatoms and producers, we refer to it </w:t>
      </w:r>
      <w:r w:rsidR="006A5CDE">
        <w:rPr>
          <w:rFonts w:ascii="Times New Roman" w:hAnsi="Times New Roman" w:cs="Times New Roman"/>
          <w:sz w:val="24"/>
          <w:szCs w:val="24"/>
        </w:rPr>
        <w:t>hereafter</w:t>
      </w:r>
      <w:r w:rsidR="00F167AC">
        <w:rPr>
          <w:rFonts w:ascii="Times New Roman" w:hAnsi="Times New Roman" w:cs="Times New Roman"/>
          <w:sz w:val="24"/>
          <w:szCs w:val="24"/>
        </w:rPr>
        <w:t xml:space="preserve"> as </w:t>
      </w:r>
      <w:r w:rsidR="006A5CDE">
        <w:rPr>
          <w:rFonts w:ascii="Times New Roman" w:hAnsi="Times New Roman" w:cs="Times New Roman"/>
          <w:sz w:val="24"/>
          <w:szCs w:val="24"/>
        </w:rPr>
        <w:t>algae</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In the </w:t>
      </w:r>
      <w:ins w:id="145" w:author="Thomas Collier Smith" w:date="2014-11-23T20:23:00Z">
        <w:r w:rsidR="0008798F">
          <w:rPr>
            <w:rFonts w:ascii="Times New Roman" w:hAnsi="Times New Roman" w:cs="Times New Roman"/>
            <w:sz w:val="24"/>
            <w:szCs w:val="24"/>
          </w:rPr>
          <w:t xml:space="preserve">follow-up </w:t>
        </w:r>
      </w:ins>
      <w:r w:rsidR="0048024A">
        <w:rPr>
          <w:rFonts w:ascii="Times New Roman" w:hAnsi="Times New Roman" w:cs="Times New Roman"/>
          <w:sz w:val="24"/>
          <w:szCs w:val="24"/>
        </w:rPr>
        <w:t xml:space="preserve">mesocosm experiment, we tested the effects of </w:t>
      </w:r>
      <w:ins w:id="146" w:author="Thomas Collier Smith" w:date="2014-11-23T20:23:00Z">
        <w:r w:rsidR="0008798F">
          <w:rPr>
            <w:rFonts w:ascii="Times New Roman" w:hAnsi="Times New Roman" w:cs="Times New Roman"/>
            <w:sz w:val="24"/>
            <w:szCs w:val="24"/>
          </w:rPr>
          <w:t xml:space="preserve">two of </w:t>
        </w:r>
      </w:ins>
      <w:r w:rsidR="0048024A">
        <w:rPr>
          <w:rFonts w:ascii="Times New Roman" w:hAnsi="Times New Roman" w:cs="Times New Roman"/>
          <w:sz w:val="24"/>
          <w:szCs w:val="24"/>
        </w:rPr>
        <w:t>the same grazer</w:t>
      </w:r>
      <w:r w:rsidR="00D63F83">
        <w:rPr>
          <w:rFonts w:ascii="Times New Roman" w:hAnsi="Times New Roman" w:cs="Times New Roman"/>
          <w:sz w:val="24"/>
          <w:szCs w:val="24"/>
        </w:rPr>
        <w:t>s</w:t>
      </w:r>
      <w:r w:rsidR="0048024A">
        <w:rPr>
          <w:rFonts w:ascii="Times New Roman" w:hAnsi="Times New Roman" w:cs="Times New Roman"/>
          <w:sz w:val="24"/>
          <w:szCs w:val="24"/>
        </w:rPr>
        <w:t xml:space="preserve"> </w:t>
      </w:r>
      <w:r w:rsidR="00F167AC">
        <w:rPr>
          <w:rFonts w:ascii="Times New Roman" w:hAnsi="Times New Roman" w:cs="Times New Roman"/>
          <w:sz w:val="24"/>
          <w:szCs w:val="24"/>
        </w:rPr>
        <w:t>(</w:t>
      </w:r>
      <w:r w:rsidR="00F167AC" w:rsidRPr="00A26358">
        <w:rPr>
          <w:rFonts w:ascii="Times New Roman" w:hAnsi="Times New Roman" w:cs="Times New Roman"/>
          <w:i/>
          <w:sz w:val="24"/>
          <w:szCs w:val="24"/>
        </w:rPr>
        <w:t>Rana sierrae</w:t>
      </w:r>
      <w:r w:rsidR="00F167AC">
        <w:rPr>
          <w:rFonts w:ascii="Times New Roman" w:hAnsi="Times New Roman" w:cs="Times New Roman"/>
          <w:sz w:val="24"/>
          <w:szCs w:val="24"/>
        </w:rPr>
        <w:t xml:space="preserve"> and </w:t>
      </w:r>
      <w:r w:rsidR="00F167AC" w:rsidRPr="00A26358">
        <w:rPr>
          <w:rFonts w:ascii="Times New Roman" w:hAnsi="Times New Roman" w:cs="Times New Roman"/>
          <w:i/>
          <w:sz w:val="24"/>
          <w:szCs w:val="24"/>
        </w:rPr>
        <w:t>Callibaetis ferrugineus</w:t>
      </w:r>
      <w:r w:rsidR="00F167AC">
        <w:rPr>
          <w:rFonts w:ascii="Times New Roman" w:hAnsi="Times New Roman" w:cs="Times New Roman"/>
          <w:sz w:val="24"/>
          <w:szCs w:val="24"/>
        </w:rPr>
        <w:t xml:space="preserve">) on algal resources, </w:t>
      </w:r>
      <w:r w:rsidR="0048024A">
        <w:rPr>
          <w:rFonts w:ascii="Times New Roman" w:hAnsi="Times New Roman" w:cs="Times New Roman"/>
          <w:sz w:val="24"/>
          <w:szCs w:val="24"/>
        </w:rPr>
        <w:t>in artificia</w:t>
      </w:r>
      <w:r w:rsidR="00F167AC">
        <w:rPr>
          <w:rFonts w:ascii="Times New Roman" w:hAnsi="Times New Roman" w:cs="Times New Roman"/>
          <w:sz w:val="24"/>
          <w:szCs w:val="24"/>
        </w:rPr>
        <w:t xml:space="preserve">l habitats which eliminated the </w:t>
      </w:r>
      <w:r w:rsidR="0048024A">
        <w:rPr>
          <w:rFonts w:ascii="Times New Roman" w:hAnsi="Times New Roman" w:cs="Times New Roman"/>
          <w:sz w:val="24"/>
          <w:szCs w:val="24"/>
        </w:rPr>
        <w:t xml:space="preserve">natural nutrient, temperature, </w:t>
      </w:r>
      <w:r w:rsidR="00D63F83">
        <w:rPr>
          <w:rFonts w:ascii="Times New Roman" w:hAnsi="Times New Roman" w:cs="Times New Roman"/>
          <w:sz w:val="24"/>
          <w:szCs w:val="24"/>
        </w:rPr>
        <w:t xml:space="preserve">and </w:t>
      </w:r>
      <w:r w:rsidR="0048024A">
        <w:rPr>
          <w:rFonts w:ascii="Times New Roman" w:hAnsi="Times New Roman" w:cs="Times New Roman"/>
          <w:sz w:val="24"/>
          <w:szCs w:val="24"/>
        </w:rPr>
        <w:t xml:space="preserve">substrate </w:t>
      </w:r>
      <w:r w:rsidR="0088064A">
        <w:rPr>
          <w:rFonts w:ascii="Times New Roman" w:hAnsi="Times New Roman" w:cs="Times New Roman"/>
          <w:sz w:val="24"/>
          <w:szCs w:val="24"/>
        </w:rPr>
        <w:t>heterogeneity found within most lakes</w:t>
      </w:r>
      <w:r w:rsidR="0048024A">
        <w:rPr>
          <w:rFonts w:ascii="Times New Roman" w:hAnsi="Times New Roman" w:cs="Times New Roman"/>
          <w:sz w:val="24"/>
          <w:szCs w:val="24"/>
        </w:rPr>
        <w:t>.</w:t>
      </w:r>
    </w:p>
    <w:p w:rsidR="00871B22" w:rsidRPr="00A26358" w:rsidRDefault="00F167AC" w:rsidP="008D3EF6">
      <w:pPr>
        <w:spacing w:line="480" w:lineRule="auto"/>
        <w:ind w:right="360" w:firstLine="720"/>
        <w:rPr>
          <w:rFonts w:ascii="Times New Roman" w:hAnsi="Times New Roman" w:cs="Times New Roman"/>
          <w:sz w:val="24"/>
          <w:szCs w:val="24"/>
        </w:rPr>
      </w:pPr>
      <w:proofErr w:type="gramStart"/>
      <w:r w:rsidRPr="00F167AC">
        <w:rPr>
          <w:rFonts w:ascii="Times New Roman" w:hAnsi="Times New Roman" w:cs="Times New Roman"/>
          <w:i/>
          <w:sz w:val="24"/>
          <w:szCs w:val="24"/>
        </w:rPr>
        <w:t>Field enclosure experiment.</w:t>
      </w:r>
      <w:proofErr w:type="gramEnd"/>
      <w:r w:rsidRPr="00F167AC">
        <w:rPr>
          <w:rFonts w:ascii="Times New Roman" w:hAnsi="Times New Roman" w:cs="Times New Roman"/>
          <w:i/>
          <w:sz w:val="24"/>
          <w:szCs w:val="24"/>
        </w:rPr>
        <w:t xml:space="preserve"> – </w:t>
      </w:r>
      <w:r w:rsidR="0048024A">
        <w:rPr>
          <w:rFonts w:ascii="Times New Roman" w:hAnsi="Times New Roman" w:cs="Times New Roman"/>
          <w:sz w:val="24"/>
          <w:szCs w:val="24"/>
        </w:rPr>
        <w:t>In the field enclosure experiment, we use</w:t>
      </w:r>
      <w:r w:rsidR="00D63F83">
        <w:rPr>
          <w:rFonts w:ascii="Times New Roman" w:hAnsi="Times New Roman" w:cs="Times New Roman"/>
          <w:sz w:val="24"/>
          <w:szCs w:val="24"/>
        </w:rPr>
        <w:t>d</w:t>
      </w:r>
      <w:r w:rsidR="0048024A">
        <w:rPr>
          <w:rFonts w:ascii="Times New Roman" w:hAnsi="Times New Roman" w:cs="Times New Roman"/>
          <w:sz w:val="24"/>
          <w:szCs w:val="24"/>
        </w:rPr>
        <w:t xml:space="preserve"> a response surface design </w:t>
      </w:r>
      <w:del w:id="147" w:author="Thomas Collier Smith" w:date="2014-11-23T20:24:00Z">
        <w:r w:rsidR="00992FBE" w:rsidDel="0008798F">
          <w:rPr>
            <w:rFonts w:ascii="Times New Roman" w:hAnsi="Times New Roman" w:cs="Times New Roman"/>
            <w:sz w:val="24"/>
            <w:szCs w:val="24"/>
          </w:rPr>
          <w:fldChar w:fldCharType="begin" w:fldLock="1"/>
        </w:r>
        <w:r w:rsidR="00E416C4" w:rsidDel="0008798F">
          <w:rPr>
            <w:rFonts w:ascii="Times New Roman" w:hAnsi="Times New Roman" w:cs="Times New Roman"/>
            <w:sz w:val="24"/>
            <w:szCs w:val="24"/>
          </w:rPr>
          <w:delInstrText>ADDIN CSL_CITATION { "citationItems" : [ { "id" : "ITEM-1", "itemData" : { "author" : [ { "dropping-particle" : "", "family" : "Inouye", "given" : "B. D.", "non-dropping-particle" : "", "parse-names" : false, "suffix" : "" } ], "container-title" : "Ecology", "id" : "ITEM-1", "issue" : "10", "issued" : { "date-parts" : [ [ "2001" ] ] }, "page" : "2696-2706", "title" : "Response surface experimental designs for investigating interspecific competition", "type" : "article-journal", "volume" : "82" }, "uris" : [ "http://www.mendeley.com/documents/?uuid=3fef4809-2e4b-4328-b40e-f5d25bd5fc9f" ] } ], "mendeley" : { "formattedCitation" : "(Inouye 2001)", "plainTextFormattedCitation" : "(Inouye 2001)", "previouslyFormattedCitation" : "(Inouye 2001)" }, "properties" : { "noteIndex" : 0 }, "schema" : "https://github.com/citation-style-language/schema/raw/master/csl-citation.json" }</w:delInstrText>
        </w:r>
        <w:r w:rsidR="00992FBE" w:rsidDel="0008798F">
          <w:rPr>
            <w:rFonts w:ascii="Times New Roman" w:hAnsi="Times New Roman" w:cs="Times New Roman"/>
            <w:sz w:val="24"/>
            <w:szCs w:val="24"/>
          </w:rPr>
          <w:fldChar w:fldCharType="separate"/>
        </w:r>
        <w:r w:rsidR="00992FBE" w:rsidRPr="00992FBE" w:rsidDel="0008798F">
          <w:rPr>
            <w:rFonts w:ascii="Times New Roman" w:hAnsi="Times New Roman" w:cs="Times New Roman"/>
            <w:noProof/>
            <w:sz w:val="24"/>
            <w:szCs w:val="24"/>
          </w:rPr>
          <w:delText>(Inouye 2001)</w:delText>
        </w:r>
        <w:r w:rsidR="00992FBE" w:rsidDel="0008798F">
          <w:rPr>
            <w:rFonts w:ascii="Times New Roman" w:hAnsi="Times New Roman" w:cs="Times New Roman"/>
            <w:sz w:val="24"/>
            <w:szCs w:val="24"/>
          </w:rPr>
          <w:fldChar w:fldCharType="end"/>
        </w:r>
      </w:del>
      <w:r w:rsidR="0048024A">
        <w:rPr>
          <w:rFonts w:ascii="Times New Roman" w:hAnsi="Times New Roman" w:cs="Times New Roman"/>
          <w:sz w:val="24"/>
          <w:szCs w:val="24"/>
        </w:rPr>
        <w:t xml:space="preserve"> to </w:t>
      </w:r>
      <w:r w:rsidR="00BD0A58" w:rsidRPr="00A26358">
        <w:rPr>
          <w:rFonts w:ascii="Times New Roman" w:hAnsi="Times New Roman" w:cs="Times New Roman"/>
          <w:sz w:val="24"/>
          <w:szCs w:val="24"/>
        </w:rPr>
        <w:t xml:space="preserve">characterize the independent and interactive effects of grazers.  Response surface designs facilitate description of intra- and interspecific interactions, as they allow two </w:t>
      </w:r>
      <w:r w:rsidR="00871B22" w:rsidRPr="00A26358">
        <w:rPr>
          <w:rFonts w:ascii="Times New Roman" w:hAnsi="Times New Roman" w:cs="Times New Roman"/>
          <w:sz w:val="24"/>
          <w:szCs w:val="24"/>
        </w:rPr>
        <w:t xml:space="preserve">factors to vary </w:t>
      </w:r>
      <w:r w:rsidR="00BD0A58" w:rsidRPr="00A26358">
        <w:rPr>
          <w:rFonts w:ascii="Times New Roman" w:hAnsi="Times New Roman" w:cs="Times New Roman"/>
          <w:sz w:val="24"/>
          <w:szCs w:val="24"/>
        </w:rPr>
        <w:t xml:space="preserve">alone and </w:t>
      </w:r>
      <w:r w:rsidR="00871B22" w:rsidRPr="00A26358">
        <w:rPr>
          <w:rFonts w:ascii="Times New Roman" w:hAnsi="Times New Roman" w:cs="Times New Roman"/>
          <w:sz w:val="24"/>
          <w:szCs w:val="24"/>
        </w:rPr>
        <w:t>together</w:t>
      </w:r>
      <w:ins w:id="148" w:author="Thomas Collier Smith" w:date="2014-11-23T20:24:00Z">
        <w:r w:rsidR="0008798F">
          <w:rPr>
            <w:rFonts w:ascii="Times New Roman" w:hAnsi="Times New Roman" w:cs="Times New Roman"/>
            <w:sz w:val="24"/>
            <w:szCs w:val="24"/>
          </w:rPr>
          <w:t xml:space="preserve"> </w:t>
        </w:r>
        <w:r w:rsidR="0008798F">
          <w:rPr>
            <w:rFonts w:ascii="Times New Roman" w:hAnsi="Times New Roman" w:cs="Times New Roman"/>
            <w:sz w:val="24"/>
            <w:szCs w:val="24"/>
          </w:rPr>
          <w:fldChar w:fldCharType="begin" w:fldLock="1"/>
        </w:r>
        <w:r w:rsidR="0008798F">
          <w:rPr>
            <w:rFonts w:ascii="Times New Roman" w:hAnsi="Times New Roman" w:cs="Times New Roman"/>
            <w:sz w:val="24"/>
            <w:szCs w:val="24"/>
          </w:rPr>
          <w:instrText>ADDIN CSL_CITATION { "citationItems" : [ { "id" : "ITEM-1", "itemData" : { "author" : [ { "dropping-particle" : "", "family" : "Inouye", "given" : "B. D.", "non-dropping-particle" : "", "parse-names" : false, "suffix" : "" } ], "container-title" : "Ecology", "id" : "ITEM-1", "issue" : "10", "issued" : { "date-parts" : [ [ "2001" ] ] }, "page" : "2696-2706", "title" : "Response surface experimental designs for investigating interspecific competition", "type" : "article-journal", "volume" : "82" }, "uris" : [ "http://www.mendeley.com/documents/?uuid=3fef4809-2e4b-4328-b40e-f5d25bd5fc9f" ] } ], "mendeley" : { "formattedCitation" : "(Inouye 2001)", "plainTextFormattedCitation" : "(Inouye 2001)", "previouslyFormattedCitation" : "(Inouye 2001)" }, "properties" : { "noteIndex" : 0 }, "schema" : "https://github.com/citation-style-language/schema/raw/master/csl-citation.json" }</w:instrText>
        </w:r>
        <w:r w:rsidR="0008798F">
          <w:rPr>
            <w:rFonts w:ascii="Times New Roman" w:hAnsi="Times New Roman" w:cs="Times New Roman"/>
            <w:sz w:val="24"/>
            <w:szCs w:val="24"/>
          </w:rPr>
          <w:fldChar w:fldCharType="separate"/>
        </w:r>
        <w:r w:rsidR="0008798F" w:rsidRPr="00992FBE">
          <w:rPr>
            <w:rFonts w:ascii="Times New Roman" w:hAnsi="Times New Roman" w:cs="Times New Roman"/>
            <w:noProof/>
            <w:sz w:val="24"/>
            <w:szCs w:val="24"/>
          </w:rPr>
          <w:t>(Inouye 2001)</w:t>
        </w:r>
        <w:r w:rsidR="0008798F">
          <w:rPr>
            <w:rFonts w:ascii="Times New Roman" w:hAnsi="Times New Roman" w:cs="Times New Roman"/>
            <w:sz w:val="24"/>
            <w:szCs w:val="24"/>
          </w:rPr>
          <w:fldChar w:fldCharType="end"/>
        </w:r>
      </w:ins>
      <w:r w:rsidR="00BD0A58" w:rsidRPr="00A26358">
        <w:rPr>
          <w:rFonts w:ascii="Times New Roman" w:hAnsi="Times New Roman" w:cs="Times New Roman"/>
          <w:sz w:val="24"/>
          <w:szCs w:val="24"/>
        </w:rPr>
        <w:t xml:space="preserve">.  </w:t>
      </w:r>
      <w:r w:rsidR="00871B22" w:rsidRPr="00A26358">
        <w:rPr>
          <w:rFonts w:ascii="Times New Roman" w:hAnsi="Times New Roman" w:cs="Times New Roman"/>
          <w:sz w:val="24"/>
          <w:szCs w:val="24"/>
        </w:rPr>
        <w:t>For each of our two consumers, w</w:t>
      </w:r>
      <w:r w:rsidR="00BD0A58" w:rsidRPr="00A26358">
        <w:rPr>
          <w:rFonts w:ascii="Times New Roman" w:hAnsi="Times New Roman" w:cs="Times New Roman"/>
          <w:sz w:val="24"/>
          <w:szCs w:val="24"/>
        </w:rPr>
        <w:t xml:space="preserve">e established four </w:t>
      </w:r>
      <w:ins w:id="149" w:author="Thomas Collier Smith" w:date="2014-11-23T20:29:00Z">
        <w:r w:rsidR="0008798F">
          <w:rPr>
            <w:rFonts w:ascii="Times New Roman" w:hAnsi="Times New Roman" w:cs="Times New Roman"/>
            <w:sz w:val="24"/>
            <w:szCs w:val="24"/>
          </w:rPr>
          <w:t xml:space="preserve">consumer </w:t>
        </w:r>
      </w:ins>
      <w:ins w:id="150" w:author="Thomas Collier Smith" w:date="2014-11-23T22:21:00Z">
        <w:r w:rsidR="009A0D57">
          <w:rPr>
            <w:rFonts w:ascii="Times New Roman" w:hAnsi="Times New Roman" w:cs="Times New Roman"/>
            <w:sz w:val="24"/>
            <w:szCs w:val="24"/>
          </w:rPr>
          <w:t>abundance</w:t>
        </w:r>
      </w:ins>
      <w:ins w:id="151" w:author="Thomas Collier Smith" w:date="2014-11-23T20:29:00Z">
        <w:r w:rsidR="0008798F">
          <w:rPr>
            <w:rFonts w:ascii="Times New Roman" w:hAnsi="Times New Roman" w:cs="Times New Roman"/>
            <w:sz w:val="24"/>
            <w:szCs w:val="24"/>
          </w:rPr>
          <w:t xml:space="preserve"> </w:t>
        </w:r>
      </w:ins>
      <w:del w:id="152" w:author="Thomas Collier Smith" w:date="2014-11-23T20:29:00Z">
        <w:r w:rsidR="00871B22" w:rsidRPr="00A26358" w:rsidDel="0008798F">
          <w:rPr>
            <w:rFonts w:ascii="Times New Roman" w:hAnsi="Times New Roman" w:cs="Times New Roman"/>
            <w:sz w:val="24"/>
            <w:szCs w:val="24"/>
          </w:rPr>
          <w:delText>treatment</w:delText>
        </w:r>
      </w:del>
      <w:r w:rsidR="00871B22" w:rsidRPr="00A26358">
        <w:rPr>
          <w:rFonts w:ascii="Times New Roman" w:hAnsi="Times New Roman" w:cs="Times New Roman"/>
          <w:sz w:val="24"/>
          <w:szCs w:val="24"/>
        </w:rPr>
        <w:t xml:space="preserve"> </w:t>
      </w:r>
      <w:proofErr w:type="spellStart"/>
      <w:r w:rsidR="00871B22" w:rsidRPr="00A26358">
        <w:rPr>
          <w:rFonts w:ascii="Times New Roman" w:hAnsi="Times New Roman" w:cs="Times New Roman"/>
          <w:sz w:val="24"/>
          <w:szCs w:val="24"/>
        </w:rPr>
        <w:t>levels</w:t>
      </w:r>
      <w:del w:id="153" w:author="Thomas Collier Smith" w:date="2014-11-23T20:29:00Z">
        <w:r w:rsidR="00A37A83" w:rsidDel="0008798F">
          <w:rPr>
            <w:rFonts w:ascii="Times New Roman" w:hAnsi="Times New Roman" w:cs="Times New Roman"/>
            <w:sz w:val="24"/>
            <w:szCs w:val="24"/>
          </w:rPr>
          <w:delText xml:space="preserve">: absence and </w:delText>
        </w:r>
        <w:r w:rsidR="00BD0A58" w:rsidRPr="00A26358" w:rsidDel="0008798F">
          <w:rPr>
            <w:rFonts w:ascii="Times New Roman" w:hAnsi="Times New Roman" w:cs="Times New Roman"/>
            <w:sz w:val="24"/>
            <w:szCs w:val="24"/>
          </w:rPr>
          <w:delText>three density</w:delText>
        </w:r>
      </w:del>
      <w:ins w:id="154" w:author="Thomas Collier Smith" w:date="2014-11-23T22:21:00Z">
        <w:r w:rsidR="009A0D57">
          <w:rPr>
            <w:rFonts w:ascii="Times New Roman" w:hAnsi="Times New Roman" w:cs="Times New Roman"/>
            <w:sz w:val="24"/>
            <w:szCs w:val="24"/>
          </w:rPr>
          <w:t>abundance</w:t>
        </w:r>
      </w:ins>
      <w:proofErr w:type="spellEnd"/>
      <w:del w:id="155" w:author="Thomas Collier Smith" w:date="2014-11-23T20:29:00Z">
        <w:r w:rsidR="00BD0A58" w:rsidRPr="00A26358" w:rsidDel="0008798F">
          <w:rPr>
            <w:rFonts w:ascii="Times New Roman" w:hAnsi="Times New Roman" w:cs="Times New Roman"/>
            <w:sz w:val="24"/>
            <w:szCs w:val="24"/>
          </w:rPr>
          <w:delText xml:space="preserve"> levels of each</w:delText>
        </w:r>
        <w:r w:rsidR="00A37A83" w:rsidDel="0008798F">
          <w:rPr>
            <w:rFonts w:ascii="Times New Roman" w:hAnsi="Times New Roman" w:cs="Times New Roman"/>
            <w:sz w:val="24"/>
            <w:szCs w:val="24"/>
          </w:rPr>
          <w:delText xml:space="preserve"> consumer</w:delText>
        </w:r>
      </w:del>
      <w:r w:rsidR="00A37A83">
        <w:rPr>
          <w:rFonts w:ascii="Times New Roman" w:hAnsi="Times New Roman" w:cs="Times New Roman"/>
          <w:sz w:val="24"/>
          <w:szCs w:val="24"/>
        </w:rPr>
        <w:t>.  T</w:t>
      </w:r>
      <w:r w:rsidR="00BD0A58" w:rsidRPr="00A26358">
        <w:rPr>
          <w:rFonts w:ascii="Times New Roman" w:hAnsi="Times New Roman" w:cs="Times New Roman"/>
          <w:sz w:val="24"/>
          <w:szCs w:val="24"/>
        </w:rPr>
        <w:t xml:space="preserve">he highest </w:t>
      </w:r>
      <w:del w:id="156" w:author="Thomas Collier Smith" w:date="2014-11-23T22:21:00Z">
        <w:r w:rsidR="00A37A83" w:rsidDel="009A0D57">
          <w:rPr>
            <w:rFonts w:ascii="Times New Roman" w:hAnsi="Times New Roman" w:cs="Times New Roman"/>
            <w:sz w:val="24"/>
            <w:szCs w:val="24"/>
          </w:rPr>
          <w:delText>density</w:delText>
        </w:r>
      </w:del>
      <w:ins w:id="157" w:author="Thomas Collier Smith" w:date="2014-11-23T22:21:00Z">
        <w:r w:rsidR="009A0D57">
          <w:rPr>
            <w:rFonts w:ascii="Times New Roman" w:hAnsi="Times New Roman" w:cs="Times New Roman"/>
            <w:sz w:val="24"/>
            <w:szCs w:val="24"/>
          </w:rPr>
          <w:t>abundance</w:t>
        </w:r>
      </w:ins>
      <w:r w:rsidR="00A37A83">
        <w:rPr>
          <w:rFonts w:ascii="Times New Roman" w:hAnsi="Times New Roman" w:cs="Times New Roman"/>
          <w:sz w:val="24"/>
          <w:szCs w:val="24"/>
        </w:rPr>
        <w:t xml:space="preserve"> treatments were </w:t>
      </w:r>
      <w:r w:rsidR="00BD0A58" w:rsidRPr="00A26358">
        <w:rPr>
          <w:rFonts w:ascii="Times New Roman" w:hAnsi="Times New Roman" w:cs="Times New Roman"/>
          <w:sz w:val="24"/>
          <w:szCs w:val="24"/>
        </w:rPr>
        <w:t>set by the highest densit</w:t>
      </w:r>
      <w:r w:rsidR="00A37A83">
        <w:rPr>
          <w:rFonts w:ascii="Times New Roman" w:hAnsi="Times New Roman" w:cs="Times New Roman"/>
          <w:sz w:val="24"/>
          <w:szCs w:val="24"/>
        </w:rPr>
        <w:t>y</w:t>
      </w:r>
      <w:r w:rsidR="00BD0A58" w:rsidRPr="00A26358">
        <w:rPr>
          <w:rFonts w:ascii="Times New Roman" w:hAnsi="Times New Roman" w:cs="Times New Roman"/>
          <w:sz w:val="24"/>
          <w:szCs w:val="24"/>
        </w:rPr>
        <w:t xml:space="preserve"> of </w:t>
      </w:r>
      <w:r w:rsidR="00A37A83">
        <w:rPr>
          <w:rFonts w:ascii="Times New Roman" w:hAnsi="Times New Roman" w:cs="Times New Roman"/>
          <w:sz w:val="24"/>
          <w:szCs w:val="24"/>
        </w:rPr>
        <w:t>each</w:t>
      </w:r>
      <w:r w:rsidR="00A37A83"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two consumers we have observed in </w:t>
      </w:r>
      <w:r w:rsidR="00A37A83">
        <w:rPr>
          <w:rFonts w:ascii="Times New Roman" w:hAnsi="Times New Roman" w:cs="Times New Roman"/>
          <w:sz w:val="24"/>
          <w:szCs w:val="24"/>
        </w:rPr>
        <w:t xml:space="preserve">previous </w:t>
      </w:r>
      <w:r w:rsidR="00D63F83">
        <w:rPr>
          <w:rFonts w:ascii="Times New Roman" w:hAnsi="Times New Roman" w:cs="Times New Roman"/>
          <w:sz w:val="24"/>
          <w:szCs w:val="24"/>
        </w:rPr>
        <w:t xml:space="preserve">amphibian </w:t>
      </w:r>
      <w:r w:rsidR="00BD0A58" w:rsidRPr="00A26358">
        <w:rPr>
          <w:rFonts w:ascii="Times New Roman" w:hAnsi="Times New Roman" w:cs="Times New Roman"/>
          <w:sz w:val="24"/>
          <w:szCs w:val="24"/>
        </w:rPr>
        <w:t xml:space="preserve">surveys </w:t>
      </w:r>
      <w:r w:rsidR="00D63F83">
        <w:rPr>
          <w:rFonts w:ascii="Times New Roman" w:hAnsi="Times New Roman" w:cs="Times New Roman"/>
          <w:sz w:val="24"/>
          <w:szCs w:val="24"/>
        </w:rPr>
        <w:t xml:space="preserve">and invertebrate community surveys </w:t>
      </w:r>
      <w:r w:rsidR="00BD0A58" w:rsidRPr="00A26358">
        <w:rPr>
          <w:rFonts w:ascii="Times New Roman" w:hAnsi="Times New Roman" w:cs="Times New Roman"/>
          <w:sz w:val="24"/>
          <w:szCs w:val="24"/>
        </w:rPr>
        <w:t xml:space="preserve">(Roland A. Knapp, </w:t>
      </w:r>
      <w:r w:rsidR="00992FBE">
        <w:rPr>
          <w:rFonts w:ascii="Times New Roman" w:hAnsi="Times New Roman" w:cs="Times New Roman"/>
          <w:sz w:val="24"/>
          <w:szCs w:val="24"/>
        </w:rPr>
        <w:t>personal communication</w:t>
      </w:r>
      <w:r w:rsidR="00BD0A58" w:rsidRPr="00A26358">
        <w:rPr>
          <w:rFonts w:ascii="Times New Roman" w:hAnsi="Times New Roman" w:cs="Times New Roman"/>
          <w:sz w:val="24"/>
          <w:szCs w:val="24"/>
        </w:rPr>
        <w:t xml:space="preserve">, and Smith </w:t>
      </w:r>
      <w:r w:rsidR="00A37A83">
        <w:rPr>
          <w:rFonts w:ascii="Times New Roman" w:hAnsi="Times New Roman" w:cs="Times New Roman"/>
          <w:sz w:val="24"/>
          <w:szCs w:val="24"/>
        </w:rPr>
        <w:t>2015</w:t>
      </w:r>
      <w:r w:rsidR="00BD0A58" w:rsidRPr="00A26358">
        <w:rPr>
          <w:rFonts w:ascii="Times New Roman" w:hAnsi="Times New Roman" w:cs="Times New Roman"/>
          <w:sz w:val="24"/>
          <w:szCs w:val="24"/>
        </w:rPr>
        <w:t>)</w:t>
      </w:r>
      <w:r w:rsidR="003F15CA">
        <w:rPr>
          <w:rFonts w:ascii="Times New Roman" w:hAnsi="Times New Roman" w:cs="Times New Roman"/>
          <w:sz w:val="24"/>
          <w:szCs w:val="24"/>
        </w:rPr>
        <w:t xml:space="preserve">; lower densities were established at half and 1/10 of this </w:t>
      </w:r>
      <w:r w:rsidR="003F15CA">
        <w:rPr>
          <w:rFonts w:ascii="Times New Roman" w:hAnsi="Times New Roman" w:cs="Times New Roman"/>
          <w:sz w:val="24"/>
          <w:szCs w:val="24"/>
        </w:rPr>
        <w:lastRenderedPageBreak/>
        <w:t xml:space="preserve">high </w:t>
      </w:r>
      <w:del w:id="158" w:author="Thomas Collier Smith" w:date="2014-11-23T22:21:00Z">
        <w:r w:rsidR="003F15CA" w:rsidDel="009A0D57">
          <w:rPr>
            <w:rFonts w:ascii="Times New Roman" w:hAnsi="Times New Roman" w:cs="Times New Roman"/>
            <w:sz w:val="24"/>
            <w:szCs w:val="24"/>
          </w:rPr>
          <w:delText>density</w:delText>
        </w:r>
      </w:del>
      <w:ins w:id="159" w:author="Thomas Collier Smith" w:date="2014-11-23T22:21:00Z">
        <w:r w:rsidR="009A0D57">
          <w:rPr>
            <w:rFonts w:ascii="Times New Roman" w:hAnsi="Times New Roman" w:cs="Times New Roman"/>
            <w:sz w:val="24"/>
            <w:szCs w:val="24"/>
          </w:rPr>
          <w:t>abundance</w:t>
        </w:r>
      </w:ins>
      <w:ins w:id="160" w:author="Thomas Collier Smith" w:date="2014-11-23T20:29:00Z">
        <w:r w:rsidR="0008798F">
          <w:rPr>
            <w:rFonts w:ascii="Times New Roman" w:hAnsi="Times New Roman" w:cs="Times New Roman"/>
            <w:sz w:val="24"/>
            <w:szCs w:val="24"/>
          </w:rPr>
          <w:t xml:space="preserve">.  </w:t>
        </w:r>
        <w:r w:rsidR="00821E1B">
          <w:rPr>
            <w:rFonts w:ascii="Times New Roman" w:hAnsi="Times New Roman" w:cs="Times New Roman"/>
            <w:sz w:val="24"/>
            <w:szCs w:val="24"/>
          </w:rPr>
          <w:t>We also established treatments with absence of each consumer</w:t>
        </w:r>
      </w:ins>
      <w:r w:rsidR="00BD0A58" w:rsidRPr="00A26358">
        <w:rPr>
          <w:rFonts w:ascii="Times New Roman" w:hAnsi="Times New Roman" w:cs="Times New Roman"/>
          <w:sz w:val="24"/>
          <w:szCs w:val="24"/>
        </w:rPr>
        <w:t xml:space="preserve">.  </w:t>
      </w:r>
      <w:r w:rsidR="003F15CA">
        <w:rPr>
          <w:rFonts w:ascii="Times New Roman" w:hAnsi="Times New Roman" w:cs="Times New Roman"/>
          <w:sz w:val="24"/>
          <w:szCs w:val="24"/>
        </w:rPr>
        <w:t>Thus, t</w:t>
      </w:r>
      <w:r w:rsidR="00BD0A58" w:rsidRPr="00A26358">
        <w:rPr>
          <w:rFonts w:ascii="Times New Roman" w:hAnsi="Times New Roman" w:cs="Times New Roman"/>
          <w:sz w:val="24"/>
          <w:szCs w:val="24"/>
        </w:rPr>
        <w:t xml:space="preserve">adpole </w:t>
      </w:r>
      <w:del w:id="161" w:author="Thomas Collier Smith" w:date="2014-11-23T20:27:00Z">
        <w:r w:rsidR="00BD0A58" w:rsidRPr="00A26358" w:rsidDel="0008798F">
          <w:rPr>
            <w:rFonts w:ascii="Times New Roman" w:hAnsi="Times New Roman" w:cs="Times New Roman"/>
            <w:sz w:val="24"/>
            <w:szCs w:val="24"/>
          </w:rPr>
          <w:delText xml:space="preserve">treatment </w:delText>
        </w:r>
      </w:del>
      <w:ins w:id="162" w:author="Thomas Collier Smith" w:date="2014-11-23T22:21:00Z">
        <w:r w:rsidR="009A0D57">
          <w:rPr>
            <w:rFonts w:ascii="Times New Roman" w:hAnsi="Times New Roman" w:cs="Times New Roman"/>
            <w:sz w:val="24"/>
            <w:szCs w:val="24"/>
          </w:rPr>
          <w:t>abundance</w:t>
        </w:r>
      </w:ins>
      <w:ins w:id="163" w:author="Thomas Collier Smith" w:date="2014-11-23T20:27:00Z">
        <w:r w:rsidR="0008798F" w:rsidRPr="00A26358">
          <w:rPr>
            <w:rFonts w:ascii="Times New Roman" w:hAnsi="Times New Roman" w:cs="Times New Roman"/>
            <w:sz w:val="24"/>
            <w:szCs w:val="24"/>
          </w:rPr>
          <w:t xml:space="preserve"> </w:t>
        </w:r>
      </w:ins>
      <w:r w:rsidR="00BD0A58" w:rsidRPr="00A26358">
        <w:rPr>
          <w:rFonts w:ascii="Times New Roman" w:hAnsi="Times New Roman" w:cs="Times New Roman"/>
          <w:sz w:val="24"/>
          <w:szCs w:val="24"/>
        </w:rPr>
        <w:t>levels were 0, 2, 10, and 20 individuals</w:t>
      </w:r>
      <w:r w:rsidR="00F8438D" w:rsidRPr="00A26358">
        <w:rPr>
          <w:rFonts w:ascii="Times New Roman" w:hAnsi="Times New Roman" w:cs="Times New Roman"/>
          <w:sz w:val="24"/>
          <w:szCs w:val="24"/>
        </w:rPr>
        <w:t xml:space="preserve">, while mayfly </w:t>
      </w:r>
      <w:del w:id="164" w:author="Thomas Collier Smith" w:date="2014-11-23T20:27:00Z">
        <w:r w:rsidR="00F8438D" w:rsidRPr="00A26358" w:rsidDel="0008798F">
          <w:rPr>
            <w:rFonts w:ascii="Times New Roman" w:hAnsi="Times New Roman" w:cs="Times New Roman"/>
            <w:sz w:val="24"/>
            <w:szCs w:val="24"/>
          </w:rPr>
          <w:delText xml:space="preserve">treatment </w:delText>
        </w:r>
      </w:del>
      <w:ins w:id="165" w:author="Thomas Collier Smith" w:date="2014-11-23T22:21:00Z">
        <w:r w:rsidR="009A0D57">
          <w:rPr>
            <w:rFonts w:ascii="Times New Roman" w:hAnsi="Times New Roman" w:cs="Times New Roman"/>
            <w:sz w:val="24"/>
            <w:szCs w:val="24"/>
          </w:rPr>
          <w:t>abundance</w:t>
        </w:r>
      </w:ins>
      <w:ins w:id="166" w:author="Thomas Collier Smith" w:date="2014-11-23T20:27:00Z">
        <w:r w:rsidR="0008798F" w:rsidRPr="00A26358">
          <w:rPr>
            <w:rFonts w:ascii="Times New Roman" w:hAnsi="Times New Roman" w:cs="Times New Roman"/>
            <w:sz w:val="24"/>
            <w:szCs w:val="24"/>
          </w:rPr>
          <w:t xml:space="preserve"> </w:t>
        </w:r>
      </w:ins>
      <w:r w:rsidR="00F8438D" w:rsidRPr="00A26358">
        <w:rPr>
          <w:rFonts w:ascii="Times New Roman" w:hAnsi="Times New Roman" w:cs="Times New Roman"/>
          <w:sz w:val="24"/>
          <w:szCs w:val="24"/>
        </w:rPr>
        <w:t xml:space="preserve">levels were 0, 25, 125, and 250 individual mayflies.  </w:t>
      </w:r>
      <w:del w:id="167" w:author="Thomas Collier Smith" w:date="2014-11-23T20:26:00Z">
        <w:r w:rsidR="00F8438D" w:rsidRPr="00A26358" w:rsidDel="0008798F">
          <w:rPr>
            <w:rFonts w:ascii="Times New Roman" w:hAnsi="Times New Roman" w:cs="Times New Roman"/>
            <w:sz w:val="24"/>
            <w:szCs w:val="24"/>
          </w:rPr>
          <w:delText xml:space="preserve">Each treatment was a </w:delText>
        </w:r>
        <w:r w:rsidR="00D63F83" w:rsidDel="0008798F">
          <w:rPr>
            <w:rFonts w:ascii="Times New Roman" w:hAnsi="Times New Roman" w:cs="Times New Roman"/>
            <w:sz w:val="24"/>
            <w:szCs w:val="24"/>
          </w:rPr>
          <w:delText xml:space="preserve">combination </w:delText>
        </w:r>
        <w:r w:rsidR="00F8438D" w:rsidRPr="00A26358" w:rsidDel="0008798F">
          <w:rPr>
            <w:rFonts w:ascii="Times New Roman" w:hAnsi="Times New Roman" w:cs="Times New Roman"/>
            <w:sz w:val="24"/>
            <w:szCs w:val="24"/>
          </w:rPr>
          <w:delText>of</w:delText>
        </w:r>
      </w:del>
      <w:ins w:id="168" w:author="Thomas Collier Smith" w:date="2014-11-23T20:26:00Z">
        <w:r w:rsidR="0008798F">
          <w:rPr>
            <w:rFonts w:ascii="Times New Roman" w:hAnsi="Times New Roman" w:cs="Times New Roman"/>
            <w:sz w:val="24"/>
            <w:szCs w:val="24"/>
          </w:rPr>
          <w:t xml:space="preserve">We fully crossed these four </w:t>
        </w:r>
      </w:ins>
      <w:ins w:id="169" w:author="Thomas Collier Smith" w:date="2014-11-23T22:22:00Z">
        <w:r w:rsidR="009A0D57">
          <w:rPr>
            <w:rFonts w:ascii="Times New Roman" w:hAnsi="Times New Roman" w:cs="Times New Roman"/>
            <w:sz w:val="24"/>
            <w:szCs w:val="24"/>
          </w:rPr>
          <w:t>abundance</w:t>
        </w:r>
      </w:ins>
      <w:ins w:id="170" w:author="Thomas Collier Smith" w:date="2014-11-23T20:26:00Z">
        <w:r w:rsidR="0008798F">
          <w:rPr>
            <w:rFonts w:ascii="Times New Roman" w:hAnsi="Times New Roman" w:cs="Times New Roman"/>
            <w:sz w:val="24"/>
            <w:szCs w:val="24"/>
          </w:rPr>
          <w:t xml:space="preserve"> levels</w:t>
        </w:r>
        <w:r w:rsidR="0008798F" w:rsidRPr="0008798F">
          <w:rPr>
            <w:rFonts w:ascii="Times New Roman" w:hAnsi="Times New Roman" w:cs="Times New Roman"/>
            <w:sz w:val="24"/>
            <w:szCs w:val="24"/>
          </w:rPr>
          <w:t xml:space="preserve"> </w:t>
        </w:r>
        <w:r w:rsidR="0008798F">
          <w:rPr>
            <w:rFonts w:ascii="Times New Roman" w:hAnsi="Times New Roman" w:cs="Times New Roman"/>
            <w:sz w:val="24"/>
            <w:szCs w:val="24"/>
          </w:rPr>
          <w:t>of the two consumer</w:t>
        </w:r>
      </w:ins>
      <w:ins w:id="171" w:author="Thomas Collier Smith" w:date="2014-11-23T20:27:00Z">
        <w:r w:rsidR="0008798F">
          <w:rPr>
            <w:rFonts w:ascii="Times New Roman" w:hAnsi="Times New Roman" w:cs="Times New Roman"/>
            <w:sz w:val="24"/>
            <w:szCs w:val="24"/>
          </w:rPr>
          <w:t>s</w:t>
        </w:r>
      </w:ins>
      <w:ins w:id="172" w:author="Thomas Collier Smith" w:date="2014-11-23T20:26:00Z">
        <w:r w:rsidR="0008798F">
          <w:rPr>
            <w:rFonts w:ascii="Times New Roman" w:hAnsi="Times New Roman" w:cs="Times New Roman"/>
            <w:sz w:val="24"/>
            <w:szCs w:val="24"/>
          </w:rPr>
          <w:t>,</w:t>
        </w:r>
      </w:ins>
      <w:r w:rsidR="00F8438D" w:rsidRPr="00A26358">
        <w:rPr>
          <w:rFonts w:ascii="Times New Roman" w:hAnsi="Times New Roman" w:cs="Times New Roman"/>
          <w:sz w:val="24"/>
          <w:szCs w:val="24"/>
        </w:rPr>
        <w:t xml:space="preserve"> </w:t>
      </w:r>
      <w:del w:id="173" w:author="Thomas Collier Smith" w:date="2014-11-23T20:27:00Z">
        <w:r w:rsidR="00F8438D" w:rsidRPr="00A26358" w:rsidDel="0008798F">
          <w:rPr>
            <w:rFonts w:ascii="Times New Roman" w:hAnsi="Times New Roman" w:cs="Times New Roman"/>
            <w:sz w:val="24"/>
            <w:szCs w:val="24"/>
          </w:rPr>
          <w:delText xml:space="preserve">two of these treatment levels, and </w:delText>
        </w:r>
        <w:r w:rsidR="00871B22" w:rsidRPr="00A26358" w:rsidDel="0008798F">
          <w:rPr>
            <w:rFonts w:ascii="Times New Roman" w:hAnsi="Times New Roman" w:cs="Times New Roman"/>
            <w:sz w:val="24"/>
            <w:szCs w:val="24"/>
          </w:rPr>
          <w:delText>was</w:delText>
        </w:r>
      </w:del>
      <w:ins w:id="174" w:author="Thomas Collier Smith" w:date="2014-11-23T20:27:00Z">
        <w:r w:rsidR="0008798F">
          <w:rPr>
            <w:rFonts w:ascii="Times New Roman" w:hAnsi="Times New Roman" w:cs="Times New Roman"/>
            <w:sz w:val="24"/>
            <w:szCs w:val="24"/>
          </w:rPr>
          <w:t xml:space="preserve">was and </w:t>
        </w:r>
      </w:ins>
      <w:del w:id="175" w:author="Thomas Collier Smith" w:date="2014-11-23T20:27:00Z">
        <w:r w:rsidR="00871B22" w:rsidRPr="00A26358" w:rsidDel="0008798F">
          <w:rPr>
            <w:rFonts w:ascii="Times New Roman" w:hAnsi="Times New Roman" w:cs="Times New Roman"/>
            <w:sz w:val="24"/>
            <w:szCs w:val="24"/>
          </w:rPr>
          <w:delText xml:space="preserve"> </w:delText>
        </w:r>
      </w:del>
      <w:r w:rsidR="00F8438D" w:rsidRPr="00A26358">
        <w:rPr>
          <w:rFonts w:ascii="Times New Roman" w:hAnsi="Times New Roman" w:cs="Times New Roman"/>
          <w:sz w:val="24"/>
          <w:szCs w:val="24"/>
        </w:rPr>
        <w:t xml:space="preserve">replicated </w:t>
      </w:r>
      <w:ins w:id="176" w:author="Thomas Collier Smith" w:date="2014-11-23T20:27:00Z">
        <w:r w:rsidR="0008798F">
          <w:rPr>
            <w:rFonts w:ascii="Times New Roman" w:hAnsi="Times New Roman" w:cs="Times New Roman"/>
            <w:sz w:val="24"/>
            <w:szCs w:val="24"/>
          </w:rPr>
          <w:t xml:space="preserve">each of the 16 treatments </w:t>
        </w:r>
      </w:ins>
      <w:r w:rsidR="00F8438D" w:rsidRPr="00A26358">
        <w:rPr>
          <w:rFonts w:ascii="Times New Roman" w:hAnsi="Times New Roman" w:cs="Times New Roman"/>
          <w:sz w:val="24"/>
          <w:szCs w:val="24"/>
        </w:rPr>
        <w:t>once in each of two la</w:t>
      </w:r>
      <w:r w:rsidR="00871B22" w:rsidRPr="00A26358">
        <w:rPr>
          <w:rFonts w:ascii="Times New Roman" w:hAnsi="Times New Roman" w:cs="Times New Roman"/>
          <w:sz w:val="24"/>
          <w:szCs w:val="24"/>
        </w:rPr>
        <w:t>kes, except the zero-tadpole/</w:t>
      </w:r>
      <w:r w:rsidR="00F8438D" w:rsidRPr="00A26358">
        <w:rPr>
          <w:rFonts w:ascii="Times New Roman" w:hAnsi="Times New Roman" w:cs="Times New Roman"/>
          <w:sz w:val="24"/>
          <w:szCs w:val="24"/>
        </w:rPr>
        <w:t xml:space="preserve">zero-mayfly treatment which was </w:t>
      </w:r>
      <w:r w:rsidR="00F614E9" w:rsidRPr="00A26358">
        <w:rPr>
          <w:rFonts w:ascii="Times New Roman" w:hAnsi="Times New Roman" w:cs="Times New Roman"/>
          <w:sz w:val="24"/>
          <w:szCs w:val="24"/>
        </w:rPr>
        <w:t>replicated twice in each lake (total n = 34).</w:t>
      </w:r>
      <w:r w:rsidR="00D63F83">
        <w:rPr>
          <w:rFonts w:ascii="Times New Roman" w:hAnsi="Times New Roman" w:cs="Times New Roman"/>
          <w:sz w:val="24"/>
          <w:szCs w:val="24"/>
        </w:rPr>
        <w:t xml:space="preserve">  </w:t>
      </w:r>
      <w:ins w:id="177" w:author="Thomas Collier Smith" w:date="2014-11-23T20:36:00Z">
        <w:r w:rsidR="00821E1B">
          <w:rPr>
            <w:rFonts w:ascii="Times New Roman" w:hAnsi="Times New Roman" w:cs="Times New Roman"/>
            <w:sz w:val="24"/>
            <w:szCs w:val="24"/>
          </w:rPr>
          <w:t xml:space="preserve">Treatments were randomly assigned to locations within lakes.  </w:t>
        </w:r>
      </w:ins>
      <w:del w:id="178" w:author="Thomas Collier Smith" w:date="2014-11-23T20:31:00Z">
        <w:r w:rsidDel="00821E1B">
          <w:rPr>
            <w:rFonts w:ascii="Times New Roman" w:hAnsi="Times New Roman" w:cs="Times New Roman"/>
            <w:sz w:val="24"/>
            <w:szCs w:val="24"/>
          </w:rPr>
          <w:delText>Because w</w:delText>
        </w:r>
      </w:del>
      <w:ins w:id="179" w:author="Thomas Collier Smith" w:date="2014-11-23T20:31:00Z">
        <w:r w:rsidR="00821E1B">
          <w:rPr>
            <w:rFonts w:ascii="Times New Roman" w:hAnsi="Times New Roman" w:cs="Times New Roman"/>
            <w:sz w:val="24"/>
            <w:szCs w:val="24"/>
          </w:rPr>
          <w:t>W</w:t>
        </w:r>
      </w:ins>
      <w:r>
        <w:rPr>
          <w:rFonts w:ascii="Times New Roman" w:hAnsi="Times New Roman" w:cs="Times New Roman"/>
          <w:sz w:val="24"/>
          <w:szCs w:val="24"/>
        </w:rPr>
        <w:t xml:space="preserve">e could not replicate treatments </w:t>
      </w:r>
      <w:del w:id="180" w:author="Thomas Collier Smith" w:date="2014-11-23T20:30:00Z">
        <w:r w:rsidDel="00821E1B">
          <w:rPr>
            <w:rFonts w:ascii="Times New Roman" w:hAnsi="Times New Roman" w:cs="Times New Roman"/>
            <w:sz w:val="24"/>
            <w:szCs w:val="24"/>
          </w:rPr>
          <w:delText>physically</w:delText>
        </w:r>
      </w:del>
      <w:ins w:id="181" w:author="Thomas Collier Smith" w:date="2014-11-23T20:30:00Z">
        <w:r w:rsidR="00821E1B">
          <w:rPr>
            <w:rFonts w:ascii="Times New Roman" w:hAnsi="Times New Roman" w:cs="Times New Roman"/>
            <w:sz w:val="24"/>
            <w:szCs w:val="24"/>
          </w:rPr>
          <w:t>in space</w:t>
        </w:r>
      </w:ins>
      <w:ins w:id="182" w:author="Thomas Collier Smith" w:date="2014-11-23T20:31:00Z">
        <w:r w:rsidR="00821E1B">
          <w:rPr>
            <w:rFonts w:ascii="Times New Roman" w:hAnsi="Times New Roman" w:cs="Times New Roman"/>
            <w:sz w:val="24"/>
            <w:szCs w:val="24"/>
          </w:rPr>
          <w:t xml:space="preserve"> because of the remote and wilderness nature of our study lakes, so</w:t>
        </w:r>
      </w:ins>
      <w:del w:id="183" w:author="Thomas Collier Smith" w:date="2014-11-23T20:31:00Z">
        <w:r w:rsidDel="00821E1B">
          <w:rPr>
            <w:rFonts w:ascii="Times New Roman" w:hAnsi="Times New Roman" w:cs="Times New Roman"/>
            <w:sz w:val="24"/>
            <w:szCs w:val="24"/>
          </w:rPr>
          <w:delText>,</w:delText>
        </w:r>
      </w:del>
      <w:r>
        <w:rPr>
          <w:rFonts w:ascii="Times New Roman" w:hAnsi="Times New Roman" w:cs="Times New Roman"/>
          <w:sz w:val="24"/>
          <w:szCs w:val="24"/>
        </w:rPr>
        <w:t xml:space="preserve"> we </w:t>
      </w:r>
      <w:r w:rsidR="008E5FEE">
        <w:rPr>
          <w:rFonts w:ascii="Times New Roman" w:hAnsi="Times New Roman" w:cs="Times New Roman"/>
          <w:sz w:val="24"/>
          <w:szCs w:val="24"/>
        </w:rPr>
        <w:t xml:space="preserve">replicated the experiment in time in three </w:t>
      </w:r>
      <w:r w:rsidR="00D63F83">
        <w:rPr>
          <w:rFonts w:ascii="Times New Roman" w:hAnsi="Times New Roman" w:cs="Times New Roman"/>
          <w:sz w:val="24"/>
          <w:szCs w:val="24"/>
        </w:rPr>
        <w:t>blocks.</w:t>
      </w:r>
    </w:p>
    <w:p w:rsidR="00F614E9" w:rsidRPr="00A26358" w:rsidRDefault="00F614E9"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The two</w:t>
      </w:r>
      <w:r w:rsidR="00A26358">
        <w:rPr>
          <w:rFonts w:ascii="Times New Roman" w:hAnsi="Times New Roman" w:cs="Times New Roman"/>
          <w:sz w:val="24"/>
          <w:szCs w:val="24"/>
        </w:rPr>
        <w:t xml:space="preserve"> study</w:t>
      </w:r>
      <w:r w:rsidRPr="00A26358">
        <w:rPr>
          <w:rFonts w:ascii="Times New Roman" w:hAnsi="Times New Roman" w:cs="Times New Roman"/>
          <w:sz w:val="24"/>
          <w:szCs w:val="24"/>
        </w:rPr>
        <w:t xml:space="preserve"> lakes were remote h</w:t>
      </w:r>
      <w:r w:rsidR="008E5FEE">
        <w:rPr>
          <w:rFonts w:ascii="Times New Roman" w:hAnsi="Times New Roman" w:cs="Times New Roman"/>
          <w:sz w:val="24"/>
          <w:szCs w:val="24"/>
        </w:rPr>
        <w:t>igh elevation lakes in the King</w:t>
      </w:r>
      <w:r w:rsidRPr="00A26358">
        <w:rPr>
          <w:rFonts w:ascii="Times New Roman" w:hAnsi="Times New Roman" w:cs="Times New Roman"/>
          <w:sz w:val="24"/>
          <w:szCs w:val="24"/>
        </w:rPr>
        <w:t>s Canyon National Park backcountry</w:t>
      </w:r>
      <w:r w:rsidR="009B2A10">
        <w:rPr>
          <w:rFonts w:ascii="Times New Roman" w:hAnsi="Times New Roman" w:cs="Times New Roman"/>
          <w:sz w:val="24"/>
          <w:szCs w:val="24"/>
        </w:rPr>
        <w:t xml:space="preserve">, </w:t>
      </w:r>
      <w:del w:id="184" w:author="Thomas Collier Smith" w:date="2014-11-23T20:32:00Z">
        <w:r w:rsidR="009B2A10" w:rsidDel="00821E1B">
          <w:rPr>
            <w:rFonts w:ascii="Times New Roman" w:hAnsi="Times New Roman" w:cs="Times New Roman"/>
            <w:sz w:val="24"/>
            <w:szCs w:val="24"/>
          </w:rPr>
          <w:delText>referred to</w:delText>
        </w:r>
      </w:del>
      <w:ins w:id="185" w:author="Thomas Collier Smith" w:date="2014-11-23T20:32:00Z">
        <w:r w:rsidR="00821E1B">
          <w:rPr>
            <w:rFonts w:ascii="Times New Roman" w:hAnsi="Times New Roman" w:cs="Times New Roman"/>
            <w:sz w:val="24"/>
            <w:szCs w:val="24"/>
          </w:rPr>
          <w:t>which we refer to</w:t>
        </w:r>
      </w:ins>
      <w:r w:rsidR="009B2A10">
        <w:rPr>
          <w:rFonts w:ascii="Times New Roman" w:hAnsi="Times New Roman" w:cs="Times New Roman"/>
          <w:sz w:val="24"/>
          <w:szCs w:val="24"/>
        </w:rPr>
        <w:t xml:space="preserve"> as </w:t>
      </w:r>
      <w:r w:rsidR="00A26358">
        <w:rPr>
          <w:rFonts w:ascii="Times New Roman" w:hAnsi="Times New Roman" w:cs="Times New Roman"/>
          <w:sz w:val="24"/>
          <w:szCs w:val="24"/>
        </w:rPr>
        <w:t xml:space="preserve">LeConte </w:t>
      </w:r>
      <w:r w:rsidR="00F443AF">
        <w:rPr>
          <w:rFonts w:ascii="Times New Roman" w:hAnsi="Times New Roman" w:cs="Times New Roman"/>
          <w:sz w:val="24"/>
          <w:szCs w:val="24"/>
        </w:rPr>
        <w:t xml:space="preserve">(3221 m elevation, </w:t>
      </w:r>
      <w:r w:rsidR="00F443AF" w:rsidRPr="00F443AF">
        <w:rPr>
          <w:rFonts w:ascii="Times New Roman" w:hAnsi="Times New Roman" w:cs="Times New Roman"/>
          <w:sz w:val="24"/>
          <w:szCs w:val="24"/>
        </w:rPr>
        <w:t>37°06'58.78" N 118°38'40.16" W</w:t>
      </w:r>
      <w:r w:rsidR="00F443AF">
        <w:rPr>
          <w:rFonts w:ascii="Times New Roman" w:hAnsi="Times New Roman" w:cs="Times New Roman"/>
          <w:sz w:val="24"/>
          <w:szCs w:val="24"/>
        </w:rPr>
        <w:t xml:space="preserve">) </w:t>
      </w:r>
      <w:r w:rsidR="00A26358">
        <w:rPr>
          <w:rFonts w:ascii="Times New Roman" w:hAnsi="Times New Roman" w:cs="Times New Roman"/>
          <w:sz w:val="24"/>
          <w:szCs w:val="24"/>
        </w:rPr>
        <w:t xml:space="preserve">and </w:t>
      </w:r>
      <w:r w:rsidRPr="00A26358">
        <w:rPr>
          <w:rFonts w:ascii="Times New Roman" w:hAnsi="Times New Roman" w:cs="Times New Roman"/>
          <w:sz w:val="24"/>
          <w:szCs w:val="24"/>
        </w:rPr>
        <w:t xml:space="preserve">Spur </w:t>
      </w:r>
      <w:r w:rsidR="00BF5A6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"URL" : "https://github.com/TomCSmith/manuscript-support-files/blob/master/ThomasCSmith_LeConteSpur_map.kmz", "accessed" : { "date-parts" : [ [ "2014", "8", "20" ] ] }, "author" : [ { "dropping-particle" : "", "family" : "Google Earth", "given" : "", "non-dropping-particle" : "", "parse-names" : false, "suffix" : "" } ], "id" : "ITEM-1", "issued" : { "date-parts" : [ [ "2014" ] ] }, "title" : "ThomasCSmith_LeConteSpur_map.kmz", "type" : "webpage" }, "uris" : [ "http://www.mendeley.com/documents/?uuid=c0e99da1-7bbd-48d9-a1f3-feea0769ca61" ] } ], "mendeley" : { "formattedCitation" : "(Google Earth 2014)", "manualFormatting" : "(48 km to the southeast of LeConte, 3518 m elevation, 36\u00b043'47.49\" N 118\u00b023'38.33\" W, Google Earth 2014)", "plainTextFormattedCitation" : "(Google Earth 2014)", "previouslyFormattedCitation" : "(Google Earth 2014)" }, "properties" : { "noteIndex" : 0 }, "schema" : "https://github.com/citation-style-language/schema/raw/master/csl-citation.json" }</w:instrText>
      </w:r>
      <w:r w:rsidR="00BF5A63">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w:t>
      </w:r>
      <w:r w:rsidR="008E5FEE">
        <w:rPr>
          <w:rFonts w:ascii="Times New Roman" w:hAnsi="Times New Roman" w:cs="Times New Roman"/>
          <w:noProof/>
          <w:sz w:val="24"/>
          <w:szCs w:val="24"/>
        </w:rPr>
        <w:t xml:space="preserve">48 km to the southeast of LeConte, 3518 m elevation, </w:t>
      </w:r>
      <w:r w:rsidR="008E5FEE" w:rsidRPr="00F443AF">
        <w:rPr>
          <w:rFonts w:ascii="Times New Roman" w:hAnsi="Times New Roman" w:cs="Times New Roman"/>
          <w:noProof/>
          <w:sz w:val="24"/>
          <w:szCs w:val="24"/>
        </w:rPr>
        <w:t>36°43'47.49" N 118°23'38.33" W</w:t>
      </w:r>
      <w:r w:rsidR="008E5FEE">
        <w:rPr>
          <w:rFonts w:ascii="Times New Roman" w:hAnsi="Times New Roman" w:cs="Times New Roman"/>
          <w:noProof/>
          <w:sz w:val="24"/>
          <w:szCs w:val="24"/>
        </w:rPr>
        <w:t xml:space="preserve">, </w:t>
      </w:r>
      <w:r w:rsidR="00041F0F" w:rsidRPr="00041F0F">
        <w:rPr>
          <w:rFonts w:ascii="Times New Roman" w:hAnsi="Times New Roman" w:cs="Times New Roman"/>
          <w:noProof/>
          <w:sz w:val="24"/>
          <w:szCs w:val="24"/>
        </w:rPr>
        <w:t>Google Earth 2014)</w:t>
      </w:r>
      <w:r w:rsidR="00BF5A63">
        <w:rPr>
          <w:rFonts w:ascii="Times New Roman" w:hAnsi="Times New Roman" w:cs="Times New Roman"/>
          <w:sz w:val="24"/>
          <w:szCs w:val="24"/>
        </w:rPr>
        <w:fldChar w:fldCharType="end"/>
      </w:r>
      <w:r w:rsidR="00BF5A63">
        <w:rPr>
          <w:rFonts w:ascii="Times New Roman" w:hAnsi="Times New Roman" w:cs="Times New Roman"/>
          <w:sz w:val="24"/>
          <w:szCs w:val="24"/>
        </w:rPr>
        <w:t xml:space="preserve">. </w:t>
      </w:r>
      <w:r w:rsidRPr="00A26358">
        <w:rPr>
          <w:rFonts w:ascii="Times New Roman" w:hAnsi="Times New Roman" w:cs="Times New Roman"/>
          <w:sz w:val="24"/>
          <w:szCs w:val="24"/>
        </w:rPr>
        <w:t xml:space="preserve">Both lakes lie close to and </w:t>
      </w:r>
      <w:r w:rsidR="00F443AF">
        <w:rPr>
          <w:rFonts w:ascii="Times New Roman" w:hAnsi="Times New Roman" w:cs="Times New Roman"/>
          <w:sz w:val="24"/>
          <w:szCs w:val="24"/>
        </w:rPr>
        <w:t>west of the Sierra Nevada crest</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They are</w:t>
      </w:r>
      <w:r w:rsidRPr="00A26358">
        <w:rPr>
          <w:rFonts w:ascii="Times New Roman" w:hAnsi="Times New Roman" w:cs="Times New Roman"/>
          <w:sz w:val="24"/>
          <w:szCs w:val="24"/>
        </w:rPr>
        <w:t xml:space="preserve"> small </w:t>
      </w:r>
      <w:r w:rsidR="00A26358">
        <w:rPr>
          <w:rFonts w:ascii="Times New Roman" w:hAnsi="Times New Roman" w:cs="Times New Roman"/>
          <w:sz w:val="24"/>
          <w:szCs w:val="24"/>
        </w:rPr>
        <w:t xml:space="preserve">alpine </w:t>
      </w:r>
      <w:r w:rsidRPr="00A26358">
        <w:rPr>
          <w:rFonts w:ascii="Times New Roman" w:hAnsi="Times New Roman" w:cs="Times New Roman"/>
          <w:sz w:val="24"/>
          <w:szCs w:val="24"/>
        </w:rPr>
        <w:t>lakes</w:t>
      </w:r>
      <w:del w:id="186" w:author="Thomas Collier Smith" w:date="2014-11-23T20:33:00Z">
        <w:r w:rsidR="009B2A10" w:rsidDel="00821E1B">
          <w:rPr>
            <w:rFonts w:ascii="Times New Roman" w:hAnsi="Times New Roman" w:cs="Times New Roman"/>
            <w:sz w:val="24"/>
            <w:szCs w:val="24"/>
          </w:rPr>
          <w:delText>,</w:delText>
        </w:r>
      </w:del>
      <w:ins w:id="187" w:author="Thomas Collier Smith" w:date="2014-11-23T20:33:00Z">
        <w:r w:rsidR="00821E1B">
          <w:rPr>
            <w:rFonts w:ascii="Times New Roman" w:hAnsi="Times New Roman" w:cs="Times New Roman"/>
            <w:sz w:val="24"/>
            <w:szCs w:val="24"/>
          </w:rPr>
          <w:t>;</w:t>
        </w:r>
      </w:ins>
      <w:r w:rsidR="009B2A10">
        <w:rPr>
          <w:rFonts w:ascii="Times New Roman" w:hAnsi="Times New Roman" w:cs="Times New Roman"/>
          <w:sz w:val="24"/>
          <w:szCs w:val="24"/>
        </w:rPr>
        <w:t xml:space="preserve"> </w:t>
      </w:r>
      <w:del w:id="188" w:author="Thomas Collier Smith" w:date="2014-11-23T20:33:00Z">
        <w:r w:rsidR="00BF5A63" w:rsidDel="00821E1B">
          <w:rPr>
            <w:rFonts w:ascii="Times New Roman" w:hAnsi="Times New Roman" w:cs="Times New Roman"/>
            <w:sz w:val="24"/>
            <w:szCs w:val="24"/>
          </w:rPr>
          <w:delText xml:space="preserve">however </w:delText>
        </w:r>
      </w:del>
      <w:r w:rsidR="009B2A10">
        <w:rPr>
          <w:rFonts w:ascii="Times New Roman" w:hAnsi="Times New Roman" w:cs="Times New Roman"/>
          <w:sz w:val="24"/>
          <w:szCs w:val="24"/>
        </w:rPr>
        <w:t xml:space="preserve">while </w:t>
      </w:r>
      <w:r w:rsidR="00A26358">
        <w:rPr>
          <w:rFonts w:ascii="Times New Roman" w:hAnsi="Times New Roman" w:cs="Times New Roman"/>
          <w:sz w:val="24"/>
          <w:szCs w:val="24"/>
        </w:rPr>
        <w:t>LeConte is</w:t>
      </w:r>
      <w:r w:rsidRPr="00A26358">
        <w:rPr>
          <w:rFonts w:ascii="Times New Roman" w:hAnsi="Times New Roman" w:cs="Times New Roman"/>
          <w:sz w:val="24"/>
          <w:szCs w:val="24"/>
        </w:rPr>
        <w:t xml:space="preserve"> surrounded by small meadows, </w:t>
      </w:r>
      <w:r w:rsidR="00BF5A63">
        <w:rPr>
          <w:rFonts w:ascii="Times New Roman" w:hAnsi="Times New Roman" w:cs="Times New Roman"/>
          <w:sz w:val="24"/>
          <w:szCs w:val="24"/>
        </w:rPr>
        <w:t>white bark pine and willow</w:t>
      </w:r>
      <w:r w:rsidRPr="00A26358">
        <w:rPr>
          <w:rFonts w:ascii="Times New Roman" w:hAnsi="Times New Roman" w:cs="Times New Roman"/>
          <w:sz w:val="24"/>
          <w:szCs w:val="24"/>
        </w:rPr>
        <w:t>,</w:t>
      </w:r>
      <w:r w:rsidR="00D63F83">
        <w:rPr>
          <w:rFonts w:ascii="Times New Roman" w:hAnsi="Times New Roman" w:cs="Times New Roman"/>
          <w:sz w:val="24"/>
          <w:szCs w:val="24"/>
        </w:rPr>
        <w:t xml:space="preserve"> talus,</w:t>
      </w:r>
      <w:r w:rsidRPr="00A26358">
        <w:rPr>
          <w:rFonts w:ascii="Times New Roman" w:hAnsi="Times New Roman" w:cs="Times New Roman"/>
          <w:sz w:val="24"/>
          <w:szCs w:val="24"/>
        </w:rPr>
        <w:t xml:space="preserve"> and bare </w:t>
      </w:r>
      <w:r w:rsidR="00D63F83">
        <w:rPr>
          <w:rFonts w:ascii="Times New Roman" w:hAnsi="Times New Roman" w:cs="Times New Roman"/>
          <w:sz w:val="24"/>
          <w:szCs w:val="24"/>
        </w:rPr>
        <w:t>bed</w:t>
      </w:r>
      <w:r w:rsidRPr="00A26358">
        <w:rPr>
          <w:rFonts w:ascii="Times New Roman" w:hAnsi="Times New Roman" w:cs="Times New Roman"/>
          <w:sz w:val="24"/>
          <w:szCs w:val="24"/>
        </w:rPr>
        <w:t>rock</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 xml:space="preserve">Spur is in a basin </w:t>
      </w:r>
      <w:r w:rsidR="00BF5A63">
        <w:rPr>
          <w:rFonts w:ascii="Times New Roman" w:hAnsi="Times New Roman" w:cs="Times New Roman"/>
          <w:sz w:val="24"/>
          <w:szCs w:val="24"/>
        </w:rPr>
        <w:t>devoid of</w:t>
      </w:r>
      <w:r w:rsidR="00A26358">
        <w:rPr>
          <w:rFonts w:ascii="Times New Roman" w:hAnsi="Times New Roman" w:cs="Times New Roman"/>
          <w:sz w:val="24"/>
          <w:szCs w:val="24"/>
        </w:rPr>
        <w:t xml:space="preserve"> vegetation</w:t>
      </w:r>
      <w:r w:rsidR="00D63F83">
        <w:rPr>
          <w:rFonts w:ascii="Times New Roman" w:hAnsi="Times New Roman" w:cs="Times New Roman"/>
          <w:sz w:val="24"/>
          <w:szCs w:val="24"/>
        </w:rPr>
        <w:t xml:space="preserve"> and is surrounded by </w:t>
      </w:r>
      <w:r w:rsidR="008E5FEE">
        <w:rPr>
          <w:rFonts w:ascii="Times New Roman" w:hAnsi="Times New Roman" w:cs="Times New Roman"/>
          <w:sz w:val="24"/>
          <w:szCs w:val="24"/>
        </w:rPr>
        <w:t xml:space="preserve">mostly </w:t>
      </w:r>
      <w:r w:rsidR="00D63F83">
        <w:rPr>
          <w:rFonts w:ascii="Times New Roman" w:hAnsi="Times New Roman" w:cs="Times New Roman"/>
          <w:sz w:val="24"/>
          <w:szCs w:val="24"/>
        </w:rPr>
        <w:t xml:space="preserve">talus and </w:t>
      </w:r>
      <w:r w:rsidR="008E5FEE">
        <w:rPr>
          <w:rFonts w:ascii="Times New Roman" w:hAnsi="Times New Roman" w:cs="Times New Roman"/>
          <w:sz w:val="24"/>
          <w:szCs w:val="24"/>
        </w:rPr>
        <w:t xml:space="preserve">minimal </w:t>
      </w:r>
      <w:r w:rsidR="00D63F83">
        <w:rPr>
          <w:rFonts w:ascii="Times New Roman" w:hAnsi="Times New Roman" w:cs="Times New Roman"/>
          <w:sz w:val="24"/>
          <w:szCs w:val="24"/>
        </w:rPr>
        <w:t>bare bedrock</w:t>
      </w:r>
      <w:r w:rsidRPr="00A26358">
        <w:rPr>
          <w:rFonts w:ascii="Times New Roman" w:hAnsi="Times New Roman" w:cs="Times New Roman"/>
          <w:sz w:val="24"/>
          <w:szCs w:val="24"/>
        </w:rPr>
        <w:t>. The water in these lakes has low nutrient concentrations and circumneutral pH:  nitrate 0 – 10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total phosphorus 0 – 1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xml:space="preserve"> </w:t>
      </w:r>
      <w:r w:rsidRPr="00A26358">
        <w:rPr>
          <w:rFonts w:ascii="Times New Roman" w:hAnsi="Times New Roman" w:cs="Times New Roman"/>
          <w:noProof/>
          <w:sz w:val="24"/>
          <w:szCs w:val="24"/>
        </w:rPr>
        <w:t>(Sickman et al. 2003)</w:t>
      </w:r>
      <w:r w:rsidRPr="00A26358">
        <w:rPr>
          <w:rFonts w:ascii="Times New Roman" w:hAnsi="Times New Roman" w:cs="Times New Roman"/>
          <w:sz w:val="24"/>
          <w:szCs w:val="24"/>
        </w:rPr>
        <w:t xml:space="preserve">; median pH </w:t>
      </w:r>
      <w:r w:rsidRPr="00A26358">
        <w:rPr>
          <w:rFonts w:ascii="Times New Roman" w:hAnsi="Times New Roman" w:cs="Times New Roman"/>
          <w:sz w:val="24"/>
          <w:szCs w:val="24"/>
        </w:rPr>
        <w:sym w:font="Symbol" w:char="F040"/>
      </w:r>
      <w:r w:rsidRPr="00A26358">
        <w:rPr>
          <w:rFonts w:ascii="Times New Roman" w:hAnsi="Times New Roman" w:cs="Times New Roman"/>
          <w:sz w:val="24"/>
          <w:szCs w:val="24"/>
        </w:rPr>
        <w:t xml:space="preserve"> 7 </w:t>
      </w:r>
      <w:r w:rsidRPr="00A26358">
        <w:rPr>
          <w:rFonts w:ascii="Times New Roman" w:hAnsi="Times New Roman" w:cs="Times New Roman"/>
          <w:noProof/>
          <w:sz w:val="24"/>
          <w:szCs w:val="24"/>
        </w:rPr>
        <w:t>(Bradford et al. 1998)</w:t>
      </w:r>
      <w:r w:rsidRPr="00A26358">
        <w:rPr>
          <w:rFonts w:ascii="Times New Roman" w:hAnsi="Times New Roman" w:cs="Times New Roman"/>
          <w:sz w:val="24"/>
          <w:szCs w:val="24"/>
        </w:rPr>
        <w:t xml:space="preserve">.  We selected </w:t>
      </w:r>
      <w:r w:rsidR="00A26358" w:rsidRPr="00A26358">
        <w:rPr>
          <w:rFonts w:ascii="Times New Roman" w:hAnsi="Times New Roman" w:cs="Times New Roman"/>
          <w:sz w:val="24"/>
          <w:szCs w:val="24"/>
        </w:rPr>
        <w:t xml:space="preserve">these two </w:t>
      </w:r>
      <w:r w:rsidRPr="00A26358">
        <w:rPr>
          <w:rFonts w:ascii="Times New Roman" w:hAnsi="Times New Roman" w:cs="Times New Roman"/>
          <w:sz w:val="24"/>
          <w:szCs w:val="24"/>
        </w:rPr>
        <w:t xml:space="preserve">lakes </w:t>
      </w:r>
      <w:r w:rsidR="009B2A10">
        <w:rPr>
          <w:rFonts w:ascii="Times New Roman" w:hAnsi="Times New Roman" w:cs="Times New Roman"/>
          <w:sz w:val="24"/>
          <w:szCs w:val="24"/>
        </w:rPr>
        <w:t xml:space="preserve">because both had </w:t>
      </w:r>
      <w:r w:rsidR="00A26358" w:rsidRPr="00A26358">
        <w:rPr>
          <w:rFonts w:ascii="Times New Roman" w:hAnsi="Times New Roman" w:cs="Times New Roman"/>
          <w:sz w:val="24"/>
          <w:szCs w:val="24"/>
        </w:rPr>
        <w:t>large</w:t>
      </w:r>
      <w:r w:rsidR="00872EC5">
        <w:rPr>
          <w:rFonts w:ascii="Times New Roman" w:hAnsi="Times New Roman" w:cs="Times New Roman"/>
          <w:sz w:val="24"/>
          <w:szCs w:val="24"/>
        </w:rPr>
        <w:t>, disease</w:t>
      </w:r>
      <w:del w:id="189" w:author="Thomas Collier Smith" w:date="2014-11-23T20:34:00Z">
        <w:r w:rsidR="00872EC5" w:rsidDel="00821E1B">
          <w:rPr>
            <w:rFonts w:ascii="Times New Roman" w:hAnsi="Times New Roman" w:cs="Times New Roman"/>
            <w:sz w:val="24"/>
            <w:szCs w:val="24"/>
          </w:rPr>
          <w:delText xml:space="preserve"> </w:delText>
        </w:r>
      </w:del>
      <w:ins w:id="190" w:author="Thomas Collier Smith" w:date="2014-11-23T20:34:00Z">
        <w:r w:rsidR="00821E1B">
          <w:rPr>
            <w:rFonts w:ascii="Times New Roman" w:hAnsi="Times New Roman" w:cs="Times New Roman"/>
            <w:sz w:val="24"/>
            <w:szCs w:val="24"/>
          </w:rPr>
          <w:t>-</w:t>
        </w:r>
      </w:ins>
      <w:r w:rsidR="00872EC5">
        <w:rPr>
          <w:rFonts w:ascii="Times New Roman" w:hAnsi="Times New Roman" w:cs="Times New Roman"/>
          <w:sz w:val="24"/>
          <w:szCs w:val="24"/>
        </w:rPr>
        <w:t>free</w:t>
      </w:r>
      <w:r w:rsidR="00A26358" w:rsidRPr="00A26358">
        <w:rPr>
          <w:rFonts w:ascii="Times New Roman" w:hAnsi="Times New Roman" w:cs="Times New Roman"/>
          <w:sz w:val="24"/>
          <w:szCs w:val="24"/>
        </w:rPr>
        <w:t xml:space="preserve"> cohorts of mountain yellow-legged frog tadpoles</w:t>
      </w:r>
      <w:r w:rsidR="00D94528">
        <w:rPr>
          <w:rFonts w:ascii="Times New Roman" w:hAnsi="Times New Roman" w:cs="Times New Roman"/>
          <w:sz w:val="24"/>
          <w:szCs w:val="24"/>
        </w:rPr>
        <w:t xml:space="preserve"> </w:t>
      </w:r>
      <w:del w:id="191" w:author="Thomas Collier Smith" w:date="2014-11-23T20:34:00Z">
        <w:r w:rsidR="00D63F83" w:rsidDel="00821E1B">
          <w:rPr>
            <w:rFonts w:ascii="Times New Roman" w:hAnsi="Times New Roman" w:cs="Times New Roman"/>
            <w:sz w:val="24"/>
            <w:szCs w:val="24"/>
          </w:rPr>
          <w:delText xml:space="preserve"> </w:delText>
        </w:r>
      </w:del>
      <w:r w:rsidR="00D63F83">
        <w:rPr>
          <w:rFonts w:ascii="Times New Roman" w:hAnsi="Times New Roman" w:cs="Times New Roman"/>
          <w:sz w:val="24"/>
          <w:szCs w:val="24"/>
        </w:rPr>
        <w:t>and large mayfly nymph populations</w:t>
      </w:r>
      <w:r w:rsidR="00872EC5">
        <w:rPr>
          <w:rFonts w:ascii="Times New Roman" w:hAnsi="Times New Roman" w:cs="Times New Roman"/>
          <w:sz w:val="24"/>
          <w:szCs w:val="24"/>
        </w:rPr>
        <w:t>, were relatively accessible, and not in areas frequently used by backpackers</w:t>
      </w:r>
      <w:r w:rsidR="00D94528">
        <w:rPr>
          <w:rFonts w:ascii="Times New Roman" w:hAnsi="Times New Roman" w:cs="Times New Roman"/>
          <w:sz w:val="24"/>
          <w:szCs w:val="24"/>
        </w:rPr>
        <w:t>.</w:t>
      </w:r>
    </w:p>
    <w:p w:rsidR="00F8438D" w:rsidRPr="00A26358" w:rsidRDefault="008E5FEE"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Seventeen</w:t>
      </w:r>
      <w:r w:rsidR="00F91046">
        <w:rPr>
          <w:rFonts w:ascii="Times New Roman" w:hAnsi="Times New Roman" w:cs="Times New Roman"/>
          <w:sz w:val="24"/>
          <w:szCs w:val="24"/>
        </w:rPr>
        <w:t xml:space="preserve"> enclosures were placed </w:t>
      </w:r>
      <w:r>
        <w:rPr>
          <w:rFonts w:ascii="Times New Roman" w:hAnsi="Times New Roman" w:cs="Times New Roman"/>
          <w:sz w:val="24"/>
          <w:szCs w:val="24"/>
        </w:rPr>
        <w:t xml:space="preserve">in each lake, </w:t>
      </w:r>
      <w:r w:rsidR="00F91046">
        <w:rPr>
          <w:rFonts w:ascii="Times New Roman" w:hAnsi="Times New Roman" w:cs="Times New Roman"/>
          <w:sz w:val="24"/>
          <w:szCs w:val="24"/>
        </w:rPr>
        <w:t xml:space="preserve">along the shoreline in the littoral zone where tadpoles </w:t>
      </w:r>
      <w:r w:rsidR="00872EC5">
        <w:rPr>
          <w:rFonts w:ascii="Times New Roman" w:hAnsi="Times New Roman" w:cs="Times New Roman"/>
          <w:sz w:val="24"/>
          <w:szCs w:val="24"/>
        </w:rPr>
        <w:t>feed</w:t>
      </w:r>
      <w:r w:rsidR="00F91046">
        <w:rPr>
          <w:rFonts w:ascii="Times New Roman" w:hAnsi="Times New Roman" w:cs="Times New Roman"/>
          <w:sz w:val="24"/>
          <w:szCs w:val="24"/>
        </w:rPr>
        <w:t xml:space="preserve"> during the day.  </w:t>
      </w:r>
      <w:r w:rsidR="00F8438D" w:rsidRPr="00A26358">
        <w:rPr>
          <w:rFonts w:ascii="Times New Roman" w:hAnsi="Times New Roman" w:cs="Times New Roman"/>
          <w:sz w:val="24"/>
          <w:szCs w:val="24"/>
        </w:rPr>
        <w:t xml:space="preserve">Enclosures were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wide x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tall at one end and </w:t>
      </w:r>
      <w:r w:rsidR="00F8438D" w:rsidRPr="00A26358">
        <w:rPr>
          <w:rFonts w:ascii="Times New Roman" w:hAnsi="Times New Roman" w:cs="Times New Roman"/>
          <w:sz w:val="24"/>
          <w:szCs w:val="24"/>
        </w:rPr>
        <w:lastRenderedPageBreak/>
        <w:t xml:space="preserve">0.5 m wide </w:t>
      </w:r>
      <w:r w:rsidR="00D63F83">
        <w:rPr>
          <w:rFonts w:ascii="Times New Roman" w:hAnsi="Times New Roman" w:cs="Times New Roman"/>
          <w:sz w:val="24"/>
          <w:szCs w:val="24"/>
        </w:rPr>
        <w:t xml:space="preserve">x </w:t>
      </w:r>
      <w:r w:rsidR="00F8438D" w:rsidRPr="00A26358">
        <w:rPr>
          <w:rFonts w:ascii="Times New Roman" w:hAnsi="Times New Roman" w:cs="Times New Roman"/>
          <w:sz w:val="24"/>
          <w:szCs w:val="24"/>
        </w:rPr>
        <w:t>1.5 m tall at the opposite end, and were 2 m long</w:t>
      </w:r>
      <w:r w:rsidR="00F91046">
        <w:rPr>
          <w:rFonts w:ascii="Times New Roman" w:hAnsi="Times New Roman" w:cs="Times New Roman"/>
          <w:sz w:val="24"/>
          <w:szCs w:val="24"/>
        </w:rPr>
        <w:t xml:space="preserve"> (</w:t>
      </w:r>
      <w:r w:rsidR="00F91046" w:rsidRPr="00A26358">
        <w:rPr>
          <w:rFonts w:ascii="Times New Roman" w:hAnsi="Times New Roman" w:cs="Times New Roman"/>
          <w:sz w:val="24"/>
          <w:szCs w:val="24"/>
        </w:rPr>
        <w:t>1 m</w:t>
      </w:r>
      <w:r w:rsidR="00F91046" w:rsidRPr="00A26358">
        <w:rPr>
          <w:rFonts w:ascii="Times New Roman" w:hAnsi="Times New Roman" w:cs="Times New Roman"/>
          <w:sz w:val="24"/>
          <w:szCs w:val="24"/>
          <w:vertAlign w:val="superscript"/>
        </w:rPr>
        <w:t>2</w:t>
      </w:r>
      <w:r w:rsidR="00F91046">
        <w:rPr>
          <w:rFonts w:ascii="Times New Roman" w:hAnsi="Times New Roman" w:cs="Times New Roman"/>
          <w:sz w:val="24"/>
          <w:szCs w:val="24"/>
        </w:rPr>
        <w:t xml:space="preserve"> on the bottom)</w:t>
      </w:r>
      <w:r w:rsidR="00F8438D" w:rsidRPr="00A26358">
        <w:rPr>
          <w:rFonts w:ascii="Times New Roman" w:hAnsi="Times New Roman" w:cs="Times New Roman"/>
          <w:sz w:val="24"/>
          <w:szCs w:val="24"/>
        </w:rPr>
        <w:t>.  Each was oriented perpendicular</w:t>
      </w:r>
      <w:ins w:id="192" w:author="Thomas Collier Smith" w:date="2014-11-23T20:38:00Z">
        <w:r w:rsidR="00821E1B">
          <w:rPr>
            <w:rFonts w:ascii="Times New Roman" w:hAnsi="Times New Roman" w:cs="Times New Roman"/>
            <w:sz w:val="24"/>
            <w:szCs w:val="24"/>
          </w:rPr>
          <w:t>ly</w:t>
        </w:r>
      </w:ins>
      <w:r w:rsidR="00F8438D" w:rsidRPr="00A26358">
        <w:rPr>
          <w:rFonts w:ascii="Times New Roman" w:hAnsi="Times New Roman" w:cs="Times New Roman"/>
          <w:sz w:val="24"/>
          <w:szCs w:val="24"/>
        </w:rPr>
        <w:t xml:space="preserve"> to the shoreline, so that the tall end sat in deep water, and the short end sat </w:t>
      </w:r>
      <w:r w:rsidR="00871B22" w:rsidRPr="00A26358">
        <w:rPr>
          <w:rFonts w:ascii="Times New Roman" w:hAnsi="Times New Roman" w:cs="Times New Roman"/>
          <w:sz w:val="24"/>
          <w:szCs w:val="24"/>
        </w:rPr>
        <w:t>along the shoreline</w:t>
      </w:r>
      <w:r w:rsidR="00F614E9" w:rsidRPr="00A26358">
        <w:rPr>
          <w:rFonts w:ascii="Times New Roman" w:hAnsi="Times New Roman" w:cs="Times New Roman"/>
          <w:sz w:val="24"/>
          <w:szCs w:val="24"/>
        </w:rPr>
        <w:t xml:space="preserve"> (Fig. 1)</w:t>
      </w:r>
      <w:r w:rsidR="00871B22" w:rsidRPr="00A26358">
        <w:rPr>
          <w:rFonts w:ascii="Times New Roman" w:hAnsi="Times New Roman" w:cs="Times New Roman"/>
          <w:sz w:val="24"/>
          <w:szCs w:val="24"/>
        </w:rPr>
        <w:t xml:space="preserve">.  </w:t>
      </w:r>
      <w:r>
        <w:rPr>
          <w:rFonts w:ascii="Times New Roman" w:hAnsi="Times New Roman" w:cs="Times New Roman"/>
          <w:sz w:val="24"/>
          <w:szCs w:val="24"/>
        </w:rPr>
        <w:t>This wedge shape allowed tadpoles to use deep and shallow water.  Enclosures</w:t>
      </w:r>
      <w:r w:rsidR="00D63F83">
        <w:rPr>
          <w:rFonts w:ascii="Times New Roman" w:hAnsi="Times New Roman" w:cs="Times New Roman"/>
          <w:sz w:val="24"/>
          <w:szCs w:val="24"/>
        </w:rPr>
        <w:t xml:space="preserve"> were partially submerged so an air </w:t>
      </w:r>
      <w:r w:rsidR="00F8438D" w:rsidRPr="00A26358">
        <w:rPr>
          <w:rFonts w:ascii="Times New Roman" w:hAnsi="Times New Roman" w:cs="Times New Roman"/>
          <w:sz w:val="24"/>
          <w:szCs w:val="24"/>
        </w:rPr>
        <w:t xml:space="preserve">space </w:t>
      </w:r>
      <w:r w:rsidR="00D63F83">
        <w:rPr>
          <w:rFonts w:ascii="Times New Roman" w:hAnsi="Times New Roman" w:cs="Times New Roman"/>
          <w:sz w:val="24"/>
          <w:szCs w:val="24"/>
        </w:rPr>
        <w:t xml:space="preserve">remained </w:t>
      </w:r>
      <w:r w:rsidR="00F8438D" w:rsidRPr="00A26358">
        <w:rPr>
          <w:rFonts w:ascii="Times New Roman" w:hAnsi="Times New Roman" w:cs="Times New Roman"/>
          <w:sz w:val="24"/>
          <w:szCs w:val="24"/>
        </w:rPr>
        <w:t xml:space="preserve">in the top of each enclosure to accommodate emerging mayflies, and one rock </w:t>
      </w:r>
      <w:r w:rsidR="00D63F83">
        <w:rPr>
          <w:rFonts w:ascii="Times New Roman" w:hAnsi="Times New Roman" w:cs="Times New Roman"/>
          <w:sz w:val="24"/>
          <w:szCs w:val="24"/>
        </w:rPr>
        <w:t xml:space="preserve">from outside the lake </w:t>
      </w:r>
      <w:r w:rsidR="00F8438D" w:rsidRPr="00A26358">
        <w:rPr>
          <w:rFonts w:ascii="Times New Roman" w:hAnsi="Times New Roman" w:cs="Times New Roman"/>
          <w:sz w:val="24"/>
          <w:szCs w:val="24"/>
        </w:rPr>
        <w:t xml:space="preserve">was placed inside </w:t>
      </w:r>
      <w:r w:rsidR="00871B22" w:rsidRPr="00A26358">
        <w:rPr>
          <w:rFonts w:ascii="Times New Roman" w:hAnsi="Times New Roman" w:cs="Times New Roman"/>
          <w:sz w:val="24"/>
          <w:szCs w:val="24"/>
        </w:rPr>
        <w:t xml:space="preserve">each </w:t>
      </w:r>
      <w:r w:rsidR="00F8438D" w:rsidRPr="00A26358">
        <w:rPr>
          <w:rFonts w:ascii="Times New Roman" w:hAnsi="Times New Roman" w:cs="Times New Roman"/>
          <w:sz w:val="24"/>
          <w:szCs w:val="24"/>
        </w:rPr>
        <w:t>enclosure to accommodate metamorphosing tadpoles.  Enclosures were supported by a light weight steel frame</w:t>
      </w:r>
      <w:r>
        <w:rPr>
          <w:rFonts w:ascii="Times New Roman" w:hAnsi="Times New Roman" w:cs="Times New Roman"/>
          <w:sz w:val="24"/>
          <w:szCs w:val="24"/>
        </w:rPr>
        <w:t xml:space="preserve"> (Sturdy Stake #ST6 www.homedepot.com)</w:t>
      </w:r>
      <w:r w:rsidR="00F8438D" w:rsidRPr="00A26358">
        <w:rPr>
          <w:rFonts w:ascii="Times New Roman" w:hAnsi="Times New Roman" w:cs="Times New Roman"/>
          <w:sz w:val="24"/>
          <w:szCs w:val="24"/>
        </w:rPr>
        <w:t xml:space="preserve"> and guy-lines, and were constructed from</w:t>
      </w:r>
      <w:r w:rsidR="00D63F83">
        <w:rPr>
          <w:rFonts w:ascii="Times New Roman" w:hAnsi="Times New Roman" w:cs="Times New Roman"/>
          <w:sz w:val="24"/>
          <w:szCs w:val="24"/>
        </w:rPr>
        <w:t xml:space="preserve"> </w:t>
      </w:r>
      <w:del w:id="193" w:author="Thomas Collier Smith" w:date="2014-11-23T20:38:00Z">
        <w:r w:rsidR="00817FF4" w:rsidDel="00821E1B">
          <w:rPr>
            <w:rFonts w:ascii="Times New Roman" w:hAnsi="Times New Roman" w:cs="Times New Roman"/>
            <w:sz w:val="24"/>
            <w:szCs w:val="24"/>
          </w:rPr>
          <w:delText xml:space="preserve">plastic </w:delText>
        </w:r>
      </w:del>
      <w:ins w:id="194" w:author="Thomas Collier Smith" w:date="2014-11-23T20:38:00Z">
        <w:r w:rsidR="00821E1B">
          <w:rPr>
            <w:rFonts w:ascii="Times New Roman" w:hAnsi="Times New Roman" w:cs="Times New Roman"/>
            <w:sz w:val="24"/>
            <w:szCs w:val="24"/>
          </w:rPr>
          <w:t xml:space="preserve">synthetic </w:t>
        </w:r>
      </w:ins>
      <w:r w:rsidR="00817FF4" w:rsidRPr="00A26358">
        <w:rPr>
          <w:rFonts w:ascii="Times New Roman" w:hAnsi="Times New Roman" w:cs="Times New Roman"/>
          <w:sz w:val="24"/>
          <w:szCs w:val="24"/>
        </w:rPr>
        <w:t>mesh</w:t>
      </w:r>
      <w:r w:rsidR="00817FF4">
        <w:rPr>
          <w:rFonts w:ascii="Times New Roman" w:hAnsi="Times New Roman" w:cs="Times New Roman"/>
          <w:sz w:val="24"/>
          <w:szCs w:val="24"/>
        </w:rPr>
        <w:t xml:space="preserve"> fabric, with pore </w:t>
      </w:r>
      <w:r w:rsidR="00817FF4" w:rsidRPr="00A26358">
        <w:rPr>
          <w:rFonts w:ascii="Times New Roman" w:hAnsi="Times New Roman" w:cs="Times New Roman"/>
          <w:sz w:val="24"/>
          <w:szCs w:val="24"/>
        </w:rPr>
        <w:t xml:space="preserve">size approximately 250 </w:t>
      </w:r>
      <w:proofErr w:type="spellStart"/>
      <w:r w:rsidR="00817FF4" w:rsidRPr="00A26358">
        <w:rPr>
          <w:rFonts w:ascii="Times New Roman" w:hAnsi="Times New Roman" w:cs="Times New Roman"/>
          <w:sz w:val="24"/>
          <w:szCs w:val="24"/>
        </w:rPr>
        <w:t>μm</w:t>
      </w:r>
      <w:proofErr w:type="spellEnd"/>
      <w:r w:rsidR="00817FF4">
        <w:rPr>
          <w:rFonts w:ascii="Times New Roman" w:hAnsi="Times New Roman" w:cs="Times New Roman"/>
          <w:sz w:val="24"/>
          <w:szCs w:val="24"/>
        </w:rPr>
        <w:t xml:space="preserve"> (</w:t>
      </w:r>
      <w:proofErr w:type="spellStart"/>
      <w:r w:rsidR="00D63F83">
        <w:rPr>
          <w:rFonts w:ascii="Times New Roman" w:hAnsi="Times New Roman" w:cs="Times New Roman"/>
          <w:sz w:val="24"/>
          <w:szCs w:val="24"/>
        </w:rPr>
        <w:t>Nitex</w:t>
      </w:r>
      <w:proofErr w:type="spellEnd"/>
      <w:r w:rsidR="00817FF4">
        <w:rPr>
          <w:rFonts w:ascii="Times New Roman" w:hAnsi="Times New Roman" w:cs="Times New Roman"/>
          <w:sz w:val="24"/>
          <w:szCs w:val="24"/>
        </w:rPr>
        <w:t>:</w:t>
      </w:r>
      <w:r w:rsidR="00F8438D" w:rsidRPr="00A26358">
        <w:rPr>
          <w:rFonts w:ascii="Times New Roman" w:hAnsi="Times New Roman" w:cs="Times New Roman"/>
          <w:sz w:val="24"/>
          <w:szCs w:val="24"/>
        </w:rPr>
        <w:t xml:space="preserve"> </w:t>
      </w:r>
      <w:r>
        <w:rPr>
          <w:rFonts w:ascii="Times New Roman" w:hAnsi="Times New Roman" w:cs="Times New Roman"/>
          <w:sz w:val="24"/>
          <w:szCs w:val="24"/>
        </w:rPr>
        <w:t xml:space="preserve">e.g. SKU 24-C44 </w:t>
      </w:r>
      <w:r w:rsidR="00817FF4" w:rsidRPr="00817FF4">
        <w:rPr>
          <w:rFonts w:ascii="Times New Roman" w:hAnsi="Times New Roman" w:cs="Times New Roman"/>
          <w:sz w:val="24"/>
          <w:szCs w:val="24"/>
        </w:rPr>
        <w:t>www.wildco.com</w:t>
      </w:r>
      <w:r w:rsidR="00817FF4">
        <w:rPr>
          <w:rFonts w:ascii="Times New Roman" w:hAnsi="Times New Roman" w:cs="Times New Roman"/>
          <w:sz w:val="24"/>
          <w:szCs w:val="24"/>
        </w:rPr>
        <w:t xml:space="preserve">; </w:t>
      </w:r>
      <w:r w:rsidR="00B10A49">
        <w:rPr>
          <w:rFonts w:ascii="Times New Roman" w:hAnsi="Times New Roman" w:cs="Times New Roman"/>
          <w:sz w:val="24"/>
          <w:szCs w:val="24"/>
        </w:rPr>
        <w:t xml:space="preserve">polyester </w:t>
      </w:r>
      <w:r w:rsidR="00F8438D" w:rsidRPr="00A26358">
        <w:rPr>
          <w:rFonts w:ascii="Times New Roman" w:hAnsi="Times New Roman" w:cs="Times New Roman"/>
          <w:sz w:val="24"/>
          <w:szCs w:val="24"/>
        </w:rPr>
        <w:t>organza</w:t>
      </w:r>
      <w:r w:rsidR="00817FF4">
        <w:rPr>
          <w:rFonts w:ascii="Times New Roman" w:hAnsi="Times New Roman" w:cs="Times New Roman"/>
          <w:sz w:val="24"/>
          <w:szCs w:val="24"/>
        </w:rPr>
        <w:t xml:space="preserve">, </w:t>
      </w:r>
      <w:r>
        <w:rPr>
          <w:rFonts w:ascii="Times New Roman" w:hAnsi="Times New Roman" w:cs="Times New Roman"/>
          <w:sz w:val="24"/>
          <w:szCs w:val="24"/>
        </w:rPr>
        <w:t>various sources)</w:t>
      </w:r>
      <w:r w:rsidR="005320B1" w:rsidRPr="00A26358">
        <w:rPr>
          <w:rFonts w:ascii="Times New Roman" w:hAnsi="Times New Roman" w:cs="Times New Roman"/>
          <w:sz w:val="24"/>
          <w:szCs w:val="24"/>
        </w:rPr>
        <w:t>.  This</w:t>
      </w:r>
      <w:r w:rsidR="00F91046">
        <w:rPr>
          <w:rFonts w:ascii="Times New Roman" w:hAnsi="Times New Roman" w:cs="Times New Roman"/>
          <w:sz w:val="24"/>
          <w:szCs w:val="24"/>
        </w:rPr>
        <w:t xml:space="preserve"> mesh size prevented escape of mayflies and tadpoles, and prevented invasion</w:t>
      </w:r>
      <w:r w:rsidR="005320B1" w:rsidRPr="00A26358">
        <w:rPr>
          <w:rFonts w:ascii="Times New Roman" w:hAnsi="Times New Roman" w:cs="Times New Roman"/>
          <w:sz w:val="24"/>
          <w:szCs w:val="24"/>
        </w:rPr>
        <w:t xml:space="preserve"> </w:t>
      </w:r>
      <w:r w:rsidR="00F91046">
        <w:rPr>
          <w:rFonts w:ascii="Times New Roman" w:hAnsi="Times New Roman" w:cs="Times New Roman"/>
          <w:sz w:val="24"/>
          <w:szCs w:val="24"/>
        </w:rPr>
        <w:t>by other benthic macroinvertebrates, but allowed movement of</w:t>
      </w:r>
      <w:r w:rsidR="00B10A49">
        <w:rPr>
          <w:rFonts w:ascii="Times New Roman" w:hAnsi="Times New Roman" w:cs="Times New Roman"/>
          <w:sz w:val="24"/>
          <w:szCs w:val="24"/>
        </w:rPr>
        <w:t xml:space="preserve"> water,</w:t>
      </w:r>
      <w:r w:rsidR="00F91046">
        <w:rPr>
          <w:rFonts w:ascii="Times New Roman" w:hAnsi="Times New Roman" w:cs="Times New Roman"/>
          <w:sz w:val="24"/>
          <w:szCs w:val="24"/>
        </w:rPr>
        <w:t xml:space="preserve"> sediment, phytoplankton, and small zooplankton</w:t>
      </w:r>
      <w:r w:rsidR="00872EC5">
        <w:rPr>
          <w:rFonts w:ascii="Times New Roman" w:hAnsi="Times New Roman" w:cs="Times New Roman"/>
          <w:sz w:val="24"/>
          <w:szCs w:val="24"/>
        </w:rPr>
        <w:t xml:space="preserve"> (mostly </w:t>
      </w:r>
      <w:proofErr w:type="spellStart"/>
      <w:r w:rsidR="00872EC5">
        <w:rPr>
          <w:rFonts w:ascii="Times New Roman" w:hAnsi="Times New Roman" w:cs="Times New Roman"/>
          <w:sz w:val="24"/>
          <w:szCs w:val="24"/>
        </w:rPr>
        <w:t>Copepoda</w:t>
      </w:r>
      <w:proofErr w:type="spellEnd"/>
      <w:r w:rsidR="00872EC5">
        <w:rPr>
          <w:rFonts w:ascii="Times New Roman" w:hAnsi="Times New Roman" w:cs="Times New Roman"/>
          <w:sz w:val="24"/>
          <w:szCs w:val="24"/>
        </w:rPr>
        <w:t>)</w:t>
      </w:r>
      <w:r w:rsidR="005320B1" w:rsidRPr="00A26358">
        <w:rPr>
          <w:rFonts w:ascii="Times New Roman" w:hAnsi="Times New Roman" w:cs="Times New Roman"/>
          <w:sz w:val="24"/>
          <w:szCs w:val="24"/>
        </w:rPr>
        <w:t>.</w:t>
      </w:r>
      <w:ins w:id="195" w:author="Thomas Collier Smith" w:date="2014-11-23T20:39:00Z">
        <w:r w:rsidR="00821E1B">
          <w:rPr>
            <w:rFonts w:ascii="Times New Roman" w:hAnsi="Times New Roman" w:cs="Times New Roman"/>
            <w:sz w:val="24"/>
            <w:szCs w:val="24"/>
          </w:rPr>
          <w:t xml:space="preserve">  The movement through the mesh of small particles like sediment and phytoplankton was the source from which algae were introduced into enclosures.</w:t>
        </w:r>
      </w:ins>
    </w:p>
    <w:p w:rsidR="00CE3207" w:rsidRDefault="0048024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captured</w:t>
      </w:r>
      <w:r w:rsidR="00872EC5">
        <w:rPr>
          <w:rFonts w:ascii="Times New Roman" w:hAnsi="Times New Roman" w:cs="Times New Roman"/>
          <w:sz w:val="24"/>
          <w:szCs w:val="24"/>
        </w:rPr>
        <w:t xml:space="preserve"> t</w:t>
      </w:r>
      <w:r w:rsidR="00871B22" w:rsidRPr="00A26358">
        <w:rPr>
          <w:rFonts w:ascii="Times New Roman" w:hAnsi="Times New Roman" w:cs="Times New Roman"/>
          <w:sz w:val="24"/>
          <w:szCs w:val="24"/>
        </w:rPr>
        <w:t xml:space="preserve">adpoles and mayflies in each </w:t>
      </w:r>
      <w:r w:rsidR="00B10A49">
        <w:rPr>
          <w:rFonts w:ascii="Times New Roman" w:hAnsi="Times New Roman" w:cs="Times New Roman"/>
          <w:sz w:val="24"/>
          <w:szCs w:val="24"/>
        </w:rPr>
        <w:t xml:space="preserve">study </w:t>
      </w:r>
      <w:r w:rsidR="00871B22" w:rsidRPr="00A26358">
        <w:rPr>
          <w:rFonts w:ascii="Times New Roman" w:hAnsi="Times New Roman" w:cs="Times New Roman"/>
          <w:sz w:val="24"/>
          <w:szCs w:val="24"/>
        </w:rPr>
        <w:t xml:space="preserve">lake.  </w:t>
      </w:r>
      <w:ins w:id="196" w:author="Thomas Collier Smith" w:date="2014-11-23T21:25:00Z">
        <w:r w:rsidR="00367050">
          <w:rPr>
            <w:rFonts w:ascii="Times New Roman" w:hAnsi="Times New Roman" w:cs="Times New Roman"/>
            <w:sz w:val="24"/>
            <w:szCs w:val="24"/>
          </w:rPr>
          <w:t xml:space="preserve">In LeConte, tadpoles were </w:t>
        </w:r>
        <w:r w:rsidR="00367050" w:rsidRPr="00BD1420">
          <w:rPr>
            <w:rFonts w:ascii="Times New Roman" w:hAnsi="Times New Roman" w:cs="Times New Roman"/>
            <w:i/>
            <w:sz w:val="24"/>
            <w:szCs w:val="24"/>
          </w:rPr>
          <w:t>Rana sierrae</w:t>
        </w:r>
        <w:r w:rsidR="00367050">
          <w:rPr>
            <w:rFonts w:ascii="Times New Roman" w:hAnsi="Times New Roman" w:cs="Times New Roman"/>
            <w:sz w:val="24"/>
            <w:szCs w:val="24"/>
          </w:rPr>
          <w:t xml:space="preserve">; in Spur tadpoles were </w:t>
        </w:r>
        <w:r w:rsidR="00367050" w:rsidRPr="00BD1420">
          <w:rPr>
            <w:rFonts w:ascii="Times New Roman" w:hAnsi="Times New Roman" w:cs="Times New Roman"/>
            <w:i/>
            <w:sz w:val="24"/>
            <w:szCs w:val="24"/>
          </w:rPr>
          <w:t>Rana muscosa</w:t>
        </w:r>
        <w:r w:rsidR="00367050">
          <w:rPr>
            <w:rFonts w:ascii="Times New Roman" w:hAnsi="Times New Roman" w:cs="Times New Roman"/>
            <w:sz w:val="24"/>
            <w:szCs w:val="24"/>
          </w:rPr>
          <w:t xml:space="preserve">; we assume these </w:t>
        </w:r>
        <w:proofErr w:type="spellStart"/>
        <w:r w:rsidR="00367050">
          <w:rPr>
            <w:rFonts w:ascii="Times New Roman" w:hAnsi="Times New Roman" w:cs="Times New Roman"/>
            <w:sz w:val="24"/>
            <w:szCs w:val="24"/>
          </w:rPr>
          <w:t>these</w:t>
        </w:r>
        <w:proofErr w:type="spellEnd"/>
        <w:r w:rsidR="00367050">
          <w:rPr>
            <w:rFonts w:ascii="Times New Roman" w:hAnsi="Times New Roman" w:cs="Times New Roman"/>
            <w:sz w:val="24"/>
            <w:szCs w:val="24"/>
          </w:rPr>
          <w:t xml:space="preserve"> allopatric sister species </w:t>
        </w:r>
        <w:r w:rsidR="00367050">
          <w:rPr>
            <w:rFonts w:ascii="Times New Roman" w:hAnsi="Times New Roman" w:cs="Times New Roman"/>
            <w:sz w:val="24"/>
            <w:szCs w:val="24"/>
          </w:rPr>
          <w:fldChar w:fldCharType="begin" w:fldLock="1"/>
        </w:r>
        <w:r w:rsidR="00367050">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367050">
          <w:rPr>
            <w:rFonts w:ascii="Times New Roman" w:hAnsi="Times New Roman" w:cs="Times New Roman"/>
            <w:sz w:val="24"/>
            <w:szCs w:val="24"/>
          </w:rPr>
          <w:fldChar w:fldCharType="separate"/>
        </w:r>
        <w:r w:rsidR="00367050" w:rsidRPr="00041F0F">
          <w:rPr>
            <w:rFonts w:ascii="Times New Roman" w:hAnsi="Times New Roman" w:cs="Times New Roman"/>
            <w:noProof/>
            <w:sz w:val="24"/>
            <w:szCs w:val="24"/>
          </w:rPr>
          <w:t>(Vredenburg et al. 2007)</w:t>
        </w:r>
        <w:r w:rsidR="00367050">
          <w:rPr>
            <w:rFonts w:ascii="Times New Roman" w:hAnsi="Times New Roman" w:cs="Times New Roman"/>
            <w:sz w:val="24"/>
            <w:szCs w:val="24"/>
          </w:rPr>
          <w:fldChar w:fldCharType="end"/>
        </w:r>
        <w:r w:rsidR="00367050">
          <w:rPr>
            <w:rFonts w:ascii="Times New Roman" w:hAnsi="Times New Roman" w:cs="Times New Roman"/>
            <w:sz w:val="24"/>
            <w:szCs w:val="24"/>
          </w:rPr>
          <w:t xml:space="preserve"> are ecologically equivalent.  </w:t>
        </w:r>
      </w:ins>
      <w:del w:id="197" w:author="Thomas Collier Smith" w:date="2014-11-23T20:40:00Z">
        <w:r w:rsidR="00BD1420" w:rsidDel="001A22FD">
          <w:rPr>
            <w:rFonts w:ascii="Times New Roman" w:hAnsi="Times New Roman" w:cs="Times New Roman"/>
            <w:sz w:val="24"/>
            <w:szCs w:val="24"/>
          </w:rPr>
          <w:delText xml:space="preserve">We captured tadpoles throughout both lakes and after </w:delText>
        </w:r>
      </w:del>
      <w:ins w:id="198" w:author="Thomas Collier Smith" w:date="2014-11-23T20:40:00Z">
        <w:r w:rsidR="001A22FD">
          <w:rPr>
            <w:rFonts w:ascii="Times New Roman" w:hAnsi="Times New Roman" w:cs="Times New Roman"/>
            <w:sz w:val="24"/>
            <w:szCs w:val="24"/>
          </w:rPr>
          <w:t xml:space="preserve">After </w:t>
        </w:r>
      </w:ins>
      <w:r w:rsidR="00BD1420">
        <w:rPr>
          <w:rFonts w:ascii="Times New Roman" w:hAnsi="Times New Roman" w:cs="Times New Roman"/>
          <w:sz w:val="24"/>
          <w:szCs w:val="24"/>
        </w:rPr>
        <w:t xml:space="preserve">weighing and staging </w:t>
      </w:r>
      <w:del w:id="199" w:author="Thomas Collier Smith" w:date="2014-11-23T20:41:00Z">
        <w:r w:rsidR="00BD1420" w:rsidDel="001A22FD">
          <w:rPr>
            <w:rFonts w:ascii="Times New Roman" w:hAnsi="Times New Roman" w:cs="Times New Roman"/>
            <w:sz w:val="24"/>
            <w:szCs w:val="24"/>
          </w:rPr>
          <w:delText xml:space="preserve">them </w:delText>
        </w:r>
      </w:del>
      <w:ins w:id="200" w:author="Thomas Collier Smith" w:date="2014-11-23T20:41:00Z">
        <w:r w:rsidR="001A22FD">
          <w:rPr>
            <w:rFonts w:ascii="Times New Roman" w:hAnsi="Times New Roman" w:cs="Times New Roman"/>
            <w:sz w:val="24"/>
            <w:szCs w:val="24"/>
          </w:rPr>
          <w:t xml:space="preserve">tadpoles </w:t>
        </w:r>
      </w:ins>
      <w:r w:rsidR="00BD1420" w:rsidRPr="00A263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"Gosner", "given" : "K. L.", "non-dropping-particle" : "", "parse-names" : false, "suffix" : "" } ], "container-title" : "Herpetologica", "id" : "ITEM-1", "issue" : "2", "issued" : { "date-parts" : [ [ "1960" ] ] }, "page" : "183-190", "title" : "A simplified table for staging anuran embryos and larvae with notes on identification", "type" : "article-journal", "volume" : "16" }, "uris" : [ "http://www.mendeley.com/documents/?uuid=0aece270-c728-4963-af15-9a84b89d5d17" ] } ], "mendeley" : { "formattedCitation" : "(Gosner 1960)", "plainTextFormattedCitation" : "(Gosner 1960)", "previouslyFormattedCitation" : "(Gosner 1960)" }, "properties" : { "noteIndex" : 0 }, "schema" : "https://github.com/citation-style-language/schema/raw/master/csl-citation.json" }</w:instrText>
      </w:r>
      <w:r w:rsidR="00BD1420" w:rsidRPr="00A26358">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(Gosner 1960)</w:t>
      </w:r>
      <w:r w:rsidR="00BD1420" w:rsidRPr="00A26358">
        <w:rPr>
          <w:rFonts w:ascii="Times New Roman" w:hAnsi="Times New Roman" w:cs="Times New Roman"/>
          <w:sz w:val="24"/>
          <w:szCs w:val="24"/>
        </w:rPr>
        <w:fldChar w:fldCharType="end"/>
      </w:r>
      <w:r w:rsidR="00BD1420">
        <w:rPr>
          <w:rFonts w:ascii="Times New Roman" w:hAnsi="Times New Roman" w:cs="Times New Roman"/>
          <w:sz w:val="24"/>
          <w:szCs w:val="24"/>
        </w:rPr>
        <w:t xml:space="preserve">, </w:t>
      </w:r>
      <w:ins w:id="201" w:author="Thomas Collier Smith" w:date="2014-11-23T20:41:00Z">
        <w:r w:rsidR="001A22FD">
          <w:rPr>
            <w:rFonts w:ascii="Times New Roman" w:hAnsi="Times New Roman" w:cs="Times New Roman"/>
            <w:sz w:val="24"/>
            <w:szCs w:val="24"/>
          </w:rPr>
          <w:t xml:space="preserve">we </w:t>
        </w:r>
      </w:ins>
      <w:del w:id="202" w:author="Thomas Collier Smith" w:date="2014-11-23T20:42:00Z">
        <w:r w:rsidR="00BD1420" w:rsidDel="001A22FD">
          <w:rPr>
            <w:rFonts w:ascii="Times New Roman" w:hAnsi="Times New Roman" w:cs="Times New Roman"/>
            <w:sz w:val="24"/>
            <w:szCs w:val="24"/>
          </w:rPr>
          <w:delText xml:space="preserve">included </w:delText>
        </w:r>
      </w:del>
      <w:ins w:id="203" w:author="Thomas Collier Smith" w:date="2014-11-23T20:42:00Z">
        <w:r w:rsidR="001A22FD">
          <w:rPr>
            <w:rFonts w:ascii="Times New Roman" w:hAnsi="Times New Roman" w:cs="Times New Roman"/>
            <w:sz w:val="24"/>
            <w:szCs w:val="24"/>
          </w:rPr>
          <w:t xml:space="preserve">placed </w:t>
        </w:r>
      </w:ins>
      <w:r w:rsidR="00BD1420">
        <w:rPr>
          <w:rFonts w:ascii="Times New Roman" w:hAnsi="Times New Roman" w:cs="Times New Roman"/>
          <w:sz w:val="24"/>
          <w:szCs w:val="24"/>
        </w:rPr>
        <w:t xml:space="preserve">those </w:t>
      </w:r>
      <w:r w:rsidR="00F91046">
        <w:rPr>
          <w:rFonts w:ascii="Times New Roman" w:hAnsi="Times New Roman" w:cs="Times New Roman"/>
          <w:sz w:val="24"/>
          <w:szCs w:val="24"/>
        </w:rPr>
        <w:t>between</w:t>
      </w:r>
      <w:r w:rsidR="00871B22" w:rsidRPr="00A26358">
        <w:rPr>
          <w:rFonts w:ascii="Times New Roman" w:hAnsi="Times New Roman" w:cs="Times New Roman"/>
          <w:sz w:val="24"/>
          <w:szCs w:val="24"/>
        </w:rPr>
        <w:t xml:space="preserve"> </w:t>
      </w:r>
      <w:proofErr w:type="spellStart"/>
      <w:r w:rsidR="00871B22" w:rsidRPr="00A26358">
        <w:rPr>
          <w:rFonts w:ascii="Times New Roman" w:hAnsi="Times New Roman" w:cs="Times New Roman"/>
          <w:sz w:val="24"/>
          <w:szCs w:val="24"/>
        </w:rPr>
        <w:t>Gosner</w:t>
      </w:r>
      <w:proofErr w:type="spellEnd"/>
      <w:r w:rsidR="00871B22" w:rsidRPr="00A26358">
        <w:rPr>
          <w:rFonts w:ascii="Times New Roman" w:hAnsi="Times New Roman" w:cs="Times New Roman"/>
          <w:sz w:val="24"/>
          <w:szCs w:val="24"/>
        </w:rPr>
        <w:t xml:space="preserve"> stage</w:t>
      </w:r>
      <w:r w:rsidR="00F614E9" w:rsidRPr="00A26358">
        <w:rPr>
          <w:rFonts w:ascii="Times New Roman" w:hAnsi="Times New Roman" w:cs="Times New Roman"/>
          <w:sz w:val="24"/>
          <w:szCs w:val="24"/>
        </w:rPr>
        <w:t xml:space="preserve"> </w:t>
      </w:r>
      <w:r w:rsidR="00F91046">
        <w:rPr>
          <w:rFonts w:ascii="Times New Roman" w:hAnsi="Times New Roman" w:cs="Times New Roman"/>
          <w:sz w:val="24"/>
          <w:szCs w:val="24"/>
        </w:rPr>
        <w:t>26 and 41</w:t>
      </w:r>
      <w:ins w:id="204" w:author="Thomas Collier Smith" w:date="2014-11-23T20:42:00Z">
        <w:r w:rsidR="001A22FD">
          <w:rPr>
            <w:rFonts w:ascii="Times New Roman" w:hAnsi="Times New Roman" w:cs="Times New Roman"/>
            <w:sz w:val="24"/>
            <w:szCs w:val="24"/>
          </w:rPr>
          <w:t xml:space="preserve"> into enclosures</w:t>
        </w:r>
      </w:ins>
      <w:ins w:id="205" w:author="Thomas Collier Smith" w:date="2014-11-23T21:25:00Z">
        <w:r w:rsidR="00367050">
          <w:rPr>
            <w:rFonts w:ascii="Times New Roman" w:hAnsi="Times New Roman" w:cs="Times New Roman"/>
            <w:sz w:val="24"/>
            <w:szCs w:val="24"/>
          </w:rPr>
          <w:t xml:space="preserve"> (UCSB IACUC protocol #)</w:t>
        </w:r>
      </w:ins>
      <w:r w:rsidR="00F91046">
        <w:rPr>
          <w:rFonts w:ascii="Times New Roman" w:hAnsi="Times New Roman" w:cs="Times New Roman"/>
          <w:sz w:val="24"/>
          <w:szCs w:val="24"/>
        </w:rPr>
        <w:t xml:space="preserve">.  </w:t>
      </w:r>
      <w:del w:id="206" w:author="Thomas Collier Smith" w:date="2014-11-23T21:25:00Z">
        <w:r w:rsidR="00BD1420" w:rsidDel="00367050">
          <w:rPr>
            <w:rFonts w:ascii="Times New Roman" w:hAnsi="Times New Roman" w:cs="Times New Roman"/>
            <w:sz w:val="24"/>
            <w:szCs w:val="24"/>
          </w:rPr>
          <w:delText xml:space="preserve">In LeConte, tadpoles were </w:delText>
        </w:r>
        <w:r w:rsidR="00BD1420" w:rsidRPr="00BD1420" w:rsidDel="00367050">
          <w:rPr>
            <w:rFonts w:ascii="Times New Roman" w:hAnsi="Times New Roman" w:cs="Times New Roman"/>
            <w:i/>
            <w:sz w:val="24"/>
            <w:szCs w:val="24"/>
          </w:rPr>
          <w:delText>Rana sierrae</w:delText>
        </w:r>
        <w:r w:rsidR="00BD1420" w:rsidDel="00367050">
          <w:rPr>
            <w:rFonts w:ascii="Times New Roman" w:hAnsi="Times New Roman" w:cs="Times New Roman"/>
            <w:sz w:val="24"/>
            <w:szCs w:val="24"/>
          </w:rPr>
          <w:delText xml:space="preserve">; in Spur tadpoles were </w:delText>
        </w:r>
        <w:r w:rsidR="00BD1420" w:rsidRPr="00BD1420" w:rsidDel="00367050">
          <w:rPr>
            <w:rFonts w:ascii="Times New Roman" w:hAnsi="Times New Roman" w:cs="Times New Roman"/>
            <w:i/>
            <w:sz w:val="24"/>
            <w:szCs w:val="24"/>
          </w:rPr>
          <w:delText>Rana muscosa</w:delText>
        </w:r>
      </w:del>
      <w:del w:id="207" w:author="Thomas Collier Smith" w:date="2014-11-23T20:43:00Z">
        <w:r w:rsidR="00BD1420" w:rsidDel="001A22FD">
          <w:rPr>
            <w:rFonts w:ascii="Times New Roman" w:hAnsi="Times New Roman" w:cs="Times New Roman"/>
            <w:sz w:val="24"/>
            <w:szCs w:val="24"/>
          </w:rPr>
          <w:delText xml:space="preserve"> </w:delText>
        </w:r>
        <w:r w:rsidR="00BD1420" w:rsidDel="001A22FD">
          <w:rPr>
            <w:rFonts w:ascii="Times New Roman" w:hAnsi="Times New Roman" w:cs="Times New Roman"/>
            <w:sz w:val="24"/>
            <w:szCs w:val="24"/>
          </w:rPr>
          <w:fldChar w:fldCharType="begin" w:fldLock="1"/>
        </w:r>
        <w:r w:rsidR="00E416C4" w:rsidDel="001A22FD">
          <w:rPr>
            <w:rFonts w:ascii="Times New Roman" w:hAnsi="Times New Roman" w:cs="Times New Roman"/>
            <w:sz w:val="24"/>
            <w:szCs w:val="24"/>
          </w:rPr>
          <w:del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delInstrText>
        </w:r>
        <w:r w:rsidR="00BD1420" w:rsidDel="001A22FD">
          <w:rPr>
            <w:rFonts w:ascii="Times New Roman" w:hAnsi="Times New Roman" w:cs="Times New Roman"/>
            <w:sz w:val="24"/>
            <w:szCs w:val="24"/>
          </w:rPr>
          <w:fldChar w:fldCharType="separate"/>
        </w:r>
        <w:r w:rsidR="00041F0F" w:rsidRPr="00041F0F" w:rsidDel="001A22FD">
          <w:rPr>
            <w:rFonts w:ascii="Times New Roman" w:hAnsi="Times New Roman" w:cs="Times New Roman"/>
            <w:noProof/>
            <w:sz w:val="24"/>
            <w:szCs w:val="24"/>
          </w:rPr>
          <w:delText>(Vredenburg et al. 2007)</w:delText>
        </w:r>
        <w:r w:rsidR="00BD1420" w:rsidDel="001A22FD">
          <w:rPr>
            <w:rFonts w:ascii="Times New Roman" w:hAnsi="Times New Roman" w:cs="Times New Roman"/>
            <w:sz w:val="24"/>
            <w:szCs w:val="24"/>
          </w:rPr>
          <w:fldChar w:fldCharType="end"/>
        </w:r>
      </w:del>
      <w:del w:id="208" w:author="Thomas Collier Smith" w:date="2014-11-23T21:25:00Z">
        <w:r w:rsidR="00BD1420" w:rsidDel="00367050">
          <w:rPr>
            <w:rFonts w:ascii="Times New Roman" w:hAnsi="Times New Roman" w:cs="Times New Roman"/>
            <w:sz w:val="24"/>
            <w:szCs w:val="24"/>
          </w:rPr>
          <w:delText xml:space="preserve">.  </w:delText>
        </w:r>
      </w:del>
      <w:ins w:id="209" w:author="Thomas Collier Smith" w:date="2014-11-23T20:44:00Z">
        <w:r w:rsidR="001A22FD">
          <w:rPr>
            <w:rFonts w:ascii="Times New Roman" w:hAnsi="Times New Roman" w:cs="Times New Roman"/>
            <w:sz w:val="24"/>
            <w:szCs w:val="24"/>
          </w:rPr>
          <w:t xml:space="preserve">When tadpoles reached stage 39, they were removed to prevent metamorphosis prior to the next visit; each removed individual was replaced with a younger tadpole.  </w:t>
        </w:r>
      </w:ins>
      <w:r w:rsidR="00BD1420">
        <w:rPr>
          <w:rFonts w:ascii="Times New Roman" w:hAnsi="Times New Roman" w:cs="Times New Roman"/>
          <w:sz w:val="24"/>
          <w:szCs w:val="24"/>
        </w:rPr>
        <w:t>We captured m</w:t>
      </w:r>
      <w:r w:rsidR="00F91046">
        <w:rPr>
          <w:rFonts w:ascii="Times New Roman" w:hAnsi="Times New Roman" w:cs="Times New Roman"/>
          <w:sz w:val="24"/>
          <w:szCs w:val="24"/>
        </w:rPr>
        <w:t xml:space="preserve">ayflies </w:t>
      </w:r>
      <w:r w:rsidR="00BD1420">
        <w:rPr>
          <w:rFonts w:ascii="Times New Roman" w:hAnsi="Times New Roman" w:cs="Times New Roman"/>
          <w:sz w:val="24"/>
          <w:szCs w:val="24"/>
        </w:rPr>
        <w:t xml:space="preserve">in the littoral zone of the lakes using benthic sweeps of a </w:t>
      </w:r>
      <w:r w:rsidR="00BD1420">
        <w:rPr>
          <w:rFonts w:ascii="Times New Roman" w:hAnsi="Times New Roman" w:cs="Times New Roman"/>
          <w:sz w:val="24"/>
          <w:szCs w:val="24"/>
        </w:rPr>
        <w:lastRenderedPageBreak/>
        <w:t xml:space="preserve">standard D-net (mesh size 250 </w:t>
      </w:r>
      <w:proofErr w:type="spellStart"/>
      <w:r w:rsidR="00BD1420">
        <w:rPr>
          <w:rFonts w:ascii="Calibri" w:hAnsi="Calibri" w:cs="Times New Roman"/>
          <w:sz w:val="24"/>
          <w:szCs w:val="24"/>
        </w:rPr>
        <w:t>μ</w:t>
      </w:r>
      <w:r w:rsidR="00BD1420">
        <w:rPr>
          <w:rFonts w:ascii="Times New Roman" w:hAnsi="Times New Roman" w:cs="Times New Roman"/>
          <w:sz w:val="24"/>
          <w:szCs w:val="24"/>
        </w:rPr>
        <w:t>m</w:t>
      </w:r>
      <w:proofErr w:type="spellEnd"/>
      <w:r w:rsidR="00BD1420">
        <w:rPr>
          <w:rFonts w:ascii="Times New Roman" w:hAnsi="Times New Roman" w:cs="Times New Roman"/>
          <w:sz w:val="24"/>
          <w:szCs w:val="24"/>
        </w:rPr>
        <w:t xml:space="preserve">), and separated mayflies from other invertebrates in a sorting pan using </w:t>
      </w:r>
      <w:r w:rsidR="00872EC5">
        <w:rPr>
          <w:rFonts w:ascii="Times New Roman" w:hAnsi="Times New Roman" w:cs="Times New Roman"/>
          <w:sz w:val="24"/>
          <w:szCs w:val="24"/>
        </w:rPr>
        <w:t xml:space="preserve">flexible forceps and </w:t>
      </w:r>
      <w:r w:rsidR="00BD1420">
        <w:rPr>
          <w:rFonts w:ascii="Times New Roman" w:hAnsi="Times New Roman" w:cs="Times New Roman"/>
          <w:sz w:val="24"/>
          <w:szCs w:val="24"/>
        </w:rPr>
        <w:t xml:space="preserve">a turkey baster.  While mayflies were </w:t>
      </w:r>
      <w:r w:rsidR="00F91046">
        <w:rPr>
          <w:rFonts w:ascii="Times New Roman" w:hAnsi="Times New Roman" w:cs="Times New Roman"/>
          <w:sz w:val="24"/>
          <w:szCs w:val="24"/>
        </w:rPr>
        <w:t xml:space="preserve">not chosen based </w:t>
      </w:r>
      <w:r w:rsidR="00BD1420">
        <w:rPr>
          <w:rFonts w:ascii="Times New Roman" w:hAnsi="Times New Roman" w:cs="Times New Roman"/>
          <w:sz w:val="24"/>
          <w:szCs w:val="24"/>
        </w:rPr>
        <w:t xml:space="preserve">on </w:t>
      </w:r>
      <w:r w:rsidR="00F91046">
        <w:rPr>
          <w:rFonts w:ascii="Times New Roman" w:hAnsi="Times New Roman" w:cs="Times New Roman"/>
          <w:sz w:val="24"/>
          <w:szCs w:val="24"/>
        </w:rPr>
        <w:t xml:space="preserve">instar, </w:t>
      </w:r>
      <w:r w:rsidR="00817FF4">
        <w:rPr>
          <w:rFonts w:ascii="Times New Roman" w:hAnsi="Times New Roman" w:cs="Times New Roman"/>
          <w:sz w:val="24"/>
          <w:szCs w:val="24"/>
        </w:rPr>
        <w:t xml:space="preserve">we included only those without wing-pads </w:t>
      </w:r>
      <w:r w:rsidR="00F91046">
        <w:rPr>
          <w:rFonts w:ascii="Times New Roman" w:hAnsi="Times New Roman" w:cs="Times New Roman"/>
          <w:sz w:val="24"/>
          <w:szCs w:val="24"/>
        </w:rPr>
        <w:t>when possible</w:t>
      </w:r>
      <w:r w:rsidR="00BD1420">
        <w:rPr>
          <w:rFonts w:ascii="Times New Roman" w:hAnsi="Times New Roman" w:cs="Times New Roman"/>
          <w:sz w:val="24"/>
          <w:szCs w:val="24"/>
        </w:rPr>
        <w:t>.  In LeConte, mayflies wer</w:t>
      </w:r>
      <w:r w:rsidR="002D4AE8">
        <w:rPr>
          <w:rFonts w:ascii="Times New Roman" w:hAnsi="Times New Roman" w:cs="Times New Roman"/>
          <w:sz w:val="24"/>
          <w:szCs w:val="24"/>
        </w:rPr>
        <w:t xml:space="preserve">e virtually all </w:t>
      </w:r>
      <w:del w:id="210" w:author="Thomas Collier Smith" w:date="2014-11-23T20:22:00Z">
        <w:r w:rsidR="002D4AE8" w:rsidDel="0008798F">
          <w:rPr>
            <w:rFonts w:ascii="Times New Roman" w:hAnsi="Times New Roman" w:cs="Times New Roman"/>
            <w:i/>
            <w:sz w:val="24"/>
            <w:szCs w:val="24"/>
          </w:rPr>
          <w:delText>Ameletus spp.</w:delText>
        </w:r>
      </w:del>
      <w:ins w:id="211" w:author="Thomas Collier Smith" w:date="2014-11-23T20:22:00Z">
        <w:r w:rsidR="0008798F">
          <w:rPr>
            <w:rFonts w:ascii="Times New Roman" w:hAnsi="Times New Roman" w:cs="Times New Roman"/>
            <w:i/>
            <w:sz w:val="24"/>
            <w:szCs w:val="24"/>
          </w:rPr>
          <w:t xml:space="preserve">Ameletus </w:t>
        </w:r>
        <w:proofErr w:type="spellStart"/>
        <w:r w:rsidR="0008798F">
          <w:rPr>
            <w:rFonts w:ascii="Times New Roman" w:hAnsi="Times New Roman" w:cs="Times New Roman"/>
            <w:i/>
            <w:sz w:val="24"/>
            <w:szCs w:val="24"/>
          </w:rPr>
          <w:t>edmundsi</w:t>
        </w:r>
      </w:ins>
      <w:proofErr w:type="spellEnd"/>
      <w:r w:rsidR="002D4AE8">
        <w:rPr>
          <w:rFonts w:ascii="Times New Roman" w:hAnsi="Times New Roman" w:cs="Times New Roman"/>
          <w:sz w:val="24"/>
          <w:szCs w:val="24"/>
        </w:rPr>
        <w:t>, but i</w:t>
      </w:r>
      <w:r w:rsidR="00BD1420">
        <w:rPr>
          <w:rFonts w:ascii="Times New Roman" w:hAnsi="Times New Roman" w:cs="Times New Roman"/>
          <w:sz w:val="24"/>
          <w:szCs w:val="24"/>
        </w:rPr>
        <w:t xml:space="preserve">n Spur, </w:t>
      </w:r>
      <w:del w:id="212" w:author="Thomas Collier Smith" w:date="2014-11-23T20:22:00Z">
        <w:r w:rsidR="002D4AE8" w:rsidRPr="002D4AE8" w:rsidDel="0008798F">
          <w:rPr>
            <w:rFonts w:ascii="Times New Roman" w:hAnsi="Times New Roman" w:cs="Times New Roman"/>
            <w:i/>
            <w:sz w:val="24"/>
            <w:szCs w:val="24"/>
          </w:rPr>
          <w:delText>Ameletus spp.</w:delText>
        </w:r>
      </w:del>
      <w:ins w:id="213" w:author="Thomas Collier Smith" w:date="2014-11-23T20:22:00Z">
        <w:r w:rsidR="0008798F">
          <w:rPr>
            <w:rFonts w:ascii="Times New Roman" w:hAnsi="Times New Roman" w:cs="Times New Roman"/>
            <w:i/>
            <w:sz w:val="24"/>
            <w:szCs w:val="24"/>
          </w:rPr>
          <w:t xml:space="preserve">Ameletus </w:t>
        </w:r>
        <w:proofErr w:type="spellStart"/>
        <w:r w:rsidR="0008798F">
          <w:rPr>
            <w:rFonts w:ascii="Times New Roman" w:hAnsi="Times New Roman" w:cs="Times New Roman"/>
            <w:i/>
            <w:sz w:val="24"/>
            <w:szCs w:val="24"/>
          </w:rPr>
          <w:t>edmundsi</w:t>
        </w:r>
      </w:ins>
      <w:proofErr w:type="spellEnd"/>
      <w:r w:rsidR="002D4AE8">
        <w:rPr>
          <w:rFonts w:ascii="Times New Roman" w:hAnsi="Times New Roman" w:cs="Times New Roman"/>
          <w:sz w:val="24"/>
          <w:szCs w:val="24"/>
        </w:rPr>
        <w:t xml:space="preserve"> and </w:t>
      </w:r>
      <w:r w:rsidR="002D4AE8" w:rsidRPr="002D4AE8">
        <w:rPr>
          <w:rFonts w:ascii="Times New Roman" w:hAnsi="Times New Roman" w:cs="Times New Roman"/>
          <w:i/>
          <w:sz w:val="24"/>
          <w:szCs w:val="24"/>
        </w:rPr>
        <w:t>Callibaetis ferrugineus</w:t>
      </w:r>
      <w:r w:rsidR="002D4AE8">
        <w:rPr>
          <w:rFonts w:ascii="Times New Roman" w:hAnsi="Times New Roman" w:cs="Times New Roman"/>
          <w:sz w:val="24"/>
          <w:szCs w:val="24"/>
        </w:rPr>
        <w:t xml:space="preserve"> were present in equal proportions.</w:t>
      </w:r>
      <w:r w:rsidR="006A5CDE">
        <w:rPr>
          <w:rFonts w:ascii="Times New Roman" w:hAnsi="Times New Roman" w:cs="Times New Roman"/>
          <w:sz w:val="24"/>
          <w:szCs w:val="24"/>
        </w:rPr>
        <w:t xml:space="preserve">  </w:t>
      </w:r>
      <w:del w:id="214" w:author="Thomas Collier Smith" w:date="2014-11-23T20:44:00Z">
        <w:r w:rsidR="00363983" w:rsidDel="001A22FD">
          <w:rPr>
            <w:rFonts w:ascii="Times New Roman" w:hAnsi="Times New Roman" w:cs="Times New Roman"/>
            <w:sz w:val="24"/>
            <w:szCs w:val="24"/>
          </w:rPr>
          <w:delText xml:space="preserve">When tadpoles </w:delText>
        </w:r>
      </w:del>
      <w:del w:id="215" w:author="Thomas Collier Smith" w:date="2014-11-23T20:43:00Z">
        <w:r w:rsidR="00363983" w:rsidDel="001A22FD">
          <w:rPr>
            <w:rFonts w:ascii="Times New Roman" w:hAnsi="Times New Roman" w:cs="Times New Roman"/>
            <w:sz w:val="24"/>
            <w:szCs w:val="24"/>
          </w:rPr>
          <w:delText>were older than stage 38 at one visit</w:delText>
        </w:r>
      </w:del>
      <w:del w:id="216" w:author="Thomas Collier Smith" w:date="2014-11-23T20:44:00Z">
        <w:r w:rsidR="00363983" w:rsidDel="001A22FD">
          <w:rPr>
            <w:rFonts w:ascii="Times New Roman" w:hAnsi="Times New Roman" w:cs="Times New Roman"/>
            <w:sz w:val="24"/>
            <w:szCs w:val="24"/>
          </w:rPr>
          <w:delText>, they were removed to prevent metamorphosis prior to the next visit; each removed individual was replaced with a younger tadpole.</w:delText>
        </w:r>
      </w:del>
      <w:r w:rsidR="00363983">
        <w:rPr>
          <w:rFonts w:ascii="Times New Roman" w:hAnsi="Times New Roman" w:cs="Times New Roman"/>
          <w:sz w:val="24"/>
          <w:szCs w:val="24"/>
        </w:rPr>
        <w:t xml:space="preserve">  </w:t>
      </w:r>
      <w:del w:id="217" w:author="Thomas Collier Smith" w:date="2014-11-23T20:44:00Z">
        <w:r w:rsidR="00363983" w:rsidDel="001A22FD">
          <w:rPr>
            <w:rFonts w:ascii="Times New Roman" w:hAnsi="Times New Roman" w:cs="Times New Roman"/>
            <w:sz w:val="24"/>
            <w:szCs w:val="24"/>
          </w:rPr>
          <w:delText>Similarly, a</w:delText>
        </w:r>
      </w:del>
      <w:ins w:id="218" w:author="Thomas Collier Smith" w:date="2014-11-23T20:44:00Z">
        <w:r w:rsidR="001A22FD">
          <w:rPr>
            <w:rFonts w:ascii="Times New Roman" w:hAnsi="Times New Roman" w:cs="Times New Roman"/>
            <w:sz w:val="24"/>
            <w:szCs w:val="24"/>
          </w:rPr>
          <w:t>A</w:t>
        </w:r>
      </w:ins>
      <w:r w:rsidR="00363983">
        <w:rPr>
          <w:rFonts w:ascii="Times New Roman" w:hAnsi="Times New Roman" w:cs="Times New Roman"/>
          <w:sz w:val="24"/>
          <w:szCs w:val="24"/>
        </w:rPr>
        <w:t xml:space="preserve">dult mayflies which emerged from the nymph stage were </w:t>
      </w:r>
      <w:ins w:id="219" w:author="Thomas Collier Smith" w:date="2014-11-23T20:44:00Z">
        <w:r w:rsidR="001A22FD">
          <w:rPr>
            <w:rFonts w:ascii="Times New Roman" w:hAnsi="Times New Roman" w:cs="Times New Roman"/>
            <w:sz w:val="24"/>
            <w:szCs w:val="24"/>
          </w:rPr>
          <w:t xml:space="preserve">collected and </w:t>
        </w:r>
      </w:ins>
      <w:r w:rsidR="00363983">
        <w:rPr>
          <w:rFonts w:ascii="Times New Roman" w:hAnsi="Times New Roman" w:cs="Times New Roman"/>
          <w:sz w:val="24"/>
          <w:szCs w:val="24"/>
        </w:rPr>
        <w:t xml:space="preserve">replaced </w:t>
      </w:r>
      <w:del w:id="220" w:author="Thomas Collier Smith" w:date="2014-11-23T20:44:00Z">
        <w:r w:rsidR="00363983" w:rsidDel="001A22FD">
          <w:rPr>
            <w:rFonts w:ascii="Times New Roman" w:hAnsi="Times New Roman" w:cs="Times New Roman"/>
            <w:sz w:val="24"/>
            <w:szCs w:val="24"/>
          </w:rPr>
          <w:delText xml:space="preserve">by </w:delText>
        </w:r>
      </w:del>
      <w:ins w:id="221" w:author="Thomas Collier Smith" w:date="2014-11-23T20:44:00Z">
        <w:r w:rsidR="001A22FD">
          <w:rPr>
            <w:rFonts w:ascii="Times New Roman" w:hAnsi="Times New Roman" w:cs="Times New Roman"/>
            <w:sz w:val="24"/>
            <w:szCs w:val="24"/>
          </w:rPr>
          <w:t xml:space="preserve">with </w:t>
        </w:r>
      </w:ins>
      <w:r w:rsidR="00363983">
        <w:rPr>
          <w:rFonts w:ascii="Times New Roman" w:hAnsi="Times New Roman" w:cs="Times New Roman"/>
          <w:sz w:val="24"/>
          <w:szCs w:val="24"/>
        </w:rPr>
        <w:t>younger individuals.</w:t>
      </w:r>
    </w:p>
    <w:p w:rsidR="00892879" w:rsidRDefault="001A22FD" w:rsidP="008D3EF6">
      <w:pPr>
        <w:spacing w:line="480" w:lineRule="auto"/>
        <w:ind w:right="360" w:firstLine="720"/>
        <w:rPr>
          <w:rFonts w:ascii="Times New Roman" w:hAnsi="Times New Roman" w:cs="Times New Roman"/>
          <w:sz w:val="24"/>
          <w:szCs w:val="24"/>
        </w:rPr>
      </w:pPr>
      <w:ins w:id="222" w:author="Thomas Collier Smith" w:date="2014-11-23T20:44:00Z">
        <w:r>
          <w:rPr>
            <w:rFonts w:ascii="Times New Roman" w:hAnsi="Times New Roman" w:cs="Times New Roman"/>
            <w:sz w:val="24"/>
            <w:szCs w:val="24"/>
          </w:rPr>
          <w:t xml:space="preserve">We measured the abundance of </w:t>
        </w:r>
      </w:ins>
      <w:del w:id="223" w:author="Thomas Collier Smith" w:date="2014-11-23T20:45:00Z">
        <w:r w:rsidR="000C7FAB" w:rsidDel="001A22FD">
          <w:rPr>
            <w:rFonts w:ascii="Times New Roman" w:hAnsi="Times New Roman" w:cs="Times New Roman"/>
            <w:sz w:val="24"/>
            <w:szCs w:val="24"/>
          </w:rPr>
          <w:delText>A</w:delText>
        </w:r>
      </w:del>
      <w:ins w:id="224" w:author="Thomas Collier Smith" w:date="2014-11-23T20:45:00Z">
        <w:r>
          <w:rPr>
            <w:rFonts w:ascii="Times New Roman" w:hAnsi="Times New Roman" w:cs="Times New Roman"/>
            <w:sz w:val="24"/>
            <w:szCs w:val="24"/>
          </w:rPr>
          <w:t>a</w:t>
        </w:r>
      </w:ins>
      <w:r w:rsidR="000C7FAB">
        <w:rPr>
          <w:rFonts w:ascii="Times New Roman" w:hAnsi="Times New Roman" w:cs="Times New Roman"/>
          <w:sz w:val="24"/>
          <w:szCs w:val="24"/>
        </w:rPr>
        <w:t>lga</w:t>
      </w:r>
      <w:ins w:id="225" w:author="Thomas Collier Smith" w:date="2014-11-23T20:45:00Z">
        <w:r>
          <w:rPr>
            <w:rFonts w:ascii="Times New Roman" w:hAnsi="Times New Roman" w:cs="Times New Roman"/>
            <w:sz w:val="24"/>
            <w:szCs w:val="24"/>
          </w:rPr>
          <w:t>e</w:t>
        </w:r>
      </w:ins>
      <w:del w:id="226" w:author="Thomas Collier Smith" w:date="2014-11-23T20:45:00Z">
        <w:r w:rsidR="000C7FAB" w:rsidDel="001A22FD">
          <w:rPr>
            <w:rFonts w:ascii="Times New Roman" w:hAnsi="Times New Roman" w:cs="Times New Roman"/>
            <w:sz w:val="24"/>
            <w:szCs w:val="24"/>
          </w:rPr>
          <w:delText>l</w:delText>
        </w:r>
      </w:del>
      <w:r w:rsidR="000C7FAB">
        <w:rPr>
          <w:rFonts w:ascii="Times New Roman" w:hAnsi="Times New Roman" w:cs="Times New Roman"/>
          <w:sz w:val="24"/>
          <w:szCs w:val="24"/>
        </w:rPr>
        <w:t xml:space="preserve"> </w:t>
      </w:r>
      <w:del w:id="227" w:author="Thomas Collier Smith" w:date="2014-11-23T20:45:00Z">
        <w:r w:rsidR="000C7FAB" w:rsidDel="001A22FD">
          <w:rPr>
            <w:rFonts w:ascii="Times New Roman" w:hAnsi="Times New Roman" w:cs="Times New Roman"/>
            <w:sz w:val="24"/>
            <w:szCs w:val="24"/>
          </w:rPr>
          <w:delText>growth</w:delText>
        </w:r>
      </w:del>
      <w:r w:rsidR="000C7FAB">
        <w:rPr>
          <w:rFonts w:ascii="Times New Roman" w:hAnsi="Times New Roman" w:cs="Times New Roman"/>
          <w:sz w:val="24"/>
          <w:szCs w:val="24"/>
        </w:rPr>
        <w:t xml:space="preserve"> </w:t>
      </w:r>
      <w:r w:rsidR="00CE3207">
        <w:rPr>
          <w:rFonts w:ascii="Times New Roman" w:hAnsi="Times New Roman" w:cs="Times New Roman"/>
          <w:sz w:val="24"/>
          <w:szCs w:val="24"/>
        </w:rPr>
        <w:t xml:space="preserve">in each enclosure </w:t>
      </w:r>
      <w:ins w:id="228" w:author="Thomas Collier Smith" w:date="2014-11-23T20:46:00Z">
        <w:r>
          <w:rPr>
            <w:rFonts w:ascii="Times New Roman" w:hAnsi="Times New Roman" w:cs="Times New Roman"/>
            <w:sz w:val="24"/>
            <w:szCs w:val="24"/>
          </w:rPr>
          <w:t xml:space="preserve">as the amount of material </w:t>
        </w:r>
      </w:ins>
      <w:ins w:id="229" w:author="Thomas Collier Smith" w:date="2014-11-23T20:45:00Z">
        <w:r>
          <w:rPr>
            <w:rFonts w:ascii="Times New Roman" w:hAnsi="Times New Roman" w:cs="Times New Roman"/>
            <w:sz w:val="24"/>
            <w:szCs w:val="24"/>
          </w:rPr>
          <w:t xml:space="preserve">on </w:t>
        </w:r>
      </w:ins>
      <w:del w:id="230" w:author="Thomas Collier Smith" w:date="2014-11-23T20:45:00Z">
        <w:r w:rsidR="000C7FAB" w:rsidDel="001A22FD">
          <w:rPr>
            <w:rFonts w:ascii="Times New Roman" w:hAnsi="Times New Roman" w:cs="Times New Roman"/>
            <w:sz w:val="24"/>
            <w:szCs w:val="24"/>
          </w:rPr>
          <w:delText xml:space="preserve">was measured from </w:delText>
        </w:r>
      </w:del>
      <w:r w:rsidR="00817FF4">
        <w:rPr>
          <w:rFonts w:ascii="Times New Roman" w:hAnsi="Times New Roman" w:cs="Times New Roman"/>
          <w:sz w:val="24"/>
          <w:szCs w:val="24"/>
        </w:rPr>
        <w:t xml:space="preserve">unglazed </w:t>
      </w:r>
      <w:r w:rsidR="000C7FAB">
        <w:rPr>
          <w:rFonts w:ascii="Times New Roman" w:hAnsi="Times New Roman" w:cs="Times New Roman"/>
          <w:sz w:val="24"/>
          <w:szCs w:val="24"/>
        </w:rPr>
        <w:t xml:space="preserve">porcelain tiles placed on the bottom of each </w:t>
      </w:r>
      <w:r w:rsidR="00892879">
        <w:rPr>
          <w:rFonts w:ascii="Times New Roman" w:hAnsi="Times New Roman" w:cs="Times New Roman"/>
          <w:sz w:val="24"/>
          <w:szCs w:val="24"/>
        </w:rPr>
        <w:t xml:space="preserve">enclosure </w:t>
      </w:r>
      <w:r w:rsidR="000C7FAB">
        <w:rPr>
          <w:rFonts w:ascii="Times New Roman" w:hAnsi="Times New Roman" w:cs="Times New Roman"/>
          <w:sz w:val="24"/>
          <w:szCs w:val="24"/>
        </w:rPr>
        <w:t>(</w:t>
      </w:r>
      <w:r w:rsidR="00892879">
        <w:rPr>
          <w:rFonts w:ascii="Times New Roman" w:hAnsi="Times New Roman" w:cs="Times New Roman"/>
          <w:sz w:val="24"/>
          <w:szCs w:val="24"/>
        </w:rPr>
        <w:t xml:space="preserve">two sets of </w:t>
      </w:r>
      <w:r w:rsidR="00EB3B69">
        <w:rPr>
          <w:rFonts w:ascii="Times New Roman" w:hAnsi="Times New Roman" w:cs="Times New Roman"/>
          <w:sz w:val="24"/>
          <w:szCs w:val="24"/>
        </w:rPr>
        <w:t xml:space="preserve">12 </w:t>
      </w:r>
      <w:r w:rsidR="00892879">
        <w:rPr>
          <w:rFonts w:ascii="Times New Roman" w:hAnsi="Times New Roman" w:cs="Times New Roman"/>
          <w:sz w:val="24"/>
          <w:szCs w:val="24"/>
        </w:rPr>
        <w:t>porcelain tiles</w:t>
      </w:r>
      <w:r w:rsidR="000C7FAB">
        <w:rPr>
          <w:rFonts w:ascii="Times New Roman" w:hAnsi="Times New Roman" w:cs="Times New Roman"/>
          <w:sz w:val="24"/>
          <w:szCs w:val="24"/>
        </w:rPr>
        <w:t>, each 2.4 cm x 2.4 cm,</w:t>
      </w:r>
      <w:r w:rsidR="006A5CDE">
        <w:rPr>
          <w:rFonts w:ascii="Times New Roman" w:hAnsi="Times New Roman" w:cs="Times New Roman"/>
          <w:sz w:val="24"/>
          <w:szCs w:val="24"/>
        </w:rPr>
        <w:t xml:space="preserve"> </w:t>
      </w:r>
      <w:r w:rsidR="000C7FAB">
        <w:rPr>
          <w:rFonts w:ascii="Times New Roman" w:hAnsi="Times New Roman" w:cs="Times New Roman"/>
          <w:sz w:val="24"/>
          <w:szCs w:val="24"/>
        </w:rPr>
        <w:t>140</w:t>
      </w:r>
      <w:r w:rsidR="006A5CDE">
        <w:rPr>
          <w:rFonts w:ascii="Times New Roman" w:hAnsi="Times New Roman" w:cs="Times New Roman"/>
          <w:sz w:val="24"/>
          <w:szCs w:val="24"/>
        </w:rPr>
        <w:t xml:space="preserve"> cm</w:t>
      </w:r>
      <w:r w:rsidR="006A5CDE">
        <w:rPr>
          <w:rFonts w:ascii="Times New Roman" w:hAnsi="Times New Roman" w:cs="Times New Roman"/>
          <w:sz w:val="24"/>
          <w:szCs w:val="24"/>
          <w:vertAlign w:val="superscript"/>
        </w:rPr>
        <w:t>2</w:t>
      </w:r>
      <w:r w:rsidR="007C00D6">
        <w:rPr>
          <w:rFonts w:ascii="Times New Roman" w:hAnsi="Times New Roman" w:cs="Times New Roman"/>
          <w:sz w:val="24"/>
          <w:szCs w:val="24"/>
        </w:rPr>
        <w:t xml:space="preserve"> total area per enclosure</w:t>
      </w:r>
      <w:r w:rsidR="000C7FAB">
        <w:rPr>
          <w:rFonts w:ascii="Times New Roman" w:hAnsi="Times New Roman" w:cs="Times New Roman"/>
          <w:sz w:val="24"/>
          <w:szCs w:val="24"/>
        </w:rPr>
        <w:t>)</w:t>
      </w:r>
      <w:r w:rsidR="006A5CDE">
        <w:rPr>
          <w:rFonts w:ascii="Times New Roman" w:hAnsi="Times New Roman" w:cs="Times New Roman"/>
          <w:sz w:val="24"/>
          <w:szCs w:val="24"/>
        </w:rPr>
        <w:t xml:space="preserve">.  </w:t>
      </w:r>
      <w:r w:rsidR="00816DF7">
        <w:rPr>
          <w:rFonts w:ascii="Times New Roman" w:hAnsi="Times New Roman" w:cs="Times New Roman"/>
          <w:sz w:val="24"/>
          <w:szCs w:val="24"/>
        </w:rPr>
        <w:t xml:space="preserve">To account for potential variation in algal growth due to </w:t>
      </w:r>
      <w:r w:rsidR="00CE3207">
        <w:rPr>
          <w:rFonts w:ascii="Times New Roman" w:hAnsi="Times New Roman" w:cs="Times New Roman"/>
          <w:sz w:val="24"/>
          <w:szCs w:val="24"/>
        </w:rPr>
        <w:t xml:space="preserve">unquantified </w:t>
      </w:r>
      <w:r w:rsidR="00816DF7">
        <w:rPr>
          <w:rFonts w:ascii="Times New Roman" w:hAnsi="Times New Roman" w:cs="Times New Roman"/>
          <w:sz w:val="24"/>
          <w:szCs w:val="24"/>
        </w:rPr>
        <w:t>within</w:t>
      </w:r>
      <w:ins w:id="231" w:author="Thomas Collier Smith" w:date="2014-11-23T21:02:00Z">
        <w:r w:rsidR="006F22BD">
          <w:rPr>
            <w:rFonts w:ascii="Times New Roman" w:hAnsi="Times New Roman" w:cs="Times New Roman"/>
            <w:sz w:val="24"/>
            <w:szCs w:val="24"/>
          </w:rPr>
          <w:t>-</w:t>
        </w:r>
      </w:ins>
      <w:del w:id="232" w:author="Thomas Collier Smith" w:date="2014-11-23T21:02:00Z">
        <w:r w:rsidR="00816DF7" w:rsidDel="006F22BD">
          <w:rPr>
            <w:rFonts w:ascii="Times New Roman" w:hAnsi="Times New Roman" w:cs="Times New Roman"/>
            <w:sz w:val="24"/>
            <w:szCs w:val="24"/>
          </w:rPr>
          <w:delText xml:space="preserve"> </w:delText>
        </w:r>
      </w:del>
      <w:r w:rsidR="00816DF7">
        <w:rPr>
          <w:rFonts w:ascii="Times New Roman" w:hAnsi="Times New Roman" w:cs="Times New Roman"/>
          <w:sz w:val="24"/>
          <w:szCs w:val="24"/>
        </w:rPr>
        <w:t>lake variation in</w:t>
      </w:r>
      <w:ins w:id="233" w:author="Thomas Collier Smith" w:date="2014-11-23T21:07:00Z">
        <w:r w:rsidR="006F22BD">
          <w:rPr>
            <w:rFonts w:ascii="Times New Roman" w:hAnsi="Times New Roman" w:cs="Times New Roman"/>
            <w:sz w:val="24"/>
            <w:szCs w:val="24"/>
          </w:rPr>
          <w:t xml:space="preserve"> local algae community composition,</w:t>
        </w:r>
      </w:ins>
      <w:r w:rsidR="00CE3207">
        <w:rPr>
          <w:rFonts w:ascii="Times New Roman" w:hAnsi="Times New Roman" w:cs="Times New Roman"/>
          <w:sz w:val="24"/>
          <w:szCs w:val="24"/>
        </w:rPr>
        <w:t xml:space="preserve"> </w:t>
      </w:r>
      <w:r w:rsidR="00816DF7">
        <w:rPr>
          <w:rFonts w:ascii="Times New Roman" w:hAnsi="Times New Roman" w:cs="Times New Roman"/>
          <w:sz w:val="24"/>
          <w:szCs w:val="24"/>
        </w:rPr>
        <w:t>nutrient concentrations, temperature, currents, or aspect</w:t>
      </w:r>
      <w:r w:rsidR="00CE3207">
        <w:rPr>
          <w:rFonts w:ascii="Times New Roman" w:hAnsi="Times New Roman" w:cs="Times New Roman"/>
          <w:sz w:val="24"/>
          <w:szCs w:val="24"/>
        </w:rPr>
        <w:t>, w</w:t>
      </w:r>
      <w:r w:rsidR="00873550">
        <w:rPr>
          <w:rFonts w:ascii="Times New Roman" w:hAnsi="Times New Roman" w:cs="Times New Roman"/>
          <w:sz w:val="24"/>
          <w:szCs w:val="24"/>
        </w:rPr>
        <w:t xml:space="preserve">e </w:t>
      </w:r>
      <w:r w:rsidR="008F14E5">
        <w:rPr>
          <w:rFonts w:ascii="Times New Roman" w:hAnsi="Times New Roman" w:cs="Times New Roman"/>
          <w:sz w:val="24"/>
          <w:szCs w:val="24"/>
        </w:rPr>
        <w:t>established</w:t>
      </w:r>
      <w:r w:rsidR="00873550">
        <w:rPr>
          <w:rFonts w:ascii="Times New Roman" w:hAnsi="Times New Roman" w:cs="Times New Roman"/>
          <w:sz w:val="24"/>
          <w:szCs w:val="24"/>
        </w:rPr>
        <w:t xml:space="preserve"> a no-consumer </w:t>
      </w:r>
      <w:ins w:id="234" w:author="Thomas Collier Smith" w:date="2014-11-23T21:03:00Z">
        <w:r w:rsidR="006F22BD">
          <w:rPr>
            <w:rFonts w:ascii="Times New Roman" w:hAnsi="Times New Roman" w:cs="Times New Roman"/>
            <w:sz w:val="24"/>
            <w:szCs w:val="24"/>
          </w:rPr>
          <w:t>location-</w:t>
        </w:r>
      </w:ins>
      <w:r w:rsidR="00B10A49">
        <w:rPr>
          <w:rFonts w:ascii="Times New Roman" w:hAnsi="Times New Roman" w:cs="Times New Roman"/>
          <w:sz w:val="24"/>
          <w:szCs w:val="24"/>
        </w:rPr>
        <w:t>within-lake</w:t>
      </w:r>
      <w:del w:id="235" w:author="Thomas Collier Smith" w:date="2014-11-23T21:03:00Z">
        <w:r w:rsidR="00B10A49" w:rsidDel="006F22BD">
          <w:rPr>
            <w:rFonts w:ascii="Times New Roman" w:hAnsi="Times New Roman" w:cs="Times New Roman"/>
            <w:sz w:val="24"/>
            <w:szCs w:val="24"/>
          </w:rPr>
          <w:delText>-location</w:delText>
        </w:r>
      </w:del>
      <w:r w:rsidR="00B10A49">
        <w:rPr>
          <w:rFonts w:ascii="Times New Roman" w:hAnsi="Times New Roman" w:cs="Times New Roman"/>
          <w:sz w:val="24"/>
          <w:szCs w:val="24"/>
        </w:rPr>
        <w:t xml:space="preserve"> control</w:t>
      </w:r>
      <w:r w:rsidR="00873550">
        <w:rPr>
          <w:rFonts w:ascii="Times New Roman" w:hAnsi="Times New Roman" w:cs="Times New Roman"/>
          <w:sz w:val="24"/>
          <w:szCs w:val="24"/>
        </w:rPr>
        <w:t xml:space="preserve"> for each enclosure by placing a set of tiles in a small bag made of the same mesh as enclosures, and setting it in the littoral zone next to each enclosure</w:t>
      </w:r>
      <w:r w:rsidR="00817FF4">
        <w:rPr>
          <w:rFonts w:ascii="Times New Roman" w:hAnsi="Times New Roman" w:cs="Times New Roman"/>
          <w:sz w:val="24"/>
          <w:szCs w:val="24"/>
        </w:rPr>
        <w:t xml:space="preserve"> (Figure 1)</w:t>
      </w:r>
      <w:r w:rsidR="00816DF7">
        <w:rPr>
          <w:rFonts w:ascii="Times New Roman" w:hAnsi="Times New Roman" w:cs="Times New Roman"/>
          <w:sz w:val="24"/>
          <w:szCs w:val="24"/>
        </w:rPr>
        <w:t>.  W</w:t>
      </w:r>
      <w:r w:rsidR="008F14E5">
        <w:rPr>
          <w:rFonts w:ascii="Times New Roman" w:hAnsi="Times New Roman" w:cs="Times New Roman"/>
          <w:sz w:val="24"/>
          <w:szCs w:val="24"/>
        </w:rPr>
        <w:t xml:space="preserve">e </w:t>
      </w:r>
      <w:r w:rsidR="00816DF7">
        <w:rPr>
          <w:rFonts w:ascii="Times New Roman" w:hAnsi="Times New Roman" w:cs="Times New Roman"/>
          <w:sz w:val="24"/>
          <w:szCs w:val="24"/>
        </w:rPr>
        <w:t xml:space="preserve">also </w:t>
      </w:r>
      <w:r w:rsidR="008F14E5">
        <w:rPr>
          <w:rFonts w:ascii="Times New Roman" w:hAnsi="Times New Roman" w:cs="Times New Roman"/>
          <w:sz w:val="24"/>
          <w:szCs w:val="24"/>
        </w:rPr>
        <w:t xml:space="preserve">recorded </w:t>
      </w:r>
      <w:r w:rsidR="00E809B1">
        <w:rPr>
          <w:rFonts w:ascii="Times New Roman" w:hAnsi="Times New Roman" w:cs="Times New Roman"/>
          <w:sz w:val="24"/>
          <w:szCs w:val="24"/>
        </w:rPr>
        <w:t xml:space="preserve">substrate type </w:t>
      </w:r>
      <w:r w:rsidR="00816DF7">
        <w:rPr>
          <w:rFonts w:ascii="Times New Roman" w:hAnsi="Times New Roman" w:cs="Times New Roman"/>
          <w:sz w:val="24"/>
          <w:szCs w:val="24"/>
        </w:rPr>
        <w:t xml:space="preserve">below </w:t>
      </w:r>
      <w:r w:rsidR="00E809B1">
        <w:rPr>
          <w:rFonts w:ascii="Times New Roman" w:hAnsi="Times New Roman" w:cs="Times New Roman"/>
          <w:sz w:val="24"/>
          <w:szCs w:val="24"/>
        </w:rPr>
        <w:t xml:space="preserve">and </w:t>
      </w:r>
      <w:r w:rsidR="003F15CA">
        <w:rPr>
          <w:rFonts w:ascii="Times New Roman" w:hAnsi="Times New Roman" w:cs="Times New Roman"/>
          <w:sz w:val="24"/>
          <w:szCs w:val="24"/>
        </w:rPr>
        <w:t xml:space="preserve">amount of </w:t>
      </w:r>
      <w:r w:rsidR="00817FF4">
        <w:rPr>
          <w:rFonts w:ascii="Times New Roman" w:hAnsi="Times New Roman" w:cs="Times New Roman"/>
          <w:sz w:val="24"/>
          <w:szCs w:val="24"/>
        </w:rPr>
        <w:t>light</w:t>
      </w:r>
      <w:r w:rsidR="00E809B1">
        <w:rPr>
          <w:rFonts w:ascii="Times New Roman" w:hAnsi="Times New Roman" w:cs="Times New Roman"/>
          <w:sz w:val="24"/>
          <w:szCs w:val="24"/>
        </w:rPr>
        <w:t xml:space="preserve"> within each </w:t>
      </w:r>
      <w:r w:rsidR="00816DF7">
        <w:rPr>
          <w:rFonts w:ascii="Times New Roman" w:hAnsi="Times New Roman" w:cs="Times New Roman"/>
          <w:sz w:val="24"/>
          <w:szCs w:val="24"/>
        </w:rPr>
        <w:t>en</w:t>
      </w:r>
      <w:r w:rsidR="00CE3207">
        <w:rPr>
          <w:rFonts w:ascii="Times New Roman" w:hAnsi="Times New Roman" w:cs="Times New Roman"/>
          <w:sz w:val="24"/>
          <w:szCs w:val="24"/>
        </w:rPr>
        <w:t>c</w:t>
      </w:r>
      <w:r w:rsidR="00816DF7">
        <w:rPr>
          <w:rFonts w:ascii="Times New Roman" w:hAnsi="Times New Roman" w:cs="Times New Roman"/>
          <w:sz w:val="24"/>
          <w:szCs w:val="24"/>
        </w:rPr>
        <w:t>losure</w:t>
      </w:r>
      <w:r w:rsidR="00E809B1">
        <w:rPr>
          <w:rFonts w:ascii="Times New Roman" w:hAnsi="Times New Roman" w:cs="Times New Roman"/>
          <w:sz w:val="24"/>
          <w:szCs w:val="24"/>
        </w:rPr>
        <w:t xml:space="preserve">.  Substrate was described as percent of the substrate below each enclosure which was composed of silt </w:t>
      </w:r>
      <w:r w:rsidR="00817FF4">
        <w:rPr>
          <w:rFonts w:ascii="Times New Roman" w:hAnsi="Times New Roman"/>
          <w:sz w:val="24"/>
          <w:szCs w:val="24"/>
        </w:rPr>
        <w:fldChar w:fldCharType="begin" w:fldLock="1"/>
      </w:r>
      <w:r w:rsidR="00E416C4">
        <w:rPr>
          <w:rFonts w:ascii="Times New Roman" w:hAnsi="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"manualFormatting" : "(defined as particles ", "plainTextFormattedCitation" : "(Knapp and Matthews 2000)", "previouslyFormattedCitation" : "(Knapp and Matthews 2000)" }, "properties" : { "noteIndex" : 0 }, "schema" : "https://github.com/citation-style-language/schema/raw/master/csl-citation.json" }</w:instrText>
      </w:r>
      <w:r w:rsidR="00817FF4">
        <w:rPr>
          <w:rFonts w:ascii="Times New Roman" w:hAnsi="Times New Roman"/>
          <w:sz w:val="24"/>
          <w:szCs w:val="24"/>
        </w:rPr>
        <w:fldChar w:fldCharType="separate"/>
      </w:r>
      <w:r w:rsidR="00817FF4" w:rsidRPr="00817FF4">
        <w:rPr>
          <w:rFonts w:ascii="Times New Roman" w:hAnsi="Times New Roman"/>
          <w:noProof/>
          <w:sz w:val="24"/>
          <w:szCs w:val="24"/>
        </w:rPr>
        <w:t>(</w:t>
      </w:r>
      <w:r w:rsidR="00817FF4">
        <w:rPr>
          <w:rFonts w:ascii="Times New Roman" w:hAnsi="Times New Roman" w:cs="Times New Roman"/>
          <w:noProof/>
          <w:sz w:val="24"/>
          <w:szCs w:val="24"/>
        </w:rPr>
        <w:t xml:space="preserve">defined as particles </w:t>
      </w:r>
      <w:r w:rsidR="00817FF4" w:rsidRPr="00932E21">
        <w:rPr>
          <w:rFonts w:ascii="Times New Roman" w:hAnsi="Times New Roman"/>
          <w:noProof/>
          <w:sz w:val="24"/>
          <w:szCs w:val="24"/>
        </w:rPr>
        <w:t>&lt;</w:t>
      </w:r>
      <w:r w:rsidR="00817FF4">
        <w:rPr>
          <w:rFonts w:ascii="Times New Roman" w:hAnsi="Times New Roman"/>
          <w:noProof/>
          <w:sz w:val="24"/>
          <w:szCs w:val="24"/>
        </w:rPr>
        <w:t xml:space="preserve"> </w:t>
      </w:r>
      <w:r w:rsidR="00817FF4" w:rsidRPr="00932E21">
        <w:rPr>
          <w:rFonts w:ascii="Times New Roman" w:hAnsi="Times New Roman"/>
          <w:noProof/>
          <w:sz w:val="24"/>
          <w:szCs w:val="24"/>
        </w:rPr>
        <w:t>0.5mm</w:t>
      </w:r>
      <w:r w:rsidR="00817FF4">
        <w:rPr>
          <w:rFonts w:ascii="Times New Roman" w:hAnsi="Times New Roman"/>
          <w:noProof/>
          <w:sz w:val="24"/>
          <w:szCs w:val="24"/>
        </w:rPr>
        <w:t xml:space="preserve">, as in </w:t>
      </w:r>
      <w:r w:rsidR="00817FF4" w:rsidRPr="00817FF4">
        <w:rPr>
          <w:rFonts w:ascii="Times New Roman" w:hAnsi="Times New Roman"/>
          <w:noProof/>
          <w:sz w:val="24"/>
          <w:szCs w:val="24"/>
        </w:rPr>
        <w:t>Knapp and Matthews 2000)</w:t>
      </w:r>
      <w:r w:rsidR="00817FF4">
        <w:rPr>
          <w:rFonts w:ascii="Times New Roman" w:hAnsi="Times New Roman"/>
          <w:sz w:val="24"/>
          <w:szCs w:val="24"/>
        </w:rPr>
        <w:fldChar w:fldCharType="end"/>
      </w:r>
      <w:r w:rsidR="00817FF4">
        <w:rPr>
          <w:rFonts w:ascii="Times New Roman" w:hAnsi="Times New Roman" w:cs="Times New Roman"/>
          <w:sz w:val="24"/>
          <w:szCs w:val="24"/>
        </w:rPr>
        <w:t xml:space="preserve">.  </w:t>
      </w:r>
      <w:ins w:id="236" w:author="Thomas Collier Smith" w:date="2014-11-23T21:07:00Z">
        <w:r w:rsidR="006F22BD">
          <w:rPr>
            <w:rFonts w:ascii="Times New Roman" w:hAnsi="Times New Roman" w:cs="Times New Roman"/>
            <w:sz w:val="24"/>
            <w:szCs w:val="24"/>
          </w:rPr>
          <w:t xml:space="preserve">Light intensity </w:t>
        </w:r>
      </w:ins>
      <w:del w:id="237" w:author="Thomas Collier Smith" w:date="2014-11-23T21:07:00Z">
        <w:r w:rsidR="00817FF4" w:rsidDel="006F22BD">
          <w:rPr>
            <w:rFonts w:ascii="Times New Roman" w:hAnsi="Times New Roman" w:cs="Times New Roman"/>
            <w:sz w:val="24"/>
            <w:szCs w:val="24"/>
          </w:rPr>
          <w:delText xml:space="preserve">Solar radiation </w:delText>
        </w:r>
      </w:del>
      <w:r w:rsidR="00817FF4">
        <w:rPr>
          <w:rFonts w:ascii="Times New Roman" w:hAnsi="Times New Roman" w:cs="Times New Roman"/>
          <w:sz w:val="24"/>
          <w:szCs w:val="24"/>
        </w:rPr>
        <w:t>(p</w:t>
      </w:r>
      <w:r w:rsidR="006950AB">
        <w:rPr>
          <w:rFonts w:ascii="Times New Roman" w:hAnsi="Times New Roman" w:cs="Times New Roman"/>
          <w:sz w:val="24"/>
          <w:szCs w:val="24"/>
        </w:rPr>
        <w:t>hotosynthetic photon flux</w:t>
      </w:r>
      <w:r w:rsidR="00817FF4">
        <w:rPr>
          <w:rFonts w:ascii="Times New Roman" w:hAnsi="Times New Roman" w:cs="Times New Roman"/>
          <w:sz w:val="24"/>
          <w:szCs w:val="24"/>
        </w:rPr>
        <w:t>)</w:t>
      </w:r>
      <w:r w:rsidR="0088064A">
        <w:rPr>
          <w:rFonts w:ascii="Times New Roman" w:hAnsi="Times New Roman" w:cs="Times New Roman"/>
          <w:sz w:val="24"/>
          <w:szCs w:val="24"/>
        </w:rPr>
        <w:t xml:space="preserve"> </w:t>
      </w:r>
      <w:r w:rsidR="006950AB">
        <w:rPr>
          <w:rFonts w:ascii="Times New Roman" w:hAnsi="Times New Roman" w:cs="Times New Roman"/>
          <w:sz w:val="24"/>
          <w:szCs w:val="24"/>
        </w:rPr>
        <w:t xml:space="preserve">was </w:t>
      </w:r>
      <w:r w:rsidR="00B22968">
        <w:rPr>
          <w:rFonts w:ascii="Times New Roman" w:hAnsi="Times New Roman" w:cs="Times New Roman"/>
          <w:sz w:val="24"/>
          <w:szCs w:val="24"/>
        </w:rPr>
        <w:t xml:space="preserve">measured within each enclosure at the water surface using </w:t>
      </w:r>
      <w:r w:rsidR="006950AB">
        <w:rPr>
          <w:rFonts w:ascii="Times New Roman" w:hAnsi="Times New Roman" w:cs="Times New Roman"/>
          <w:sz w:val="24"/>
          <w:szCs w:val="24"/>
        </w:rPr>
        <w:t>a basic quantum meter (Apogee Instruments, Logan, UT)</w:t>
      </w:r>
      <w:r w:rsidR="00B22968">
        <w:rPr>
          <w:rFonts w:ascii="Times New Roman" w:hAnsi="Times New Roman" w:cs="Times New Roman"/>
          <w:sz w:val="24"/>
          <w:szCs w:val="24"/>
        </w:rPr>
        <w:t>.</w:t>
      </w:r>
    </w:p>
    <w:p w:rsidR="00363983" w:rsidRDefault="006F22BD" w:rsidP="008D3EF6">
      <w:pPr>
        <w:spacing w:line="480" w:lineRule="auto"/>
        <w:ind w:right="360" w:firstLine="720"/>
        <w:rPr>
          <w:rFonts w:ascii="Times New Roman" w:hAnsi="Times New Roman" w:cs="Times New Roman"/>
          <w:sz w:val="24"/>
          <w:szCs w:val="24"/>
        </w:rPr>
      </w:pPr>
      <w:ins w:id="238" w:author="Thomas Collier Smith" w:date="2014-11-23T21:08:00Z">
        <w:r>
          <w:rPr>
            <w:rFonts w:ascii="Times New Roman" w:hAnsi="Times New Roman" w:cs="Times New Roman"/>
            <w:sz w:val="24"/>
            <w:szCs w:val="24"/>
          </w:rPr>
          <w:lastRenderedPageBreak/>
          <w:t>We began e</w:t>
        </w:r>
      </w:ins>
      <w:del w:id="239" w:author="Thomas Collier Smith" w:date="2014-11-23T21:08:00Z">
        <w:r w:rsidR="006A5CDE" w:rsidDel="006F22BD">
          <w:rPr>
            <w:rFonts w:ascii="Times New Roman" w:hAnsi="Times New Roman" w:cs="Times New Roman"/>
            <w:sz w:val="24"/>
            <w:szCs w:val="24"/>
          </w:rPr>
          <w:delText>E</w:delText>
        </w:r>
      </w:del>
      <w:r w:rsidR="006A5CDE">
        <w:rPr>
          <w:rFonts w:ascii="Times New Roman" w:hAnsi="Times New Roman" w:cs="Times New Roman"/>
          <w:sz w:val="24"/>
          <w:szCs w:val="24"/>
        </w:rPr>
        <w:t xml:space="preserve">xperiments </w:t>
      </w:r>
      <w:del w:id="240" w:author="Thomas Collier Smith" w:date="2014-11-23T21:08:00Z">
        <w:r w:rsidR="006A5CDE" w:rsidDel="006F22BD">
          <w:rPr>
            <w:rFonts w:ascii="Times New Roman" w:hAnsi="Times New Roman" w:cs="Times New Roman"/>
            <w:sz w:val="24"/>
            <w:szCs w:val="24"/>
          </w:rPr>
          <w:delText>began</w:delText>
        </w:r>
      </w:del>
      <w:r w:rsidR="006A5CDE">
        <w:rPr>
          <w:rFonts w:ascii="Times New Roman" w:hAnsi="Times New Roman" w:cs="Times New Roman"/>
          <w:sz w:val="24"/>
          <w:szCs w:val="24"/>
        </w:rPr>
        <w:t xml:space="preserve"> in the early ice-free season (17 July 2009 in LeConte and 21 July 2009 in Spur)</w:t>
      </w:r>
      <w:r w:rsidR="00872A64">
        <w:rPr>
          <w:rFonts w:ascii="Times New Roman" w:hAnsi="Times New Roman" w:cs="Times New Roman"/>
          <w:sz w:val="24"/>
          <w:szCs w:val="24"/>
        </w:rPr>
        <w:t xml:space="preserve">, and ran </w:t>
      </w:r>
      <w:del w:id="241" w:author="Thomas Collier Smith" w:date="2014-11-23T21:08:00Z">
        <w:r w:rsidR="00872A64" w:rsidDel="006F22BD">
          <w:rPr>
            <w:rFonts w:ascii="Times New Roman" w:hAnsi="Times New Roman" w:cs="Times New Roman"/>
            <w:sz w:val="24"/>
            <w:szCs w:val="24"/>
          </w:rPr>
          <w:delText>in</w:delText>
        </w:r>
      </w:del>
      <w:r w:rsidR="00872A64">
        <w:rPr>
          <w:rFonts w:ascii="Times New Roman" w:hAnsi="Times New Roman" w:cs="Times New Roman"/>
          <w:sz w:val="24"/>
          <w:szCs w:val="24"/>
        </w:rPr>
        <w:t xml:space="preserve"> three</w:t>
      </w:r>
      <w:ins w:id="242" w:author="Thomas Collier Smith" w:date="2014-11-23T21:08:00Z">
        <w:r>
          <w:rPr>
            <w:rFonts w:ascii="Times New Roman" w:hAnsi="Times New Roman" w:cs="Times New Roman"/>
            <w:sz w:val="24"/>
            <w:szCs w:val="24"/>
          </w:rPr>
          <w:t xml:space="preserve"> temporal</w:t>
        </w:r>
      </w:ins>
      <w:r w:rsidR="00872A64">
        <w:rPr>
          <w:rFonts w:ascii="Times New Roman" w:hAnsi="Times New Roman" w:cs="Times New Roman"/>
          <w:sz w:val="24"/>
          <w:szCs w:val="24"/>
        </w:rPr>
        <w:t xml:space="preserve"> blocks</w:t>
      </w:r>
      <w:ins w:id="243" w:author="Thomas Collier Smith" w:date="2014-11-23T21:09:00Z">
        <w:r>
          <w:rPr>
            <w:rFonts w:ascii="Times New Roman" w:hAnsi="Times New Roman" w:cs="Times New Roman"/>
            <w:sz w:val="24"/>
            <w:szCs w:val="24"/>
          </w:rPr>
          <w:t xml:space="preserve"> that</w:t>
        </w:r>
      </w:ins>
      <w:del w:id="244" w:author="Thomas Collier Smith" w:date="2014-11-23T21:09:00Z">
        <w:r w:rsidR="00817FF4" w:rsidDel="006F22BD">
          <w:rPr>
            <w:rFonts w:ascii="Times New Roman" w:hAnsi="Times New Roman" w:cs="Times New Roman"/>
            <w:sz w:val="24"/>
            <w:szCs w:val="24"/>
          </w:rPr>
          <w:delText>, which</w:delText>
        </w:r>
      </w:del>
      <w:r w:rsidR="00817FF4">
        <w:rPr>
          <w:rFonts w:ascii="Times New Roman" w:hAnsi="Times New Roman" w:cs="Times New Roman"/>
          <w:sz w:val="24"/>
          <w:szCs w:val="24"/>
        </w:rPr>
        <w:t xml:space="preserve"> lasted 16-21 days</w:t>
      </w:r>
      <w:r w:rsidR="00872EC5">
        <w:rPr>
          <w:rFonts w:ascii="Times New Roman" w:hAnsi="Times New Roman" w:cs="Times New Roman"/>
          <w:sz w:val="24"/>
          <w:szCs w:val="24"/>
        </w:rPr>
        <w:t xml:space="preserve">.  </w:t>
      </w:r>
      <w:ins w:id="245" w:author="Thomas Collier Smith" w:date="2014-11-23T21:12:00Z">
        <w:r>
          <w:rPr>
            <w:rFonts w:ascii="Times New Roman" w:hAnsi="Times New Roman" w:cs="Times New Roman"/>
            <w:sz w:val="24"/>
            <w:szCs w:val="24"/>
          </w:rPr>
          <w:t xml:space="preserve">At the initiation of each block, we placed clean algae-free tiles in enclosures, stocked both consumers to </w:t>
        </w:r>
        <w:r w:rsidR="0070579F">
          <w:rPr>
            <w:rFonts w:ascii="Times New Roman" w:hAnsi="Times New Roman" w:cs="Times New Roman"/>
            <w:sz w:val="24"/>
            <w:szCs w:val="24"/>
          </w:rPr>
          <w:t xml:space="preserve">densities required for each treatment, and weighed and </w:t>
        </w:r>
      </w:ins>
      <w:ins w:id="246" w:author="Thomas Collier Smith" w:date="2014-11-23T21:13:00Z">
        <w:r w:rsidR="0070579F">
          <w:rPr>
            <w:rFonts w:ascii="Times New Roman" w:hAnsi="Times New Roman" w:cs="Times New Roman"/>
            <w:sz w:val="24"/>
            <w:szCs w:val="24"/>
          </w:rPr>
          <w:t xml:space="preserve">staged </w:t>
        </w:r>
      </w:ins>
      <w:ins w:id="247" w:author="Thomas Collier Smith" w:date="2014-11-23T21:12:00Z">
        <w:r w:rsidR="0070579F">
          <w:rPr>
            <w:rFonts w:ascii="Times New Roman" w:hAnsi="Times New Roman" w:cs="Times New Roman"/>
            <w:sz w:val="24"/>
            <w:szCs w:val="24"/>
          </w:rPr>
          <w:t xml:space="preserve">tadpoles. </w:t>
        </w:r>
      </w:ins>
      <w:del w:id="248" w:author="Thomas Collier Smith" w:date="2014-11-23T21:13:00Z">
        <w:r w:rsidR="00363983" w:rsidDel="0070579F">
          <w:rPr>
            <w:rFonts w:ascii="Times New Roman" w:hAnsi="Times New Roman" w:cs="Times New Roman"/>
            <w:sz w:val="24"/>
            <w:szCs w:val="24"/>
          </w:rPr>
          <w:delText xml:space="preserve">At the </w:delText>
        </w:r>
      </w:del>
      <w:del w:id="249" w:author="Thomas Collier Smith" w:date="2014-11-23T21:11:00Z">
        <w:r w:rsidR="00363983" w:rsidDel="006F22BD">
          <w:rPr>
            <w:rFonts w:ascii="Times New Roman" w:hAnsi="Times New Roman" w:cs="Times New Roman"/>
            <w:sz w:val="24"/>
            <w:szCs w:val="24"/>
          </w:rPr>
          <w:delText xml:space="preserve">start of blocks two and three, </w:delText>
        </w:r>
      </w:del>
      <w:del w:id="250" w:author="Thomas Collier Smith" w:date="2014-11-23T21:12:00Z">
        <w:r w:rsidR="00363983" w:rsidDel="006F22BD">
          <w:rPr>
            <w:rFonts w:ascii="Times New Roman" w:hAnsi="Times New Roman" w:cs="Times New Roman"/>
            <w:sz w:val="24"/>
            <w:szCs w:val="24"/>
          </w:rPr>
          <w:delText xml:space="preserve">we </w:delText>
        </w:r>
      </w:del>
      <w:del w:id="251" w:author="Thomas Collier Smith" w:date="2014-11-23T21:11:00Z">
        <w:r w:rsidR="00363983" w:rsidDel="006F22BD">
          <w:rPr>
            <w:rFonts w:ascii="Times New Roman" w:hAnsi="Times New Roman" w:cs="Times New Roman"/>
            <w:sz w:val="24"/>
            <w:szCs w:val="24"/>
          </w:rPr>
          <w:delText>completely cleaned</w:delText>
        </w:r>
      </w:del>
      <w:del w:id="252" w:author="Thomas Collier Smith" w:date="2014-11-23T21:12:00Z">
        <w:r w:rsidR="00363983" w:rsidDel="006F22BD">
          <w:rPr>
            <w:rFonts w:ascii="Times New Roman" w:hAnsi="Times New Roman" w:cs="Times New Roman"/>
            <w:sz w:val="24"/>
            <w:szCs w:val="24"/>
          </w:rPr>
          <w:delText xml:space="preserve"> tiles, and restocked grazers to their initial treatment densities. </w:delText>
        </w:r>
      </w:del>
      <w:r w:rsidR="00363983">
        <w:rPr>
          <w:rFonts w:ascii="Times New Roman" w:hAnsi="Times New Roman" w:cs="Times New Roman"/>
          <w:sz w:val="24"/>
          <w:szCs w:val="24"/>
        </w:rPr>
        <w:t xml:space="preserve"> </w:t>
      </w:r>
      <w:proofErr w:type="gramStart"/>
      <w:r w:rsidR="00817FF4">
        <w:rPr>
          <w:rFonts w:ascii="Times New Roman" w:hAnsi="Times New Roman" w:cs="Times New Roman"/>
          <w:sz w:val="24"/>
          <w:szCs w:val="24"/>
        </w:rPr>
        <w:t>At</w:t>
      </w:r>
      <w:proofErr w:type="gramEnd"/>
      <w:r w:rsidR="00817FF4">
        <w:rPr>
          <w:rFonts w:ascii="Times New Roman" w:hAnsi="Times New Roman" w:cs="Times New Roman"/>
          <w:sz w:val="24"/>
          <w:szCs w:val="24"/>
        </w:rPr>
        <w:t xml:space="preserve"> the conclusion of each block, we sample</w:t>
      </w:r>
      <w:r w:rsidR="00363983">
        <w:rPr>
          <w:rFonts w:ascii="Times New Roman" w:hAnsi="Times New Roman" w:cs="Times New Roman"/>
          <w:sz w:val="24"/>
          <w:szCs w:val="24"/>
        </w:rPr>
        <w:t>d</w:t>
      </w:r>
      <w:r w:rsidR="00817FF4">
        <w:rPr>
          <w:rFonts w:ascii="Times New Roman" w:hAnsi="Times New Roman" w:cs="Times New Roman"/>
          <w:sz w:val="24"/>
          <w:szCs w:val="24"/>
        </w:rPr>
        <w:t xml:space="preserve"> algal abundance, mayfly nymph abundance</w:t>
      </w:r>
      <w:r w:rsidR="00363983">
        <w:rPr>
          <w:rFonts w:ascii="Times New Roman" w:hAnsi="Times New Roman" w:cs="Times New Roman"/>
          <w:sz w:val="24"/>
          <w:szCs w:val="24"/>
        </w:rPr>
        <w:t xml:space="preserve">, emerged adult mayfly abundance, </w:t>
      </w:r>
      <w:ins w:id="253" w:author="Thomas Collier Smith" w:date="2014-11-23T21:09:00Z">
        <w:r>
          <w:rPr>
            <w:rFonts w:ascii="Times New Roman" w:hAnsi="Times New Roman" w:cs="Times New Roman"/>
            <w:sz w:val="24"/>
            <w:szCs w:val="24"/>
          </w:rPr>
          <w:t xml:space="preserve">and </w:t>
        </w:r>
      </w:ins>
      <w:r w:rsidR="00363983">
        <w:rPr>
          <w:rFonts w:ascii="Times New Roman" w:hAnsi="Times New Roman" w:cs="Times New Roman"/>
          <w:sz w:val="24"/>
          <w:szCs w:val="24"/>
        </w:rPr>
        <w:t xml:space="preserve">tadpole abundance, </w:t>
      </w:r>
      <w:del w:id="254" w:author="Thomas Collier Smith" w:date="2014-11-23T21:09:00Z">
        <w:r w:rsidR="003F15CA" w:rsidDel="006F22BD">
          <w:rPr>
            <w:rFonts w:ascii="Times New Roman" w:hAnsi="Times New Roman" w:cs="Times New Roman"/>
            <w:sz w:val="24"/>
            <w:szCs w:val="24"/>
          </w:rPr>
          <w:delText>G</w:delText>
        </w:r>
        <w:r w:rsidR="00363983" w:rsidDel="006F22BD">
          <w:rPr>
            <w:rFonts w:ascii="Times New Roman" w:hAnsi="Times New Roman" w:cs="Times New Roman"/>
            <w:sz w:val="24"/>
            <w:szCs w:val="24"/>
          </w:rPr>
          <w:delText xml:space="preserve">osner </w:delText>
        </w:r>
      </w:del>
      <w:r w:rsidR="00363983">
        <w:rPr>
          <w:rFonts w:ascii="Times New Roman" w:hAnsi="Times New Roman" w:cs="Times New Roman"/>
          <w:sz w:val="24"/>
          <w:szCs w:val="24"/>
        </w:rPr>
        <w:t xml:space="preserve">stage, and </w:t>
      </w:r>
      <w:del w:id="255" w:author="Thomas Collier Smith" w:date="2014-11-23T21:09:00Z">
        <w:r w:rsidR="00363983" w:rsidDel="006F22BD">
          <w:rPr>
            <w:rFonts w:ascii="Times New Roman" w:hAnsi="Times New Roman" w:cs="Times New Roman"/>
            <w:sz w:val="24"/>
            <w:szCs w:val="24"/>
          </w:rPr>
          <w:delText xml:space="preserve">wet </w:delText>
        </w:r>
      </w:del>
      <w:r w:rsidR="00363983">
        <w:rPr>
          <w:rFonts w:ascii="Times New Roman" w:hAnsi="Times New Roman" w:cs="Times New Roman"/>
          <w:sz w:val="24"/>
          <w:szCs w:val="24"/>
        </w:rPr>
        <w:t xml:space="preserve">weight.  These </w:t>
      </w:r>
      <w:ins w:id="256" w:author="Thomas Collier Smith" w:date="2014-11-23T21:09:00Z">
        <w:r>
          <w:rPr>
            <w:rFonts w:ascii="Times New Roman" w:hAnsi="Times New Roman" w:cs="Times New Roman"/>
            <w:sz w:val="24"/>
            <w:szCs w:val="24"/>
          </w:rPr>
          <w:t xml:space="preserve">data </w:t>
        </w:r>
      </w:ins>
      <w:r w:rsidR="00363983">
        <w:rPr>
          <w:rFonts w:ascii="Times New Roman" w:hAnsi="Times New Roman" w:cs="Times New Roman"/>
          <w:sz w:val="24"/>
          <w:szCs w:val="24"/>
        </w:rPr>
        <w:t>were used</w:t>
      </w:r>
      <w:r w:rsidR="003F15CA">
        <w:rPr>
          <w:rFonts w:ascii="Times New Roman" w:hAnsi="Times New Roman" w:cs="Times New Roman"/>
          <w:sz w:val="24"/>
          <w:szCs w:val="24"/>
        </w:rPr>
        <w:t xml:space="preserve"> </w:t>
      </w:r>
      <w:del w:id="257" w:author="Thomas Collier Smith" w:date="2014-11-23T21:09:00Z">
        <w:r w:rsidR="003F15CA" w:rsidDel="006F22BD">
          <w:rPr>
            <w:rFonts w:ascii="Times New Roman" w:hAnsi="Times New Roman" w:cs="Times New Roman"/>
            <w:sz w:val="24"/>
            <w:szCs w:val="24"/>
          </w:rPr>
          <w:delText>either</w:delText>
        </w:r>
        <w:r w:rsidR="00363983" w:rsidDel="006F22BD">
          <w:rPr>
            <w:rFonts w:ascii="Times New Roman" w:hAnsi="Times New Roman" w:cs="Times New Roman"/>
            <w:sz w:val="24"/>
            <w:szCs w:val="24"/>
          </w:rPr>
          <w:delText xml:space="preserve"> </w:delText>
        </w:r>
      </w:del>
      <w:r w:rsidR="00363983">
        <w:rPr>
          <w:rFonts w:ascii="Times New Roman" w:hAnsi="Times New Roman" w:cs="Times New Roman"/>
          <w:sz w:val="24"/>
          <w:szCs w:val="24"/>
        </w:rPr>
        <w:t>as response variables</w:t>
      </w:r>
      <w:del w:id="258" w:author="Thomas Collier Smith" w:date="2014-11-23T21:09:00Z">
        <w:r w:rsidR="00363983" w:rsidDel="006F22BD">
          <w:rPr>
            <w:rFonts w:ascii="Times New Roman" w:hAnsi="Times New Roman" w:cs="Times New Roman"/>
            <w:sz w:val="24"/>
            <w:szCs w:val="24"/>
          </w:rPr>
          <w:delText>,</w:delText>
        </w:r>
      </w:del>
      <w:r w:rsidR="00363983">
        <w:rPr>
          <w:rFonts w:ascii="Times New Roman" w:hAnsi="Times New Roman" w:cs="Times New Roman"/>
          <w:sz w:val="24"/>
          <w:szCs w:val="24"/>
        </w:rPr>
        <w:t xml:space="preserve"> or to calculate response variables.</w:t>
      </w:r>
    </w:p>
    <w:p w:rsidR="00363983" w:rsidRPr="006A5CDE" w:rsidRDefault="00363983" w:rsidP="008D3EF6">
      <w:pPr>
        <w:spacing w:line="480" w:lineRule="auto"/>
        <w:ind w:right="360" w:firstLine="720"/>
        <w:rPr>
          <w:rFonts w:ascii="Times New Roman" w:hAnsi="Times New Roman" w:cs="Times New Roman"/>
          <w:sz w:val="24"/>
          <w:szCs w:val="24"/>
        </w:rPr>
      </w:pPr>
      <w:del w:id="259" w:author="Thomas Collier Smith" w:date="2014-11-23T21:15:00Z">
        <w:r w:rsidDel="0070579F">
          <w:rPr>
            <w:rFonts w:ascii="Times New Roman" w:hAnsi="Times New Roman" w:cs="Times New Roman"/>
            <w:sz w:val="24"/>
            <w:szCs w:val="24"/>
          </w:rPr>
          <w:delText xml:space="preserve">Algae abundance was </w:delText>
        </w:r>
      </w:del>
      <w:del w:id="260" w:author="Thomas Collier Smith" w:date="2014-11-23T21:14:00Z">
        <w:r w:rsidDel="0070579F">
          <w:rPr>
            <w:rFonts w:ascii="Times New Roman" w:hAnsi="Times New Roman" w:cs="Times New Roman"/>
            <w:sz w:val="24"/>
            <w:szCs w:val="24"/>
          </w:rPr>
          <w:delText>calculated for</w:delText>
        </w:r>
      </w:del>
      <w:del w:id="261" w:author="Thomas Collier Smith" w:date="2014-11-23T21:15:00Z">
        <w:r w:rsidDel="0070579F">
          <w:rPr>
            <w:rFonts w:ascii="Times New Roman" w:hAnsi="Times New Roman" w:cs="Times New Roman"/>
            <w:sz w:val="24"/>
            <w:szCs w:val="24"/>
          </w:rPr>
          <w:delText xml:space="preserve"> each enclosure on each sampling date.  </w:delText>
        </w:r>
      </w:del>
      <w:ins w:id="262" w:author="Thomas Collier Smith" w:date="2014-11-23T21:15:00Z">
        <w:r w:rsidR="0070579F">
          <w:rPr>
            <w:rFonts w:ascii="Times New Roman" w:hAnsi="Times New Roman" w:cs="Times New Roman"/>
            <w:sz w:val="24"/>
            <w:szCs w:val="24"/>
          </w:rPr>
          <w:t>At the conclusion of each block, w</w:t>
        </w:r>
      </w:ins>
      <w:del w:id="263" w:author="Thomas Collier Smith" w:date="2014-11-23T21:15:00Z">
        <w:r w:rsidR="00872EC5" w:rsidDel="0070579F">
          <w:rPr>
            <w:rFonts w:ascii="Times New Roman" w:hAnsi="Times New Roman" w:cs="Times New Roman"/>
            <w:sz w:val="24"/>
            <w:szCs w:val="24"/>
          </w:rPr>
          <w:delText>W</w:delText>
        </w:r>
      </w:del>
      <w:r w:rsidR="006A5CDE">
        <w:rPr>
          <w:rFonts w:ascii="Times New Roman" w:hAnsi="Times New Roman" w:cs="Times New Roman"/>
          <w:sz w:val="24"/>
          <w:szCs w:val="24"/>
        </w:rPr>
        <w:t xml:space="preserve">e </w:t>
      </w:r>
      <w:r w:rsidR="00873550">
        <w:rPr>
          <w:rFonts w:ascii="Times New Roman" w:hAnsi="Times New Roman" w:cs="Times New Roman"/>
          <w:sz w:val="24"/>
          <w:szCs w:val="24"/>
        </w:rPr>
        <w:t xml:space="preserve">collected </w:t>
      </w:r>
      <w:r w:rsidR="006A5CDE">
        <w:rPr>
          <w:rFonts w:ascii="Times New Roman" w:hAnsi="Times New Roman" w:cs="Times New Roman"/>
          <w:sz w:val="24"/>
          <w:szCs w:val="24"/>
        </w:rPr>
        <w:t xml:space="preserve">algae samples </w:t>
      </w:r>
      <w:r w:rsidR="00873550">
        <w:rPr>
          <w:rFonts w:ascii="Times New Roman" w:hAnsi="Times New Roman" w:cs="Times New Roman"/>
          <w:sz w:val="24"/>
          <w:szCs w:val="24"/>
        </w:rPr>
        <w:t xml:space="preserve">from enclosure tiles and from </w:t>
      </w:r>
      <w:ins w:id="264" w:author="Thomas Collier Smith" w:date="2014-11-23T21:04:00Z">
        <w:r w:rsidR="006F22BD">
          <w:rPr>
            <w:rFonts w:ascii="Times New Roman" w:hAnsi="Times New Roman" w:cs="Times New Roman"/>
            <w:sz w:val="24"/>
            <w:szCs w:val="24"/>
          </w:rPr>
          <w:t>location-</w:t>
        </w:r>
      </w:ins>
      <w:r w:rsidR="00B10A49">
        <w:rPr>
          <w:rFonts w:ascii="Times New Roman" w:hAnsi="Times New Roman" w:cs="Times New Roman"/>
          <w:sz w:val="24"/>
          <w:szCs w:val="24"/>
        </w:rPr>
        <w:t>within-lake-</w:t>
      </w:r>
      <w:del w:id="265" w:author="Thomas Collier Smith" w:date="2014-11-23T21:04:00Z">
        <w:r w:rsidR="00B10A49" w:rsidDel="006F22BD">
          <w:rPr>
            <w:rFonts w:ascii="Times New Roman" w:hAnsi="Times New Roman" w:cs="Times New Roman"/>
            <w:sz w:val="24"/>
            <w:szCs w:val="24"/>
          </w:rPr>
          <w:delText>location</w:delText>
        </w:r>
      </w:del>
      <w:r w:rsidR="00B10A49">
        <w:rPr>
          <w:rFonts w:ascii="Times New Roman" w:hAnsi="Times New Roman" w:cs="Times New Roman"/>
          <w:sz w:val="24"/>
          <w:szCs w:val="24"/>
        </w:rPr>
        <w:t xml:space="preserve"> control</w:t>
      </w:r>
      <w:r w:rsidR="00873550">
        <w:rPr>
          <w:rFonts w:ascii="Times New Roman" w:hAnsi="Times New Roman" w:cs="Times New Roman"/>
          <w:sz w:val="24"/>
          <w:szCs w:val="24"/>
        </w:rPr>
        <w:t xml:space="preserve"> tiles, </w:t>
      </w:r>
      <w:r w:rsidR="006A5CDE">
        <w:rPr>
          <w:rFonts w:ascii="Times New Roman" w:hAnsi="Times New Roman" w:cs="Times New Roman"/>
          <w:sz w:val="24"/>
          <w:szCs w:val="24"/>
        </w:rPr>
        <w:t>for later determination of ash-free dry mass (AFDM)</w:t>
      </w:r>
      <w:r w:rsidR="00873550">
        <w:rPr>
          <w:rFonts w:ascii="Times New Roman" w:hAnsi="Times New Roman" w:cs="Times New Roman"/>
          <w:sz w:val="24"/>
          <w:szCs w:val="24"/>
        </w:rPr>
        <w:t xml:space="preserve">.  </w:t>
      </w:r>
      <w:r>
        <w:rPr>
          <w:rFonts w:ascii="Times New Roman" w:hAnsi="Times New Roman" w:cs="Times New Roman"/>
          <w:sz w:val="24"/>
          <w:szCs w:val="24"/>
        </w:rPr>
        <w:t xml:space="preserve">In the field, algae was scrubbed from tiles using a soft-bristle toothbrush, and suspended in 60 mL of water.  Suspended algae were collected on </w:t>
      </w:r>
      <w:del w:id="266" w:author="Thomas Collier Smith" w:date="2014-11-23T21:15:00Z">
        <w:r w:rsidDel="0070579F">
          <w:rPr>
            <w:rFonts w:ascii="Times New Roman" w:hAnsi="Times New Roman" w:cs="Times New Roman"/>
            <w:sz w:val="24"/>
            <w:szCs w:val="24"/>
          </w:rPr>
          <w:delText xml:space="preserve">a </w:delText>
        </w:r>
      </w:del>
      <w:r>
        <w:rPr>
          <w:rFonts w:ascii="Times New Roman" w:hAnsi="Times New Roman" w:cs="Times New Roman"/>
          <w:sz w:val="24"/>
          <w:szCs w:val="24"/>
        </w:rPr>
        <w:t>glass fiber filter</w:t>
      </w:r>
      <w:ins w:id="267" w:author="Thomas Collier Smith" w:date="2014-11-23T21:16:00Z">
        <w:r w:rsidR="0070579F">
          <w:rPr>
            <w:rFonts w:ascii="Times New Roman" w:hAnsi="Times New Roman" w:cs="Times New Roman"/>
            <w:sz w:val="24"/>
            <w:szCs w:val="24"/>
          </w:rPr>
          <w:t>s</w:t>
        </w:r>
      </w:ins>
      <w:r>
        <w:rPr>
          <w:rFonts w:ascii="Times New Roman" w:hAnsi="Times New Roman" w:cs="Times New Roman"/>
          <w:sz w:val="24"/>
          <w:szCs w:val="24"/>
        </w:rPr>
        <w:t xml:space="preserve"> with 1.2 </w:t>
      </w:r>
      <w:proofErr w:type="spellStart"/>
      <w:r>
        <w:rPr>
          <w:rFonts w:ascii="Calibri" w:hAnsi="Calibri" w:cs="Times New Roman"/>
          <w:sz w:val="24"/>
          <w:szCs w:val="24"/>
        </w:rPr>
        <w:t>μ</w:t>
      </w:r>
      <w:r>
        <w:rPr>
          <w:rFonts w:ascii="Times New Roman" w:hAnsi="Times New Roman" w:cs="Times New Roman"/>
          <w:sz w:val="24"/>
          <w:szCs w:val="24"/>
        </w:rPr>
        <w:t>m</w:t>
      </w:r>
      <w:proofErr w:type="spellEnd"/>
      <w:r>
        <w:rPr>
          <w:rFonts w:ascii="Times New Roman" w:hAnsi="Times New Roman" w:cs="Times New Roman"/>
          <w:sz w:val="24"/>
          <w:szCs w:val="24"/>
        </w:rPr>
        <w:t xml:space="preserve"> pore size, using a hand powered vacuum pump.  Filters were wrapped in foil and stored in a cool dark place (under a boulder) in the field until they could be frozen in the lab for later processing.  Filters were dried at 105 C for at least 24 hours, weighed, combusted at 500 C for 1 hour, </w:t>
      </w:r>
      <w:proofErr w:type="gramStart"/>
      <w:r>
        <w:rPr>
          <w:rFonts w:ascii="Times New Roman" w:hAnsi="Times New Roman" w:cs="Times New Roman"/>
          <w:sz w:val="24"/>
          <w:szCs w:val="24"/>
        </w:rPr>
        <w:t>then</w:t>
      </w:r>
      <w:proofErr w:type="gramEnd"/>
      <w:r>
        <w:rPr>
          <w:rFonts w:ascii="Times New Roman" w:hAnsi="Times New Roman" w:cs="Times New Roman"/>
          <w:sz w:val="24"/>
          <w:szCs w:val="24"/>
        </w:rPr>
        <w:t xml:space="preserve"> weighed again.  Ash-free dry mass was calculated as the difference between filter-plus-sample weights </w:t>
      </w:r>
      <w:ins w:id="268" w:author="Thomas Collier Smith" w:date="2014-11-23T21:17:00Z">
        <w:r w:rsidR="0070579F">
          <w:rPr>
            <w:rFonts w:ascii="Times New Roman" w:hAnsi="Times New Roman" w:cs="Times New Roman"/>
            <w:sz w:val="24"/>
            <w:szCs w:val="24"/>
          </w:rPr>
          <w:t xml:space="preserve">to the nearest 0.1 mg </w:t>
        </w:r>
      </w:ins>
      <w:r>
        <w:rPr>
          <w:rFonts w:ascii="Times New Roman" w:hAnsi="Times New Roman" w:cs="Times New Roman"/>
          <w:sz w:val="24"/>
          <w:szCs w:val="24"/>
        </w:rPr>
        <w:t xml:space="preserve">before and after combustion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Pr>
          <w:rFonts w:ascii="Times New Roman" w:hAnsi="Times New Roman" w:cs="Times New Roman"/>
          <w:sz w:val="24"/>
          <w:szCs w:val="24"/>
        </w:rPr>
        <w:fldChar w:fldCharType="separate"/>
      </w:r>
      <w:r w:rsidRPr="00041F0F">
        <w:rPr>
          <w:rFonts w:ascii="Times New Roman" w:hAnsi="Times New Roman" w:cs="Times New Roman"/>
          <w:noProof/>
          <w:sz w:val="24"/>
          <w:szCs w:val="24"/>
        </w:rPr>
        <w:t>(Hauer and Lamberti 2007)</w:t>
      </w:r>
      <w:r>
        <w:rPr>
          <w:rFonts w:ascii="Times New Roman" w:hAnsi="Times New Roman" w:cs="Times New Roman"/>
          <w:sz w:val="24"/>
          <w:szCs w:val="24"/>
        </w:rPr>
        <w:fldChar w:fldCharType="end"/>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When less than 60 mL of </w:t>
      </w:r>
      <w:ins w:id="269" w:author="Thomas Collier Smith" w:date="2014-11-23T21:17:00Z">
        <w:r w:rsidR="0070579F">
          <w:rPr>
            <w:rFonts w:ascii="Times New Roman" w:hAnsi="Times New Roman" w:cs="Times New Roman"/>
            <w:sz w:val="24"/>
            <w:szCs w:val="24"/>
          </w:rPr>
          <w:t xml:space="preserve">algae </w:t>
        </w:r>
      </w:ins>
      <w:r>
        <w:rPr>
          <w:rFonts w:ascii="Times New Roman" w:hAnsi="Times New Roman" w:cs="Times New Roman"/>
          <w:sz w:val="24"/>
          <w:szCs w:val="24"/>
        </w:rPr>
        <w:t>suspension had been filtered, we multiplied the measured AFDM by the fraction of 60 mL that was filtered.</w:t>
      </w:r>
      <w:proofErr w:type="gramEnd"/>
      <w:r>
        <w:rPr>
          <w:rFonts w:ascii="Times New Roman" w:hAnsi="Times New Roman" w:cs="Times New Roman"/>
          <w:sz w:val="24"/>
          <w:szCs w:val="24"/>
        </w:rPr>
        <w:t xml:space="preserve">  </w:t>
      </w:r>
    </w:p>
    <w:p w:rsidR="00367050" w:rsidRDefault="00275758" w:rsidP="0070579F">
      <w:pPr>
        <w:spacing w:line="480" w:lineRule="auto"/>
        <w:ind w:firstLine="720"/>
        <w:rPr>
          <w:ins w:id="270" w:author="Thomas Collier Smith" w:date="2014-11-23T21:25:00Z"/>
          <w:rFonts w:ascii="Times New Roman" w:hAnsi="Times New Roman" w:cs="Times New Roman"/>
          <w:sz w:val="24"/>
          <w:szCs w:val="24"/>
        </w:rPr>
        <w:pPrChange w:id="271" w:author="Thomas Collier Smith" w:date="2014-11-23T21:17:00Z">
          <w:pPr>
            <w:spacing w:line="480" w:lineRule="auto"/>
          </w:pPr>
        </w:pPrChange>
      </w:pPr>
      <w:r>
        <w:rPr>
          <w:rFonts w:ascii="Times New Roman" w:hAnsi="Times New Roman" w:cs="Times New Roman"/>
          <w:sz w:val="24"/>
          <w:szCs w:val="24"/>
        </w:rPr>
        <w:lastRenderedPageBreak/>
        <w:t>At the conclusion of each block, w</w:t>
      </w:r>
      <w:r w:rsidR="00873550">
        <w:rPr>
          <w:rFonts w:ascii="Times New Roman" w:hAnsi="Times New Roman" w:cs="Times New Roman"/>
          <w:sz w:val="24"/>
          <w:szCs w:val="24"/>
        </w:rPr>
        <w:t>e counted, weighed</w:t>
      </w:r>
      <w:r w:rsidR="006A5CDE">
        <w:rPr>
          <w:rFonts w:ascii="Times New Roman" w:hAnsi="Times New Roman" w:cs="Times New Roman"/>
          <w:sz w:val="24"/>
          <w:szCs w:val="24"/>
        </w:rPr>
        <w:t xml:space="preserve">, and </w:t>
      </w:r>
      <w:r w:rsidR="00873550">
        <w:rPr>
          <w:rFonts w:ascii="Times New Roman" w:hAnsi="Times New Roman" w:cs="Times New Roman"/>
          <w:sz w:val="24"/>
          <w:szCs w:val="24"/>
        </w:rPr>
        <w:t>staged tadpoles</w:t>
      </w:r>
      <w:r w:rsidR="00A313BC">
        <w:rPr>
          <w:rFonts w:ascii="Times New Roman" w:hAnsi="Times New Roman" w:cs="Times New Roman"/>
          <w:sz w:val="24"/>
          <w:szCs w:val="24"/>
        </w:rPr>
        <w:t xml:space="preserve">.  </w:t>
      </w:r>
      <w:r w:rsidR="00363983">
        <w:rPr>
          <w:rFonts w:ascii="Times New Roman" w:hAnsi="Times New Roman" w:cs="Times New Roman"/>
          <w:sz w:val="24"/>
          <w:szCs w:val="24"/>
        </w:rPr>
        <w:t>At the conclusion of the entire experiment, all tadpoles were weighed and staged a final time,</w:t>
      </w:r>
      <w:ins w:id="272" w:author="Thomas Collier Smith" w:date="2014-11-23T21:19:00Z">
        <w:r w:rsidR="0070579F">
          <w:rPr>
            <w:rFonts w:ascii="Times New Roman" w:hAnsi="Times New Roman" w:cs="Times New Roman"/>
            <w:sz w:val="24"/>
            <w:szCs w:val="24"/>
          </w:rPr>
          <w:t xml:space="preserve"> then </w:t>
        </w:r>
      </w:ins>
      <w:del w:id="273" w:author="Thomas Collier Smith" w:date="2014-11-23T21:19:00Z">
        <w:r w:rsidR="00363983" w:rsidDel="0070579F">
          <w:rPr>
            <w:rFonts w:ascii="Times New Roman" w:hAnsi="Times New Roman" w:cs="Times New Roman"/>
            <w:sz w:val="24"/>
            <w:szCs w:val="24"/>
          </w:rPr>
          <w:delText xml:space="preserve"> and</w:delText>
        </w:r>
      </w:del>
      <w:r w:rsidR="00363983">
        <w:rPr>
          <w:rFonts w:ascii="Times New Roman" w:hAnsi="Times New Roman" w:cs="Times New Roman"/>
          <w:sz w:val="24"/>
          <w:szCs w:val="24"/>
        </w:rPr>
        <w:t xml:space="preserve"> released back into the lakes.  </w:t>
      </w:r>
      <w:ins w:id="274" w:author="Thomas Collier Smith" w:date="2014-11-23T21:20:00Z">
        <w:r w:rsidR="0070579F">
          <w:rPr>
            <w:rFonts w:ascii="Times New Roman" w:hAnsi="Times New Roman" w:cs="Times New Roman"/>
            <w:sz w:val="24"/>
            <w:szCs w:val="24"/>
          </w:rPr>
          <w:t xml:space="preserve">To estimate biomass of </w:t>
        </w:r>
      </w:ins>
    </w:p>
    <w:p w:rsidR="003F15CA" w:rsidRPr="00B41826" w:rsidRDefault="0070579F" w:rsidP="0070579F">
      <w:pPr>
        <w:spacing w:line="480" w:lineRule="auto"/>
        <w:ind w:firstLine="720"/>
        <w:rPr>
          <w:rFonts w:ascii="Times New Roman" w:hAnsi="Times New Roman" w:cs="Times New Roman"/>
          <w:sz w:val="24"/>
          <w:szCs w:val="24"/>
        </w:rPr>
        <w:pPrChange w:id="275" w:author="Thomas Collier Smith" w:date="2014-11-23T21:17:00Z">
          <w:pPr>
            <w:spacing w:line="480" w:lineRule="auto"/>
          </w:pPr>
        </w:pPrChange>
      </w:pPr>
      <w:proofErr w:type="gramStart"/>
      <w:ins w:id="276" w:author="Thomas Collier Smith" w:date="2014-11-23T21:20:00Z">
        <w:r>
          <w:rPr>
            <w:rFonts w:ascii="Times New Roman" w:hAnsi="Times New Roman" w:cs="Times New Roman"/>
            <w:sz w:val="24"/>
            <w:szCs w:val="24"/>
          </w:rPr>
          <w:t>tadpoles</w:t>
        </w:r>
        <w:proofErr w:type="gramEnd"/>
        <w:r>
          <w:rPr>
            <w:rFonts w:ascii="Times New Roman" w:hAnsi="Times New Roman" w:cs="Times New Roman"/>
            <w:sz w:val="24"/>
            <w:szCs w:val="24"/>
          </w:rPr>
          <w:t xml:space="preserve"> in the same units as biomass of algae, we used a novel </w:t>
        </w:r>
      </w:ins>
      <w:proofErr w:type="spellStart"/>
      <w:ins w:id="277" w:author="Thomas Collier Smith" w:date="2014-11-23T21:21:00Z">
        <w:r>
          <w:rPr>
            <w:rFonts w:ascii="Times New Roman" w:hAnsi="Times New Roman" w:cs="Times New Roman"/>
            <w:sz w:val="24"/>
            <w:szCs w:val="24"/>
          </w:rPr>
          <w:t>Gosner</w:t>
        </w:r>
        <w:proofErr w:type="spellEnd"/>
        <w:r>
          <w:rPr>
            <w:rFonts w:ascii="Times New Roman" w:hAnsi="Times New Roman" w:cs="Times New Roman"/>
            <w:sz w:val="24"/>
            <w:szCs w:val="24"/>
          </w:rPr>
          <w:t xml:space="preserve"> stage</w:t>
        </w:r>
      </w:ins>
      <w:ins w:id="278" w:author="Thomas Collier Smith" w:date="2014-11-23T21:20:00Z">
        <w:r>
          <w:rPr>
            <w:rFonts w:ascii="Times New Roman" w:hAnsi="Times New Roman" w:cs="Times New Roman"/>
            <w:sz w:val="24"/>
            <w:szCs w:val="24"/>
          </w:rPr>
          <w:t>-mass re</w:t>
        </w:r>
      </w:ins>
      <w:ins w:id="279" w:author="Thomas Collier Smith" w:date="2014-11-23T21:21:00Z">
        <w:r>
          <w:rPr>
            <w:rFonts w:ascii="Times New Roman" w:hAnsi="Times New Roman" w:cs="Times New Roman"/>
            <w:sz w:val="24"/>
            <w:szCs w:val="24"/>
          </w:rPr>
          <w:t>lationship</w:t>
        </w:r>
      </w:ins>
      <w:ins w:id="280" w:author="Thomas Collier Smith" w:date="2014-11-23T21:20:00Z">
        <w:r>
          <w:rPr>
            <w:rFonts w:ascii="Times New Roman" w:hAnsi="Times New Roman" w:cs="Times New Roman"/>
            <w:sz w:val="24"/>
            <w:szCs w:val="24"/>
          </w:rPr>
          <w:t xml:space="preserve"> for tadpoles.  </w:t>
        </w:r>
      </w:ins>
      <w:del w:id="281" w:author="Thomas Collier Smith" w:date="2014-11-23T21:21:00Z">
        <w:r w:rsidR="00363983" w:rsidDel="0070579F">
          <w:rPr>
            <w:rFonts w:ascii="Times New Roman" w:hAnsi="Times New Roman" w:cs="Times New Roman"/>
            <w:sz w:val="24"/>
            <w:szCs w:val="24"/>
          </w:rPr>
          <w:delText>In order to calculate a Gosner stage-mass regression for tadpoles, w</w:delText>
        </w:r>
      </w:del>
      <w:ins w:id="282" w:author="Thomas Collier Smith" w:date="2014-11-23T21:21:00Z">
        <w:r>
          <w:rPr>
            <w:rFonts w:ascii="Times New Roman" w:hAnsi="Times New Roman" w:cs="Times New Roman"/>
            <w:sz w:val="24"/>
            <w:szCs w:val="24"/>
          </w:rPr>
          <w:t>W</w:t>
        </w:r>
      </w:ins>
      <w:r w:rsidR="00363983">
        <w:rPr>
          <w:rFonts w:ascii="Times New Roman" w:hAnsi="Times New Roman" w:cs="Times New Roman"/>
          <w:sz w:val="24"/>
          <w:szCs w:val="24"/>
        </w:rPr>
        <w:t>e collected</w:t>
      </w:r>
      <w:ins w:id="283" w:author="Thomas Collier Smith" w:date="2014-11-23T21:22:00Z">
        <w:r>
          <w:rPr>
            <w:rFonts w:ascii="Times New Roman" w:hAnsi="Times New Roman" w:cs="Times New Roman"/>
            <w:sz w:val="24"/>
            <w:szCs w:val="24"/>
          </w:rPr>
          <w:t xml:space="preserve"> 37 tadpoles from a non-study lake (Marmot Lake, 3590 m elevation, </w:t>
        </w:r>
        <w:r w:rsidRPr="00C11BBD">
          <w:rPr>
            <w:rFonts w:ascii="Times New Roman" w:hAnsi="Times New Roman" w:cs="Times New Roman"/>
            <w:sz w:val="24"/>
            <w:szCs w:val="24"/>
          </w:rPr>
          <w:t>37°15'36.33" N 118°41'01.38" W</w:t>
        </w:r>
      </w:ins>
      <w:del w:id="284" w:author="Thomas Collier Smith" w:date="2014-11-23T21:22:00Z">
        <w:r w:rsidR="00363983" w:rsidDel="0070579F">
          <w:rPr>
            <w:rFonts w:ascii="Times New Roman" w:hAnsi="Times New Roman" w:cs="Times New Roman"/>
            <w:sz w:val="24"/>
            <w:szCs w:val="24"/>
          </w:rPr>
          <w:delText xml:space="preserve">, euthanized and preserved in 10% formalin 37 tadpoles from a non-study lake (Marmot Lake, 3590 m elevation, </w:delText>
        </w:r>
        <w:r w:rsidR="00363983" w:rsidRPr="00C11BBD" w:rsidDel="0070579F">
          <w:rPr>
            <w:rFonts w:ascii="Times New Roman" w:hAnsi="Times New Roman" w:cs="Times New Roman"/>
            <w:sz w:val="24"/>
            <w:szCs w:val="24"/>
          </w:rPr>
          <w:delText>37°15'36.33" N 118°41'01.38" W</w:delText>
        </w:r>
        <w:r w:rsidR="00363983" w:rsidDel="0070579F">
          <w:rPr>
            <w:rFonts w:ascii="Times New Roman" w:hAnsi="Times New Roman" w:cs="Times New Roman"/>
            <w:sz w:val="24"/>
            <w:szCs w:val="24"/>
          </w:rPr>
          <w:delText>)</w:delText>
        </w:r>
      </w:del>
      <w:r w:rsidR="00363983">
        <w:rPr>
          <w:rFonts w:ascii="Times New Roman" w:hAnsi="Times New Roman" w:cs="Times New Roman"/>
          <w:sz w:val="24"/>
          <w:szCs w:val="24"/>
        </w:rPr>
        <w:t>.</w:t>
      </w:r>
      <w:r w:rsidR="00B41826">
        <w:rPr>
          <w:rFonts w:ascii="Times New Roman" w:hAnsi="Times New Roman" w:cs="Times New Roman"/>
          <w:sz w:val="24"/>
          <w:szCs w:val="24"/>
        </w:rPr>
        <w:t xml:space="preserve">  </w:t>
      </w:r>
      <w:del w:id="285" w:author="Thomas Collier Smith" w:date="2014-11-23T21:22:00Z">
        <w:r w:rsidR="003F15CA" w:rsidRPr="005A4FDD" w:rsidDel="0070579F">
          <w:rPr>
            <w:rFonts w:ascii="Times New Roman" w:hAnsi="Times New Roman" w:cs="Times New Roman"/>
            <w:sz w:val="24"/>
            <w:szCs w:val="24"/>
          </w:rPr>
          <w:delText xml:space="preserve">The tadpole samples were collected to serve as a model for ash free dry mass. </w:delText>
        </w:r>
        <w:r w:rsidR="003F15CA" w:rsidDel="0070579F">
          <w:rPr>
            <w:rFonts w:ascii="Times New Roman" w:hAnsi="Times New Roman" w:cs="Times New Roman"/>
            <w:sz w:val="24"/>
            <w:szCs w:val="24"/>
          </w:rPr>
          <w:delText xml:space="preserve"> </w:delText>
        </w:r>
        <w:r w:rsidR="003F15CA" w:rsidRPr="005A4FDD" w:rsidDel="0070579F">
          <w:rPr>
            <w:rFonts w:ascii="Times New Roman" w:hAnsi="Times New Roman" w:cs="Times New Roman"/>
            <w:sz w:val="24"/>
            <w:szCs w:val="24"/>
          </w:rPr>
          <w:delText xml:space="preserve">The lengths of the </w:delText>
        </w:r>
      </w:del>
      <w:del w:id="286" w:author="Thomas Collier Smith" w:date="2014-11-23T21:23:00Z">
        <w:r w:rsidR="003F15CA" w:rsidRPr="005A4FDD" w:rsidDel="0070579F">
          <w:rPr>
            <w:rFonts w:ascii="Times New Roman" w:hAnsi="Times New Roman" w:cs="Times New Roman"/>
            <w:sz w:val="24"/>
            <w:szCs w:val="24"/>
          </w:rPr>
          <w:delText>t</w:delText>
        </w:r>
      </w:del>
      <w:ins w:id="287" w:author="Thomas Collier Smith" w:date="2014-11-23T21:23:00Z">
        <w:r w:rsidR="00367050">
          <w:rPr>
            <w:rFonts w:ascii="Times New Roman" w:hAnsi="Times New Roman" w:cs="Times New Roman"/>
            <w:sz w:val="24"/>
            <w:szCs w:val="24"/>
          </w:rPr>
          <w:t>These non-experimental t</w:t>
        </w:r>
      </w:ins>
      <w:r w:rsidR="003F15CA" w:rsidRPr="005A4FDD">
        <w:rPr>
          <w:rFonts w:ascii="Times New Roman" w:hAnsi="Times New Roman" w:cs="Times New Roman"/>
          <w:sz w:val="24"/>
          <w:szCs w:val="24"/>
        </w:rPr>
        <w:t xml:space="preserve">adpoles were </w:t>
      </w:r>
      <w:ins w:id="288" w:author="Thomas Collier Smith" w:date="2014-11-23T21:23:00Z">
        <w:r w:rsidR="00367050">
          <w:rPr>
            <w:rFonts w:ascii="Times New Roman" w:hAnsi="Times New Roman" w:cs="Times New Roman"/>
            <w:sz w:val="24"/>
            <w:szCs w:val="24"/>
          </w:rPr>
          <w:t>euthanized in MS222 (</w:t>
        </w:r>
      </w:ins>
      <w:ins w:id="289" w:author="Thomas Collier Smith" w:date="2014-11-23T21:24:00Z">
        <w:r w:rsidR="00367050">
          <w:rPr>
            <w:rFonts w:ascii="Times New Roman" w:hAnsi="Times New Roman" w:cs="Times New Roman"/>
            <w:sz w:val="24"/>
            <w:szCs w:val="24"/>
          </w:rPr>
          <w:t>UCSB IACUC protocol #</w:t>
        </w:r>
      </w:ins>
      <w:ins w:id="290" w:author="Thomas Collier Smith" w:date="2014-11-23T21:23:00Z">
        <w:r w:rsidR="00367050">
          <w:rPr>
            <w:rFonts w:ascii="Times New Roman" w:hAnsi="Times New Roman" w:cs="Times New Roman"/>
            <w:sz w:val="24"/>
            <w:szCs w:val="24"/>
          </w:rPr>
          <w:t>)</w:t>
        </w:r>
      </w:ins>
      <w:ins w:id="291" w:author="Thomas Collier Smith" w:date="2014-11-23T21:26:00Z">
        <w:r w:rsidR="00367050">
          <w:rPr>
            <w:rFonts w:ascii="Times New Roman" w:hAnsi="Times New Roman" w:cs="Times New Roman"/>
            <w:sz w:val="24"/>
            <w:szCs w:val="24"/>
          </w:rPr>
          <w:t>,</w:t>
        </w:r>
      </w:ins>
      <w:ins w:id="292" w:author="Thomas Collier Smith" w:date="2014-11-23T21:23:00Z">
        <w:r w:rsidR="00367050">
          <w:rPr>
            <w:rFonts w:ascii="Times New Roman" w:hAnsi="Times New Roman" w:cs="Times New Roman"/>
            <w:sz w:val="24"/>
            <w:szCs w:val="24"/>
          </w:rPr>
          <w:t xml:space="preserve"> </w:t>
        </w:r>
      </w:ins>
      <w:ins w:id="293" w:author="Thomas Collier Smith" w:date="2014-11-23T21:26:00Z">
        <w:r w:rsidR="00367050">
          <w:rPr>
            <w:rFonts w:ascii="Times New Roman" w:hAnsi="Times New Roman" w:cs="Times New Roman"/>
            <w:sz w:val="24"/>
            <w:szCs w:val="24"/>
          </w:rPr>
          <w:t xml:space="preserve">staged, </w:t>
        </w:r>
      </w:ins>
      <w:r w:rsidR="003F15CA" w:rsidRPr="005A4FDD">
        <w:rPr>
          <w:rFonts w:ascii="Times New Roman" w:hAnsi="Times New Roman" w:cs="Times New Roman"/>
          <w:sz w:val="24"/>
          <w:szCs w:val="24"/>
        </w:rPr>
        <w:t>measured</w:t>
      </w:r>
      <w:ins w:id="294" w:author="Thomas Collier Smith" w:date="2014-11-23T21:26:00Z">
        <w:r w:rsidR="00367050">
          <w:rPr>
            <w:rFonts w:ascii="Times New Roman" w:hAnsi="Times New Roman" w:cs="Times New Roman"/>
            <w:sz w:val="24"/>
            <w:szCs w:val="24"/>
          </w:rPr>
          <w:t>,</w:t>
        </w:r>
      </w:ins>
      <w:r w:rsidR="003F15CA" w:rsidRPr="005A4FDD">
        <w:rPr>
          <w:rFonts w:ascii="Times New Roman" w:hAnsi="Times New Roman" w:cs="Times New Roman"/>
          <w:sz w:val="24"/>
          <w:szCs w:val="24"/>
        </w:rPr>
        <w:t xml:space="preserve"> and </w:t>
      </w:r>
      <w:del w:id="295" w:author="Thomas Collier Smith" w:date="2014-11-23T21:26:00Z">
        <w:r w:rsidR="003F15CA" w:rsidRPr="005A4FDD" w:rsidDel="00367050">
          <w:rPr>
            <w:rFonts w:ascii="Times New Roman" w:hAnsi="Times New Roman" w:cs="Times New Roman"/>
            <w:sz w:val="24"/>
            <w:szCs w:val="24"/>
          </w:rPr>
          <w:delText xml:space="preserve">the </w:delText>
        </w:r>
      </w:del>
      <w:ins w:id="296" w:author="Thomas Collier Smith" w:date="2014-11-23T21:26:00Z">
        <w:r w:rsidR="00367050">
          <w:rPr>
            <w:rFonts w:ascii="Times New Roman" w:hAnsi="Times New Roman" w:cs="Times New Roman"/>
            <w:sz w:val="24"/>
            <w:szCs w:val="24"/>
          </w:rPr>
          <w:t>dissected to remove</w:t>
        </w:r>
        <w:r w:rsidR="00367050" w:rsidRPr="005A4FDD">
          <w:rPr>
            <w:rFonts w:ascii="Times New Roman" w:hAnsi="Times New Roman" w:cs="Times New Roman"/>
            <w:sz w:val="24"/>
            <w:szCs w:val="24"/>
          </w:rPr>
          <w:t xml:space="preserve"> </w:t>
        </w:r>
      </w:ins>
      <w:r w:rsidR="003F15CA" w:rsidRPr="005A4FDD">
        <w:rPr>
          <w:rFonts w:ascii="Times New Roman" w:hAnsi="Times New Roman" w:cs="Times New Roman"/>
          <w:sz w:val="24"/>
          <w:szCs w:val="24"/>
        </w:rPr>
        <w:t>gut</w:t>
      </w:r>
      <w:ins w:id="297" w:author="Thomas Collier Smith" w:date="2014-11-23T21:27:00Z">
        <w:r w:rsidR="00367050">
          <w:rPr>
            <w:rFonts w:ascii="Times New Roman" w:hAnsi="Times New Roman" w:cs="Times New Roman"/>
            <w:sz w:val="24"/>
            <w:szCs w:val="24"/>
          </w:rPr>
          <w:t xml:space="preserve"> content</w:t>
        </w:r>
      </w:ins>
      <w:del w:id="298" w:author="Thomas Collier Smith" w:date="2014-11-23T21:27:00Z">
        <w:r w:rsidR="003F15CA" w:rsidDel="00367050">
          <w:rPr>
            <w:rFonts w:ascii="Times New Roman" w:hAnsi="Times New Roman" w:cs="Times New Roman"/>
            <w:sz w:val="24"/>
            <w:szCs w:val="24"/>
          </w:rPr>
          <w:delText xml:space="preserve">s of tadpoles </w:delText>
        </w:r>
        <w:r w:rsidR="003F15CA" w:rsidRPr="005A4FDD" w:rsidDel="00367050">
          <w:rPr>
            <w:rFonts w:ascii="Times New Roman" w:hAnsi="Times New Roman" w:cs="Times New Roman"/>
            <w:sz w:val="24"/>
            <w:szCs w:val="24"/>
          </w:rPr>
          <w:delText>were removed</w:delText>
        </w:r>
      </w:del>
      <w:r w:rsidR="003F15CA">
        <w:rPr>
          <w:rFonts w:ascii="Times New Roman" w:hAnsi="Times New Roman" w:cs="Times New Roman"/>
          <w:sz w:val="24"/>
          <w:szCs w:val="24"/>
        </w:rPr>
        <w:t xml:space="preserve"> for</w:t>
      </w:r>
      <w:r w:rsidR="003F15CA" w:rsidRPr="005A4FDD">
        <w:rPr>
          <w:rFonts w:ascii="Times New Roman" w:hAnsi="Times New Roman" w:cs="Times New Roman"/>
          <w:sz w:val="24"/>
          <w:szCs w:val="24"/>
        </w:rPr>
        <w:t xml:space="preserve"> inspect</w:t>
      </w:r>
      <w:r w:rsidR="003F15CA">
        <w:rPr>
          <w:rFonts w:ascii="Times New Roman" w:hAnsi="Times New Roman" w:cs="Times New Roman"/>
          <w:sz w:val="24"/>
          <w:szCs w:val="24"/>
        </w:rPr>
        <w:t>ion</w:t>
      </w:r>
      <w:r w:rsidR="003F15CA" w:rsidRPr="005A4FDD">
        <w:rPr>
          <w:rFonts w:ascii="Times New Roman" w:hAnsi="Times New Roman" w:cs="Times New Roman"/>
          <w:sz w:val="24"/>
          <w:szCs w:val="24"/>
        </w:rPr>
        <w:t xml:space="preserve">. </w:t>
      </w:r>
      <w:r w:rsidR="003F15CA">
        <w:rPr>
          <w:rFonts w:ascii="Times New Roman" w:hAnsi="Times New Roman" w:cs="Times New Roman"/>
          <w:sz w:val="24"/>
          <w:szCs w:val="24"/>
        </w:rPr>
        <w:t xml:space="preserve"> </w:t>
      </w:r>
      <w:ins w:id="299" w:author="Thomas Collier Smith" w:date="2014-11-23T21:23:00Z">
        <w:r>
          <w:rPr>
            <w:rFonts w:ascii="Times New Roman" w:hAnsi="Times New Roman" w:cs="Times New Roman"/>
            <w:sz w:val="24"/>
            <w:szCs w:val="24"/>
          </w:rPr>
          <w:t xml:space="preserve">We dried the </w:t>
        </w:r>
      </w:ins>
      <w:del w:id="300" w:author="Thomas Collier Smith" w:date="2014-11-23T21:23:00Z">
        <w:r w:rsidR="003F15CA" w:rsidRPr="005A4FDD" w:rsidDel="0070579F">
          <w:rPr>
            <w:rFonts w:ascii="Times New Roman" w:hAnsi="Times New Roman" w:cs="Times New Roman"/>
            <w:sz w:val="24"/>
            <w:szCs w:val="24"/>
          </w:rPr>
          <w:delText xml:space="preserve">The </w:delText>
        </w:r>
      </w:del>
      <w:r w:rsidR="003F15CA">
        <w:rPr>
          <w:rFonts w:ascii="Times New Roman" w:hAnsi="Times New Roman" w:cs="Times New Roman"/>
          <w:sz w:val="24"/>
          <w:szCs w:val="24"/>
        </w:rPr>
        <w:t xml:space="preserve">remaining tissue </w:t>
      </w:r>
      <w:del w:id="301" w:author="Thomas Collier Smith" w:date="2014-11-23T21:23:00Z">
        <w:r w:rsidR="003F15CA" w:rsidDel="0070579F">
          <w:rPr>
            <w:rFonts w:ascii="Times New Roman" w:hAnsi="Times New Roman" w:cs="Times New Roman"/>
            <w:sz w:val="24"/>
            <w:szCs w:val="24"/>
          </w:rPr>
          <w:delText>was dried</w:delText>
        </w:r>
        <w:r w:rsidR="003F15CA" w:rsidRPr="005A4FDD" w:rsidDel="0070579F">
          <w:rPr>
            <w:rFonts w:ascii="Times New Roman" w:hAnsi="Times New Roman" w:cs="Times New Roman"/>
            <w:sz w:val="24"/>
            <w:szCs w:val="24"/>
          </w:rPr>
          <w:delText xml:space="preserve"> </w:delText>
        </w:r>
      </w:del>
      <w:r w:rsidR="003F15CA" w:rsidRPr="005A4FDD">
        <w:rPr>
          <w:rFonts w:ascii="Times New Roman" w:hAnsi="Times New Roman" w:cs="Times New Roman"/>
          <w:sz w:val="24"/>
          <w:szCs w:val="24"/>
        </w:rPr>
        <w:t>at 105° C for 24 hours</w:t>
      </w:r>
      <w:r w:rsidR="003F15CA">
        <w:rPr>
          <w:rFonts w:ascii="Times New Roman" w:hAnsi="Times New Roman" w:cs="Times New Roman"/>
          <w:sz w:val="24"/>
          <w:szCs w:val="24"/>
        </w:rPr>
        <w:t>, then weighed</w:t>
      </w:r>
      <w:r w:rsidR="003F15CA" w:rsidRPr="005A4FDD">
        <w:rPr>
          <w:rFonts w:ascii="Times New Roman" w:hAnsi="Times New Roman" w:cs="Times New Roman"/>
          <w:sz w:val="24"/>
          <w:szCs w:val="24"/>
        </w:rPr>
        <w:t xml:space="preserve"> and</w:t>
      </w:r>
      <w:r w:rsidR="003F15CA">
        <w:rPr>
          <w:rFonts w:ascii="Times New Roman" w:hAnsi="Times New Roman" w:cs="Times New Roman"/>
          <w:sz w:val="24"/>
          <w:szCs w:val="24"/>
        </w:rPr>
        <w:t xml:space="preserve"> combusted</w:t>
      </w:r>
      <w:r w:rsidR="003F15CA" w:rsidRPr="005A4FDD">
        <w:rPr>
          <w:rFonts w:ascii="Times New Roman" w:hAnsi="Times New Roman" w:cs="Times New Roman"/>
          <w:sz w:val="24"/>
          <w:szCs w:val="24"/>
        </w:rPr>
        <w:t xml:space="preserve"> at 500° C for one hour</w:t>
      </w:r>
      <w:r w:rsidR="003F15CA">
        <w:rPr>
          <w:rFonts w:ascii="Times New Roman" w:hAnsi="Times New Roman" w:cs="Times New Roman"/>
          <w:sz w:val="24"/>
          <w:szCs w:val="24"/>
        </w:rPr>
        <w:t xml:space="preserve">, and reweighed.  The AFDM was calculated to the nearest 0.1 mg from the difference between dry weight and the weight after combustion.  Ash free dry </w:t>
      </w:r>
      <w:proofErr w:type="spellStart"/>
      <w:r w:rsidR="003F15CA">
        <w:rPr>
          <w:rFonts w:ascii="Times New Roman" w:hAnsi="Times New Roman" w:cs="Times New Roman"/>
          <w:sz w:val="24"/>
          <w:szCs w:val="24"/>
        </w:rPr>
        <w:t>mass</w:t>
      </w:r>
      <w:ins w:id="302" w:author="Thomas Collier Smith" w:date="2014-11-23T21:34:00Z">
        <w:r w:rsidR="00367050">
          <w:rPr>
            <w:rFonts w:ascii="Times New Roman" w:hAnsi="Times New Roman" w:cs="Times New Roman"/>
            <w:sz w:val="24"/>
            <w:szCs w:val="24"/>
          </w:rPr>
          <w:t>es</w:t>
        </w:r>
      </w:ins>
      <w:del w:id="303" w:author="Thomas Collier Smith" w:date="2014-11-23T21:34:00Z">
        <w:r w:rsidR="003F15CA" w:rsidDel="00367050">
          <w:rPr>
            <w:rFonts w:ascii="Times New Roman" w:hAnsi="Times New Roman" w:cs="Times New Roman"/>
            <w:sz w:val="24"/>
            <w:szCs w:val="24"/>
          </w:rPr>
          <w:delText xml:space="preserve"> values </w:delText>
        </w:r>
      </w:del>
      <w:r w:rsidR="003F15CA" w:rsidRPr="00B41826">
        <w:rPr>
          <w:rFonts w:ascii="Times New Roman" w:hAnsi="Times New Roman" w:cs="Times New Roman"/>
          <w:sz w:val="24"/>
          <w:szCs w:val="24"/>
        </w:rPr>
        <w:t>from</w:t>
      </w:r>
      <w:proofErr w:type="spellEnd"/>
      <w:r w:rsidR="003F15CA" w:rsidRPr="00B41826">
        <w:rPr>
          <w:rFonts w:ascii="Times New Roman" w:hAnsi="Times New Roman" w:cs="Times New Roman"/>
          <w:sz w:val="24"/>
          <w:szCs w:val="24"/>
        </w:rPr>
        <w:t xml:space="preserve"> the </w:t>
      </w:r>
      <w:r w:rsidR="003F15CA">
        <w:rPr>
          <w:rFonts w:ascii="Times New Roman" w:hAnsi="Times New Roman" w:cs="Times New Roman"/>
          <w:sz w:val="24"/>
          <w:szCs w:val="24"/>
        </w:rPr>
        <w:t>37 non-</w:t>
      </w:r>
      <w:del w:id="304" w:author="Thomas Collier Smith" w:date="2014-11-23T21:33:00Z">
        <w:r w:rsidR="003F15CA" w:rsidDel="00367050">
          <w:rPr>
            <w:rFonts w:ascii="Times New Roman" w:hAnsi="Times New Roman" w:cs="Times New Roman"/>
            <w:sz w:val="24"/>
            <w:szCs w:val="24"/>
          </w:rPr>
          <w:delText>study lake</w:delText>
        </w:r>
      </w:del>
      <w:ins w:id="305" w:author="Thomas Collier Smith" w:date="2014-11-23T21:33:00Z">
        <w:r w:rsidR="00367050">
          <w:rPr>
            <w:rFonts w:ascii="Times New Roman" w:hAnsi="Times New Roman" w:cs="Times New Roman"/>
            <w:sz w:val="24"/>
            <w:szCs w:val="24"/>
          </w:rPr>
          <w:t>experimental</w:t>
        </w:r>
      </w:ins>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 xml:space="preserve">tadpoles were graphed against their respective </w:t>
      </w:r>
      <w:proofErr w:type="spellStart"/>
      <w:r w:rsidR="003F15CA" w:rsidRPr="00B41826">
        <w:rPr>
          <w:rFonts w:ascii="Times New Roman" w:hAnsi="Times New Roman" w:cs="Times New Roman"/>
          <w:sz w:val="24"/>
          <w:szCs w:val="24"/>
        </w:rPr>
        <w:t>Gosner</w:t>
      </w:r>
      <w:proofErr w:type="spellEnd"/>
      <w:r w:rsidR="003F15CA" w:rsidRPr="00B41826">
        <w:rPr>
          <w:rFonts w:ascii="Times New Roman" w:hAnsi="Times New Roman" w:cs="Times New Roman"/>
          <w:sz w:val="24"/>
          <w:szCs w:val="24"/>
        </w:rPr>
        <w:t xml:space="preserve"> stages to produce a </w:t>
      </w:r>
      <w:del w:id="306" w:author="Thomas Collier Smith" w:date="2014-11-23T21:34:00Z">
        <w:r w:rsidR="003F15CA" w:rsidRPr="00B41826" w:rsidDel="00367050">
          <w:rPr>
            <w:rFonts w:ascii="Times New Roman" w:hAnsi="Times New Roman" w:cs="Times New Roman"/>
            <w:sz w:val="24"/>
            <w:szCs w:val="24"/>
          </w:rPr>
          <w:delText>length</w:delText>
        </w:r>
      </w:del>
      <w:ins w:id="307" w:author="Thomas Collier Smith" w:date="2014-11-23T21:34:00Z">
        <w:r w:rsidR="00367050">
          <w:rPr>
            <w:rFonts w:ascii="Times New Roman" w:hAnsi="Times New Roman" w:cs="Times New Roman"/>
            <w:sz w:val="24"/>
            <w:szCs w:val="24"/>
          </w:rPr>
          <w:t>stage</w:t>
        </w:r>
      </w:ins>
      <w:r w:rsidR="003F15CA" w:rsidRPr="00B41826">
        <w:rPr>
          <w:rFonts w:ascii="Times New Roman" w:hAnsi="Times New Roman" w:cs="Times New Roman"/>
          <w:sz w:val="24"/>
          <w:szCs w:val="24"/>
        </w:rPr>
        <w:t xml:space="preserve">-mass relationship. </w:t>
      </w:r>
      <w:r w:rsidR="003F15CA">
        <w:rPr>
          <w:rFonts w:ascii="Times New Roman" w:hAnsi="Times New Roman" w:cs="Times New Roman"/>
          <w:sz w:val="24"/>
          <w:szCs w:val="24"/>
        </w:rPr>
        <w:t xml:space="preserve">We </w:t>
      </w:r>
      <w:del w:id="308" w:author="Thomas Collier Smith" w:date="2014-11-23T21:34:00Z">
        <w:r w:rsidR="003F15CA" w:rsidDel="00CC607A">
          <w:rPr>
            <w:rFonts w:ascii="Times New Roman" w:hAnsi="Times New Roman" w:cs="Times New Roman"/>
            <w:sz w:val="24"/>
            <w:szCs w:val="24"/>
          </w:rPr>
          <w:delText xml:space="preserve">used </w:delText>
        </w:r>
      </w:del>
      <w:ins w:id="309" w:author="Thomas Collier Smith" w:date="2014-11-23T21:34:00Z">
        <w:r w:rsidR="00CC607A">
          <w:rPr>
            <w:rFonts w:ascii="Times New Roman" w:hAnsi="Times New Roman" w:cs="Times New Roman"/>
            <w:sz w:val="24"/>
            <w:szCs w:val="24"/>
          </w:rPr>
          <w:t xml:space="preserve">fit this relationship with </w:t>
        </w:r>
      </w:ins>
      <w:r w:rsidR="003F15CA">
        <w:rPr>
          <w:rFonts w:ascii="Times New Roman" w:hAnsi="Times New Roman" w:cs="Times New Roman"/>
          <w:sz w:val="24"/>
          <w:szCs w:val="24"/>
        </w:rPr>
        <w:t>the</w:t>
      </w:r>
      <w:r w:rsidR="003F15CA" w:rsidRPr="00B41826">
        <w:rPr>
          <w:rFonts w:ascii="Times New Roman" w:hAnsi="Times New Roman" w:cs="Times New Roman"/>
          <w:sz w:val="24"/>
          <w:szCs w:val="24"/>
        </w:rPr>
        <w:t xml:space="preserve"> power function</w:t>
      </w:r>
      <w:r w:rsidR="003F15CA">
        <w:rPr>
          <w:rFonts w:ascii="Times New Roman" w:hAnsi="Times New Roman" w:cs="Times New Roman"/>
          <w:sz w:val="24"/>
          <w:szCs w:val="24"/>
        </w:rPr>
        <w:t xml:space="preserve"> </w:t>
      </w:r>
      <w:commentRangeStart w:id="310"/>
      <w:del w:id="311" w:author="Thomas Collier Smith" w:date="2014-11-23T21:34:00Z">
        <w:r w:rsidR="003F15CA" w:rsidDel="00CC607A">
          <w:rPr>
            <w:rFonts w:ascii="Times New Roman" w:hAnsi="Times New Roman" w:cs="Times New Roman"/>
            <w:sz w:val="24"/>
            <w:szCs w:val="24"/>
          </w:rPr>
          <w:delText>(</w:delText>
        </w:r>
      </w:del>
      <w:ins w:id="312" w:author="Thomas Collier Smith" w:date="2014-11-23T21:46:00Z">
        <w:r w:rsidR="002B45E4">
          <w:rPr>
            <w:rFonts w:ascii="Times New Roman" w:hAnsi="Times New Roman" w:cs="Times New Roman"/>
            <w:sz w:val="24"/>
            <w:szCs w:val="24"/>
          </w:rPr>
          <w:t xml:space="preserve">mg </w:t>
        </w:r>
      </w:ins>
      <w:r w:rsidR="003F15CA">
        <w:rPr>
          <w:rFonts w:ascii="Times New Roman" w:hAnsi="Times New Roman" w:cs="Times New Roman"/>
          <w:sz w:val="24"/>
          <w:szCs w:val="24"/>
        </w:rPr>
        <w:t xml:space="preserve">AFDM = </w:t>
      </w:r>
      <w:ins w:id="313" w:author="Thomas Collier Smith" w:date="2014-11-23T21:32:00Z">
        <w:r w:rsidR="00367050">
          <w:rPr>
            <w:rFonts w:ascii="Times New Roman" w:hAnsi="Times New Roman" w:cs="Times New Roman"/>
            <w:sz w:val="24"/>
            <w:szCs w:val="24"/>
          </w:rPr>
          <w:t>3 x 10</w:t>
        </w:r>
        <w:r w:rsidR="00367050" w:rsidRPr="00367050">
          <w:rPr>
            <w:rFonts w:ascii="Times New Roman" w:hAnsi="Times New Roman" w:cs="Times New Roman"/>
            <w:sz w:val="24"/>
            <w:szCs w:val="24"/>
            <w:vertAlign w:val="superscript"/>
          </w:rPr>
          <w:t>-7</w:t>
        </w:r>
      </w:ins>
      <w:ins w:id="314" w:author="Thomas Collier Smith" w:date="2014-11-23T21:33:00Z">
        <w:r w:rsidR="00367050">
          <w:rPr>
            <w:rFonts w:ascii="Times New Roman" w:hAnsi="Times New Roman" w:cs="Times New Roman"/>
            <w:sz w:val="24"/>
            <w:szCs w:val="24"/>
          </w:rPr>
          <w:t xml:space="preserve"> x </w:t>
        </w:r>
      </w:ins>
      <w:del w:id="315" w:author="Thomas Collier Smith" w:date="2014-11-23T21:32:00Z">
        <w:r w:rsidR="003F15CA" w:rsidRPr="00367050" w:rsidDel="00367050">
          <w:rPr>
            <w:rFonts w:ascii="Times New Roman" w:hAnsi="Times New Roman" w:cs="Times New Roman"/>
            <w:sz w:val="24"/>
            <w:szCs w:val="24"/>
          </w:rPr>
          <w:delText>0</w:delText>
        </w:r>
        <w:r w:rsidR="003F15CA" w:rsidDel="00367050">
          <w:rPr>
            <w:rFonts w:ascii="Times New Roman" w:hAnsi="Times New Roman" w:cs="Times New Roman"/>
            <w:sz w:val="24"/>
            <w:szCs w:val="24"/>
          </w:rPr>
          <w:delText>.0000003</w:delText>
        </w:r>
      </w:del>
      <w:ins w:id="316" w:author="Thomas Collier Smith" w:date="2014-11-23T21:29:00Z">
        <w:r w:rsidR="00367050">
          <w:rPr>
            <w:rFonts w:ascii="Times New Roman" w:hAnsi="Times New Roman" w:cs="Times New Roman"/>
            <w:sz w:val="24"/>
            <w:szCs w:val="24"/>
          </w:rPr>
          <w:t xml:space="preserve"> </w:t>
        </w:r>
      </w:ins>
      <w:del w:id="317" w:author="Thomas Collier Smith" w:date="2014-11-23T21:29:00Z">
        <w:r w:rsidR="003F15CA" w:rsidDel="00367050">
          <w:rPr>
            <w:rFonts w:ascii="Times New Roman" w:hAnsi="Times New Roman" w:cs="Times New Roman"/>
            <w:sz w:val="24"/>
            <w:szCs w:val="24"/>
          </w:rPr>
          <w:delText>(</w:delText>
        </w:r>
      </w:del>
      <w:del w:id="318" w:author="Thomas Collier Smith" w:date="2014-11-23T21:44:00Z">
        <w:r w:rsidR="003F15CA" w:rsidDel="002B45E4">
          <w:rPr>
            <w:rFonts w:ascii="Times New Roman" w:hAnsi="Times New Roman" w:cs="Times New Roman"/>
            <w:sz w:val="24"/>
            <w:szCs w:val="24"/>
          </w:rPr>
          <w:delText>length</w:delText>
        </w:r>
      </w:del>
      <w:ins w:id="319" w:author="Thomas Collier Smith" w:date="2014-11-23T21:44:00Z">
        <w:r w:rsidR="002B45E4">
          <w:rPr>
            <w:rFonts w:ascii="Times New Roman" w:hAnsi="Times New Roman" w:cs="Times New Roman"/>
            <w:sz w:val="24"/>
            <w:szCs w:val="24"/>
          </w:rPr>
          <w:t>stage</w:t>
        </w:r>
      </w:ins>
      <w:del w:id="320" w:author="Thomas Collier Smith" w:date="2014-11-23T21:29:00Z">
        <w:r w:rsidR="003F15CA" w:rsidDel="00367050">
          <w:rPr>
            <w:rFonts w:ascii="Times New Roman" w:hAnsi="Times New Roman" w:cs="Times New Roman"/>
            <w:sz w:val="24"/>
            <w:szCs w:val="24"/>
          </w:rPr>
          <w:delText>)</w:delText>
        </w:r>
      </w:del>
      <w:r w:rsidR="003F15CA" w:rsidRPr="007254C3">
        <w:rPr>
          <w:rFonts w:ascii="Times New Roman" w:hAnsi="Times New Roman" w:cs="Times New Roman"/>
          <w:sz w:val="24"/>
          <w:szCs w:val="24"/>
          <w:vertAlign w:val="superscript"/>
        </w:rPr>
        <w:t>5.</w:t>
      </w:r>
      <w:r w:rsidR="003F15CA">
        <w:rPr>
          <w:rFonts w:ascii="Times New Roman" w:hAnsi="Times New Roman" w:cs="Times New Roman"/>
          <w:sz w:val="24"/>
          <w:szCs w:val="24"/>
          <w:vertAlign w:val="superscript"/>
        </w:rPr>
        <w:t>3</w:t>
      </w:r>
      <w:del w:id="321" w:author="Thomas Collier Smith" w:date="2014-11-23T21:33:00Z">
        <w:r w:rsidR="003F15CA" w:rsidDel="00367050">
          <w:rPr>
            <w:rFonts w:ascii="Times New Roman" w:hAnsi="Times New Roman" w:cs="Times New Roman"/>
            <w:sz w:val="24"/>
            <w:szCs w:val="24"/>
            <w:vertAlign w:val="superscript"/>
          </w:rPr>
          <w:delText xml:space="preserve"> </w:delText>
        </w:r>
      </w:del>
      <w:del w:id="322" w:author="Thomas Collier Smith" w:date="2014-11-23T21:34:00Z">
        <w:r w:rsidR="003F15CA" w:rsidDel="00CC607A">
          <w:rPr>
            <w:rFonts w:ascii="Times New Roman" w:hAnsi="Times New Roman" w:cs="Times New Roman"/>
            <w:sz w:val="24"/>
            <w:szCs w:val="24"/>
          </w:rPr>
          <w:delText>,</w:delText>
        </w:r>
      </w:del>
      <w:ins w:id="323" w:author="Thomas Collier Smith" w:date="2014-11-23T21:34:00Z">
        <w:r w:rsidR="00CC607A">
          <w:rPr>
            <w:rFonts w:ascii="Times New Roman" w:hAnsi="Times New Roman" w:cs="Times New Roman"/>
            <w:sz w:val="24"/>
            <w:szCs w:val="24"/>
          </w:rPr>
          <w:t xml:space="preserve"> (</w:t>
        </w:r>
      </w:ins>
      <w:del w:id="324" w:author="Thomas Collier Smith" w:date="2014-11-23T21:34:00Z">
        <w:r w:rsidR="003F15CA" w:rsidDel="00CC607A">
          <w:rPr>
            <w:rFonts w:ascii="Times New Roman" w:hAnsi="Times New Roman" w:cs="Times New Roman"/>
            <w:sz w:val="24"/>
            <w:szCs w:val="24"/>
          </w:rPr>
          <w:delText xml:space="preserve"> </w:delText>
        </w:r>
      </w:del>
      <w:r w:rsidR="003F15CA">
        <w:rPr>
          <w:rFonts w:ascii="Times New Roman" w:hAnsi="Times New Roman" w:cs="Times New Roman"/>
          <w:sz w:val="24"/>
          <w:szCs w:val="24"/>
        </w:rPr>
        <w:t>R</w:t>
      </w:r>
      <w:r w:rsidR="003F15CA">
        <w:rPr>
          <w:rFonts w:ascii="Times New Roman" w:hAnsi="Times New Roman" w:cs="Times New Roman"/>
          <w:sz w:val="24"/>
          <w:szCs w:val="24"/>
          <w:vertAlign w:val="superscript"/>
        </w:rPr>
        <w:t>2</w:t>
      </w:r>
      <w:r w:rsidR="003F15CA" w:rsidRPr="00B41826">
        <w:rPr>
          <w:rFonts w:ascii="Times New Roman" w:hAnsi="Times New Roman" w:cs="Times New Roman"/>
          <w:sz w:val="24"/>
          <w:szCs w:val="24"/>
        </w:rPr>
        <w:t xml:space="preserve"> </w:t>
      </w:r>
      <w:r w:rsidR="003F15CA">
        <w:rPr>
          <w:rFonts w:ascii="Times New Roman" w:hAnsi="Times New Roman" w:cs="Times New Roman"/>
          <w:sz w:val="24"/>
          <w:szCs w:val="24"/>
        </w:rPr>
        <w:t xml:space="preserve">= 0.58) </w:t>
      </w:r>
      <w:commentRangeEnd w:id="310"/>
      <w:r w:rsidR="00505B3E">
        <w:rPr>
          <w:rStyle w:val="CommentReference"/>
        </w:rPr>
        <w:commentReference w:id="310"/>
      </w:r>
      <w:r w:rsidR="003F15CA" w:rsidRPr="00B41826">
        <w:rPr>
          <w:rFonts w:ascii="Times New Roman" w:hAnsi="Times New Roman" w:cs="Times New Roman"/>
          <w:sz w:val="24"/>
          <w:szCs w:val="24"/>
        </w:rPr>
        <w:t>to</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predict A</w:t>
      </w:r>
      <w:r w:rsidR="003F15CA">
        <w:rPr>
          <w:rFonts w:ascii="Times New Roman" w:hAnsi="Times New Roman" w:cs="Times New Roman"/>
          <w:sz w:val="24"/>
          <w:szCs w:val="24"/>
        </w:rPr>
        <w:t>FD</w:t>
      </w:r>
      <w:r w:rsidR="003F15CA" w:rsidRPr="00B41826">
        <w:rPr>
          <w:rFonts w:ascii="Times New Roman" w:hAnsi="Times New Roman" w:cs="Times New Roman"/>
          <w:sz w:val="24"/>
          <w:szCs w:val="24"/>
        </w:rPr>
        <w:t>M values</w:t>
      </w:r>
      <w:r w:rsidR="003F15CA">
        <w:rPr>
          <w:rFonts w:ascii="Times New Roman" w:hAnsi="Times New Roman" w:cs="Times New Roman"/>
          <w:sz w:val="24"/>
          <w:szCs w:val="24"/>
        </w:rPr>
        <w:t xml:space="preserve"> based on</w:t>
      </w:r>
      <w:r w:rsidR="003F15CA" w:rsidRPr="00B41826">
        <w:rPr>
          <w:rFonts w:ascii="Times New Roman" w:hAnsi="Times New Roman" w:cs="Times New Roman"/>
          <w:sz w:val="24"/>
          <w:szCs w:val="24"/>
        </w:rPr>
        <w:t xml:space="preserve"> </w:t>
      </w:r>
      <w:proofErr w:type="spellStart"/>
      <w:r w:rsidR="003F15CA" w:rsidRPr="00B41826">
        <w:rPr>
          <w:rFonts w:ascii="Times New Roman" w:hAnsi="Times New Roman" w:cs="Times New Roman"/>
          <w:sz w:val="24"/>
          <w:szCs w:val="24"/>
        </w:rPr>
        <w:t>Gosner</w:t>
      </w:r>
      <w:proofErr w:type="spellEnd"/>
      <w:r w:rsidR="003F15CA" w:rsidRPr="00B41826">
        <w:rPr>
          <w:rFonts w:ascii="Times New Roman" w:hAnsi="Times New Roman" w:cs="Times New Roman"/>
          <w:sz w:val="24"/>
          <w:szCs w:val="24"/>
        </w:rPr>
        <w:t xml:space="preserve"> stages of tadpoles </w:t>
      </w:r>
      <w:r w:rsidR="003F15CA">
        <w:rPr>
          <w:rFonts w:ascii="Times New Roman" w:hAnsi="Times New Roman" w:cs="Times New Roman"/>
          <w:sz w:val="24"/>
          <w:szCs w:val="24"/>
        </w:rPr>
        <w:t>in the enclosures</w:t>
      </w:r>
      <w:r w:rsidR="003F15CA" w:rsidRPr="00B41826">
        <w:rPr>
          <w:rFonts w:ascii="Times New Roman" w:hAnsi="Times New Roman" w:cs="Times New Roman"/>
          <w:sz w:val="24"/>
          <w:szCs w:val="24"/>
        </w:rPr>
        <w:t>.</w:t>
      </w:r>
    </w:p>
    <w:p w:rsidR="00B41826" w:rsidRPr="005A4FDD" w:rsidDel="00367050" w:rsidRDefault="003F15CA" w:rsidP="008D3EF6">
      <w:pPr>
        <w:spacing w:line="480" w:lineRule="auto"/>
        <w:ind w:right="360" w:firstLine="720"/>
        <w:rPr>
          <w:del w:id="325" w:author="Thomas Collier Smith" w:date="2014-11-23T21:28:00Z"/>
          <w:rFonts w:ascii="Times New Roman" w:hAnsi="Times New Roman" w:cs="Times New Roman"/>
          <w:sz w:val="24"/>
          <w:szCs w:val="24"/>
        </w:rPr>
      </w:pPr>
      <w:r>
        <w:rPr>
          <w:rFonts w:ascii="Times New Roman" w:hAnsi="Times New Roman" w:cs="Times New Roman"/>
          <w:sz w:val="24"/>
          <w:szCs w:val="24"/>
        </w:rPr>
        <w:t xml:space="preserve"> </w:t>
      </w:r>
    </w:p>
    <w:p w:rsidR="00B41826" w:rsidDel="00382843" w:rsidRDefault="00363983" w:rsidP="008D3EF6">
      <w:pPr>
        <w:spacing w:line="480" w:lineRule="auto"/>
        <w:ind w:right="360" w:firstLine="720"/>
        <w:rPr>
          <w:del w:id="326" w:author="Thomas Collier Smith" w:date="2014-11-23T21:56:00Z"/>
          <w:rFonts w:ascii="Times New Roman" w:hAnsi="Times New Roman" w:cs="Times New Roman"/>
          <w:sz w:val="24"/>
          <w:szCs w:val="24"/>
        </w:rPr>
      </w:pPr>
      <w:r>
        <w:rPr>
          <w:rFonts w:ascii="Times New Roman" w:hAnsi="Times New Roman" w:cs="Times New Roman"/>
          <w:sz w:val="24"/>
          <w:szCs w:val="24"/>
        </w:rPr>
        <w:t>At the conclusion of each block, w</w:t>
      </w:r>
      <w:r w:rsidR="00A313BC">
        <w:rPr>
          <w:rFonts w:ascii="Times New Roman" w:hAnsi="Times New Roman" w:cs="Times New Roman"/>
          <w:sz w:val="24"/>
          <w:szCs w:val="24"/>
        </w:rPr>
        <w:t xml:space="preserve">e </w:t>
      </w:r>
      <w:r w:rsidR="00873550">
        <w:rPr>
          <w:rFonts w:ascii="Times New Roman" w:hAnsi="Times New Roman" w:cs="Times New Roman"/>
          <w:sz w:val="24"/>
          <w:szCs w:val="24"/>
        </w:rPr>
        <w:t xml:space="preserve">counted </w:t>
      </w:r>
      <w:r w:rsidR="006A5CDE">
        <w:rPr>
          <w:rFonts w:ascii="Times New Roman" w:hAnsi="Times New Roman" w:cs="Times New Roman"/>
          <w:sz w:val="24"/>
          <w:szCs w:val="24"/>
        </w:rPr>
        <w:t>mayfly nymph</w:t>
      </w:r>
      <w:r w:rsidR="00873550">
        <w:rPr>
          <w:rFonts w:ascii="Times New Roman" w:hAnsi="Times New Roman" w:cs="Times New Roman"/>
          <w:sz w:val="24"/>
          <w:szCs w:val="24"/>
        </w:rPr>
        <w:t>s, and</w:t>
      </w:r>
      <w:r w:rsidR="006A5CDE">
        <w:rPr>
          <w:rFonts w:ascii="Times New Roman" w:hAnsi="Times New Roman" w:cs="Times New Roman"/>
          <w:sz w:val="24"/>
          <w:szCs w:val="24"/>
        </w:rPr>
        <w:t xml:space="preserve"> </w:t>
      </w:r>
      <w:r w:rsidR="00873550">
        <w:rPr>
          <w:rFonts w:ascii="Times New Roman" w:hAnsi="Times New Roman" w:cs="Times New Roman"/>
          <w:sz w:val="24"/>
          <w:szCs w:val="24"/>
        </w:rPr>
        <w:t xml:space="preserve">counted and </w:t>
      </w:r>
      <w:proofErr w:type="gramStart"/>
      <w:r w:rsidR="00873550">
        <w:rPr>
          <w:rFonts w:ascii="Times New Roman" w:hAnsi="Times New Roman" w:cs="Times New Roman"/>
          <w:sz w:val="24"/>
          <w:szCs w:val="24"/>
        </w:rPr>
        <w:t>collected</w:t>
      </w:r>
      <w:proofErr w:type="gramEnd"/>
      <w:r w:rsidR="00873550">
        <w:rPr>
          <w:rFonts w:ascii="Times New Roman" w:hAnsi="Times New Roman" w:cs="Times New Roman"/>
          <w:sz w:val="24"/>
          <w:szCs w:val="24"/>
        </w:rPr>
        <w:t xml:space="preserve"> emerged </w:t>
      </w:r>
      <w:r w:rsidR="006A5CDE">
        <w:rPr>
          <w:rFonts w:ascii="Times New Roman" w:hAnsi="Times New Roman" w:cs="Times New Roman"/>
          <w:sz w:val="24"/>
          <w:szCs w:val="24"/>
        </w:rPr>
        <w:t xml:space="preserve">adult </w:t>
      </w:r>
      <w:r w:rsidR="00873550">
        <w:rPr>
          <w:rFonts w:ascii="Times New Roman" w:hAnsi="Times New Roman" w:cs="Times New Roman"/>
          <w:sz w:val="24"/>
          <w:szCs w:val="24"/>
        </w:rPr>
        <w:t>mayflies.</w:t>
      </w:r>
      <w:r>
        <w:rPr>
          <w:rFonts w:ascii="Times New Roman" w:hAnsi="Times New Roman" w:cs="Times New Roman"/>
          <w:sz w:val="24"/>
          <w:szCs w:val="24"/>
        </w:rPr>
        <w:t xml:space="preserve">  </w:t>
      </w:r>
      <w:r w:rsidR="00A313BC">
        <w:rPr>
          <w:rFonts w:ascii="Times New Roman" w:hAnsi="Times New Roman" w:cs="Times New Roman"/>
          <w:sz w:val="24"/>
          <w:szCs w:val="24"/>
        </w:rPr>
        <w:t>At the conclusion of the entire experiment,</w:t>
      </w:r>
      <w:r w:rsidR="00816DF7">
        <w:rPr>
          <w:rFonts w:ascii="Times New Roman" w:hAnsi="Times New Roman" w:cs="Times New Roman"/>
          <w:sz w:val="24"/>
          <w:szCs w:val="24"/>
        </w:rPr>
        <w:t xml:space="preserve"> all mayflies were collected and preserved</w:t>
      </w:r>
      <w:ins w:id="327" w:author="Thomas Collier Smith" w:date="2014-11-23T21:40:00Z">
        <w:r w:rsidR="00CC607A">
          <w:rPr>
            <w:rFonts w:ascii="Times New Roman" w:hAnsi="Times New Roman" w:cs="Times New Roman"/>
            <w:sz w:val="24"/>
            <w:szCs w:val="24"/>
          </w:rPr>
          <w:t xml:space="preserve"> in 70% ethanol for later processing</w:t>
        </w:r>
      </w:ins>
      <w:del w:id="328" w:author="Thomas Collier Smith" w:date="2014-11-23T21:40:00Z">
        <w:r w:rsidR="00AA34AF" w:rsidDel="00CC607A">
          <w:rPr>
            <w:rFonts w:ascii="Times New Roman" w:hAnsi="Times New Roman" w:cs="Times New Roman"/>
            <w:sz w:val="24"/>
            <w:szCs w:val="24"/>
          </w:rPr>
          <w:delText>.</w:delText>
        </w:r>
      </w:del>
      <w:ins w:id="329" w:author="Thomas Collier Smith" w:date="2014-11-23T21:40:00Z">
        <w:r w:rsidR="00CC607A">
          <w:rPr>
            <w:rFonts w:ascii="Times New Roman" w:hAnsi="Times New Roman" w:cs="Times New Roman"/>
            <w:sz w:val="24"/>
            <w:szCs w:val="24"/>
          </w:rPr>
          <w:t>.</w:t>
        </w:r>
      </w:ins>
      <w:r w:rsidR="00AA34AF">
        <w:rPr>
          <w:rFonts w:ascii="Times New Roman" w:hAnsi="Times New Roman" w:cs="Times New Roman"/>
          <w:sz w:val="24"/>
          <w:szCs w:val="24"/>
        </w:rPr>
        <w:t xml:space="preserve">  </w:t>
      </w:r>
      <w:moveFromRangeStart w:id="330" w:author="Thomas Collier Smith" w:date="2014-11-23T21:38:00Z" w:name="move404542011"/>
      <w:moveFrom w:id="331" w:author="Thomas Collier Smith" w:date="2014-11-23T21:38:00Z">
        <w:r w:rsidR="00B41826" w:rsidDel="00CC607A">
          <w:rPr>
            <w:rFonts w:ascii="Times New Roman" w:hAnsi="Times New Roman" w:cs="Times New Roman"/>
            <w:sz w:val="24"/>
            <w:szCs w:val="24"/>
          </w:rPr>
          <w:t>We measured nymph</w:t>
        </w:r>
        <w:r w:rsidR="003F15CA" w:rsidDel="00CC607A">
          <w:rPr>
            <w:rFonts w:ascii="Times New Roman" w:hAnsi="Times New Roman" w:cs="Times New Roman"/>
            <w:sz w:val="24"/>
            <w:szCs w:val="24"/>
          </w:rPr>
          <w:t>s</w:t>
        </w:r>
        <w:r w:rsidR="00B41826" w:rsidDel="00CC607A">
          <w:rPr>
            <w:rFonts w:ascii="Times New Roman" w:hAnsi="Times New Roman" w:cs="Times New Roman"/>
            <w:sz w:val="24"/>
            <w:szCs w:val="24"/>
          </w:rPr>
          <w:t xml:space="preserve"> to </w:t>
        </w:r>
        <w:r w:rsidR="00B41826" w:rsidDel="00CC607A">
          <w:rPr>
            <w:rFonts w:ascii="Times New Roman" w:hAnsi="Times New Roman" w:cs="Times New Roman"/>
            <w:sz w:val="24"/>
            <w:szCs w:val="24"/>
          </w:rPr>
          <w:lastRenderedPageBreak/>
          <w:t xml:space="preserve">the nearest 0.1 mm under 10 x magnification, </w:t>
        </w:r>
        <w:r w:rsidR="00B41826" w:rsidRPr="00A046AE" w:rsidDel="00CC607A">
          <w:rPr>
            <w:rFonts w:ascii="Times New Roman" w:hAnsi="Times New Roman" w:cs="Times New Roman"/>
            <w:sz w:val="24"/>
            <w:szCs w:val="24"/>
          </w:rPr>
          <w:t xml:space="preserve">using graticules in the eyepieces of a </w:t>
        </w:r>
        <w:del w:id="332" w:author="Thomas Collier Smith" w:date="2014-11-23T21:56:00Z">
          <w:r w:rsidR="00B41826" w:rsidRPr="00A046AE" w:rsidDel="00382843">
            <w:rPr>
              <w:rFonts w:ascii="Times New Roman" w:hAnsi="Times New Roman" w:cs="Times New Roman"/>
              <w:sz w:val="24"/>
              <w:szCs w:val="24"/>
            </w:rPr>
            <w:delText>stereoscope (</w:delText>
          </w:r>
          <w:r w:rsidR="00243B43" w:rsidDel="00382843">
            <w:rPr>
              <w:rFonts w:ascii="Times New Roman" w:hAnsi="Times New Roman" w:cs="Times New Roman"/>
              <w:sz w:val="24"/>
              <w:szCs w:val="24"/>
            </w:rPr>
            <w:delText>Leica MZ8</w:delText>
          </w:r>
          <w:r w:rsidR="00B41826" w:rsidRPr="00A046AE" w:rsidDel="00382843">
            <w:rPr>
              <w:rFonts w:ascii="Times New Roman" w:hAnsi="Times New Roman" w:cs="Times New Roman"/>
              <w:sz w:val="24"/>
              <w:szCs w:val="24"/>
            </w:rPr>
            <w:delText>)</w:delText>
          </w:r>
          <w:r w:rsidR="00B41826" w:rsidDel="00382843">
            <w:rPr>
              <w:rFonts w:ascii="Times New Roman" w:hAnsi="Times New Roman" w:cs="Times New Roman"/>
              <w:sz w:val="24"/>
              <w:szCs w:val="24"/>
            </w:rPr>
            <w:delText xml:space="preserve">; we did not simultaneously quantify instars of individuals.  </w:delText>
          </w:r>
        </w:del>
      </w:moveFrom>
      <w:moveFromRangeEnd w:id="330"/>
      <w:del w:id="333" w:author="Thomas Collier Smith" w:date="2014-11-23T21:56:00Z">
        <w:r w:rsidDel="00382843">
          <w:rPr>
            <w:rFonts w:ascii="Times New Roman" w:hAnsi="Times New Roman" w:cs="Times New Roman"/>
            <w:sz w:val="24"/>
            <w:szCs w:val="24"/>
          </w:rPr>
          <w:delText>T</w:delText>
        </w:r>
        <w:r w:rsidR="007A74B7" w:rsidDel="00382843">
          <w:rPr>
            <w:rFonts w:ascii="Times New Roman" w:hAnsi="Times New Roman" w:cs="Times New Roman"/>
            <w:sz w:val="24"/>
            <w:szCs w:val="24"/>
          </w:rPr>
          <w:delText>o calculate a length-mass regression relationship for mayflies</w:delText>
        </w:r>
      </w:del>
      <w:del w:id="334" w:author="Thomas Collier Smith" w:date="2014-11-23T21:41:00Z">
        <w:r w:rsidR="007A74B7" w:rsidDel="00CC607A">
          <w:rPr>
            <w:rFonts w:ascii="Times New Roman" w:hAnsi="Times New Roman" w:cs="Times New Roman"/>
            <w:sz w:val="24"/>
            <w:szCs w:val="24"/>
          </w:rPr>
          <w:delText>, we</w:delText>
        </w:r>
      </w:del>
      <w:del w:id="335" w:author="Thomas Collier Smith" w:date="2014-11-23T21:56:00Z">
        <w:r w:rsidR="007A74B7" w:rsidDel="00382843">
          <w:rPr>
            <w:rFonts w:ascii="Times New Roman" w:hAnsi="Times New Roman" w:cs="Times New Roman"/>
            <w:sz w:val="24"/>
            <w:szCs w:val="24"/>
          </w:rPr>
          <w:delText xml:space="preserve"> collected a sample of mayflies from each lake.  These mayfly nymphs were preserved in ethanol, then</w:delText>
        </w:r>
      </w:del>
      <w:ins w:id="336" w:author="Thomas Collier Smith" w:date="2014-11-23T21:56:00Z">
        <w:r w:rsidR="00382843">
          <w:rPr>
            <w:rFonts w:ascii="Times New Roman" w:hAnsi="Times New Roman" w:cs="Times New Roman"/>
            <w:sz w:val="24"/>
            <w:szCs w:val="24"/>
          </w:rPr>
          <w:t>We</w:t>
        </w:r>
      </w:ins>
      <w:r w:rsidR="00B41826">
        <w:rPr>
          <w:rFonts w:ascii="Times New Roman" w:hAnsi="Times New Roman" w:cs="Times New Roman"/>
          <w:sz w:val="24"/>
          <w:szCs w:val="24"/>
        </w:rPr>
        <w:t xml:space="preserve"> measured</w:t>
      </w:r>
      <w:ins w:id="337" w:author="Thomas Collier Smith" w:date="2014-11-23T21:38:00Z">
        <w:r w:rsidR="00CC607A" w:rsidRPr="00CC607A">
          <w:rPr>
            <w:rFonts w:ascii="Times New Roman" w:hAnsi="Times New Roman" w:cs="Times New Roman"/>
            <w:sz w:val="24"/>
            <w:szCs w:val="24"/>
          </w:rPr>
          <w:t xml:space="preserve"> </w:t>
        </w:r>
      </w:ins>
      <w:moveToRangeStart w:id="338" w:author="Thomas Collier Smith" w:date="2014-11-23T21:38:00Z" w:name="move404542011"/>
      <w:moveTo w:id="339" w:author="Thomas Collier Smith" w:date="2014-11-23T21:38:00Z">
        <w:del w:id="340" w:author="Thomas Collier Smith" w:date="2014-11-23T21:38:00Z">
          <w:r w:rsidR="00CC607A" w:rsidDel="00CC607A">
            <w:rPr>
              <w:rFonts w:ascii="Times New Roman" w:hAnsi="Times New Roman" w:cs="Times New Roman"/>
              <w:sz w:val="24"/>
              <w:szCs w:val="24"/>
            </w:rPr>
            <w:delText xml:space="preserve">We measured nymphs </w:delText>
          </w:r>
        </w:del>
      </w:moveTo>
      <w:ins w:id="341" w:author="Thomas Collier Smith" w:date="2014-11-23T21:57:00Z">
        <w:r w:rsidR="00382843">
          <w:rPr>
            <w:rFonts w:ascii="Times New Roman" w:hAnsi="Times New Roman" w:cs="Times New Roman"/>
            <w:sz w:val="24"/>
            <w:szCs w:val="24"/>
          </w:rPr>
          <w:t xml:space="preserve">all experimental mayflies (n=928) </w:t>
        </w:r>
      </w:ins>
      <w:moveTo w:id="342" w:author="Thomas Collier Smith" w:date="2014-11-23T21:38:00Z">
        <w:r w:rsidR="00CC607A">
          <w:rPr>
            <w:rFonts w:ascii="Times New Roman" w:hAnsi="Times New Roman" w:cs="Times New Roman"/>
            <w:sz w:val="24"/>
            <w:szCs w:val="24"/>
          </w:rPr>
          <w:t>to the nearest 0.1 mm under 10 x magnification</w:t>
        </w:r>
        <w:del w:id="343" w:author="Thomas Collier Smith" w:date="2014-11-23T21:42:00Z">
          <w:r w:rsidR="00CC607A" w:rsidDel="00CC607A">
            <w:rPr>
              <w:rFonts w:ascii="Times New Roman" w:hAnsi="Times New Roman" w:cs="Times New Roman"/>
              <w:sz w:val="24"/>
              <w:szCs w:val="24"/>
            </w:rPr>
            <w:delText>,</w:delText>
          </w:r>
        </w:del>
        <w:r w:rsidR="00CC607A">
          <w:rPr>
            <w:rFonts w:ascii="Times New Roman" w:hAnsi="Times New Roman" w:cs="Times New Roman"/>
            <w:sz w:val="24"/>
            <w:szCs w:val="24"/>
          </w:rPr>
          <w:t xml:space="preserve"> </w:t>
        </w:r>
        <w:del w:id="344" w:author="Thomas Collier Smith" w:date="2014-11-23T21:42:00Z">
          <w:r w:rsidR="00CC607A" w:rsidRPr="00A046AE" w:rsidDel="00CC607A">
            <w:rPr>
              <w:rFonts w:ascii="Times New Roman" w:hAnsi="Times New Roman" w:cs="Times New Roman"/>
              <w:sz w:val="24"/>
              <w:szCs w:val="24"/>
            </w:rPr>
            <w:delText xml:space="preserve">using graticules in the eyepieces of a stereoscope </w:delText>
          </w:r>
        </w:del>
        <w:r w:rsidR="00CC607A" w:rsidRPr="00A046AE">
          <w:rPr>
            <w:rFonts w:ascii="Times New Roman" w:hAnsi="Times New Roman" w:cs="Times New Roman"/>
            <w:sz w:val="24"/>
            <w:szCs w:val="24"/>
          </w:rPr>
          <w:t>(</w:t>
        </w:r>
        <w:r w:rsidR="00CC607A">
          <w:rPr>
            <w:rFonts w:ascii="Times New Roman" w:hAnsi="Times New Roman" w:cs="Times New Roman"/>
            <w:sz w:val="24"/>
            <w:szCs w:val="24"/>
          </w:rPr>
          <w:t>Leica MZ8</w:t>
        </w:r>
      </w:moveTo>
      <w:ins w:id="345" w:author="Thomas Collier Smith" w:date="2014-11-23T21:42:00Z">
        <w:r w:rsidR="00CC607A">
          <w:rPr>
            <w:rFonts w:ascii="Times New Roman" w:hAnsi="Times New Roman" w:cs="Times New Roman"/>
            <w:sz w:val="24"/>
            <w:szCs w:val="24"/>
          </w:rPr>
          <w:t xml:space="preserve"> stereoscope</w:t>
        </w:r>
      </w:ins>
      <w:moveTo w:id="346" w:author="Thomas Collier Smith" w:date="2014-11-23T21:38:00Z">
        <w:r w:rsidR="00CC607A" w:rsidRPr="00A046AE">
          <w:rPr>
            <w:rFonts w:ascii="Times New Roman" w:hAnsi="Times New Roman" w:cs="Times New Roman"/>
            <w:sz w:val="24"/>
            <w:szCs w:val="24"/>
          </w:rPr>
          <w:t>)</w:t>
        </w:r>
        <w:r w:rsidR="00CC607A">
          <w:rPr>
            <w:rFonts w:ascii="Times New Roman" w:hAnsi="Times New Roman" w:cs="Times New Roman"/>
            <w:sz w:val="24"/>
            <w:szCs w:val="24"/>
          </w:rPr>
          <w:t>; we did not simultaneously quantify instars of individuals</w:t>
        </w:r>
        <w:del w:id="347" w:author="Thomas Collier Smith" w:date="2014-11-23T21:38:00Z">
          <w:r w:rsidR="00CC607A" w:rsidDel="00CC607A">
            <w:rPr>
              <w:rFonts w:ascii="Times New Roman" w:hAnsi="Times New Roman" w:cs="Times New Roman"/>
              <w:sz w:val="24"/>
              <w:szCs w:val="24"/>
            </w:rPr>
            <w:delText xml:space="preserve">.  </w:delText>
          </w:r>
        </w:del>
      </w:moveTo>
      <w:moveToRangeEnd w:id="338"/>
      <w:del w:id="348" w:author="Thomas Collier Smith" w:date="2014-11-23T21:38:00Z">
        <w:r w:rsidR="00B41826" w:rsidDel="00CC607A">
          <w:rPr>
            <w:rFonts w:ascii="Times New Roman" w:hAnsi="Times New Roman" w:cs="Times New Roman"/>
            <w:sz w:val="24"/>
            <w:szCs w:val="24"/>
          </w:rPr>
          <w:delText>,</w:delText>
        </w:r>
      </w:del>
      <w:r w:rsidR="007A74B7">
        <w:rPr>
          <w:rFonts w:ascii="Times New Roman" w:hAnsi="Times New Roman" w:cs="Times New Roman"/>
          <w:sz w:val="24"/>
          <w:szCs w:val="24"/>
        </w:rPr>
        <w:t xml:space="preserve"> </w:t>
      </w:r>
      <w:proofErr w:type="gramStart"/>
      <w:ins w:id="349" w:author="Thomas Collier Smith" w:date="2014-11-23T21:38:00Z">
        <w:r w:rsidR="00CC607A">
          <w:rPr>
            <w:rFonts w:ascii="Times New Roman" w:hAnsi="Times New Roman" w:cs="Times New Roman"/>
            <w:sz w:val="24"/>
            <w:szCs w:val="24"/>
          </w:rPr>
          <w:t>We</w:t>
        </w:r>
      </w:ins>
      <w:proofErr w:type="gramEnd"/>
      <w:ins w:id="350" w:author="Thomas Collier Smith" w:date="2014-11-23T21:42:00Z">
        <w:r w:rsidR="00CC607A">
          <w:rPr>
            <w:rFonts w:ascii="Times New Roman" w:hAnsi="Times New Roman" w:cs="Times New Roman"/>
            <w:sz w:val="24"/>
            <w:szCs w:val="24"/>
          </w:rPr>
          <w:t xml:space="preserve"> then</w:t>
        </w:r>
      </w:ins>
      <w:ins w:id="351" w:author="Thomas Collier Smith" w:date="2014-11-23T21:38:00Z">
        <w:r w:rsidR="00CC607A">
          <w:rPr>
            <w:rFonts w:ascii="Times New Roman" w:hAnsi="Times New Roman" w:cs="Times New Roman"/>
            <w:sz w:val="24"/>
            <w:szCs w:val="24"/>
          </w:rPr>
          <w:t xml:space="preserve"> </w:t>
        </w:r>
      </w:ins>
      <w:r w:rsidR="007A74B7">
        <w:rPr>
          <w:rFonts w:ascii="Times New Roman" w:hAnsi="Times New Roman" w:cs="Times New Roman"/>
          <w:sz w:val="24"/>
          <w:szCs w:val="24"/>
        </w:rPr>
        <w:t xml:space="preserve">dried </w:t>
      </w:r>
      <w:ins w:id="352" w:author="Thomas Collier Smith" w:date="2014-11-23T21:42:00Z">
        <w:r w:rsidR="00CC607A">
          <w:rPr>
            <w:rFonts w:ascii="Times New Roman" w:hAnsi="Times New Roman" w:cs="Times New Roman"/>
            <w:sz w:val="24"/>
            <w:szCs w:val="24"/>
          </w:rPr>
          <w:t xml:space="preserve">these non-experimental </w:t>
        </w:r>
      </w:ins>
      <w:ins w:id="353" w:author="Thomas Collier Smith" w:date="2014-11-23T21:38:00Z">
        <w:r w:rsidR="00CC607A">
          <w:rPr>
            <w:rFonts w:ascii="Times New Roman" w:hAnsi="Times New Roman" w:cs="Times New Roman"/>
            <w:sz w:val="24"/>
            <w:szCs w:val="24"/>
          </w:rPr>
          <w:t xml:space="preserve">mayfly nymphs </w:t>
        </w:r>
      </w:ins>
      <w:r w:rsidR="007A74B7">
        <w:rPr>
          <w:rFonts w:ascii="Times New Roman" w:hAnsi="Times New Roman" w:cs="Times New Roman"/>
          <w:sz w:val="24"/>
          <w:szCs w:val="24"/>
        </w:rPr>
        <w:t>at 105 C for 24 hours, weighed</w:t>
      </w:r>
      <w:ins w:id="354" w:author="Thomas Collier Smith" w:date="2014-11-23T21:38:00Z">
        <w:r w:rsidR="00CC607A">
          <w:rPr>
            <w:rFonts w:ascii="Times New Roman" w:hAnsi="Times New Roman" w:cs="Times New Roman"/>
            <w:sz w:val="24"/>
            <w:szCs w:val="24"/>
          </w:rPr>
          <w:t xml:space="preserve"> them</w:t>
        </w:r>
      </w:ins>
      <w:r w:rsidR="007A74B7">
        <w:rPr>
          <w:rFonts w:ascii="Times New Roman" w:hAnsi="Times New Roman" w:cs="Times New Roman"/>
          <w:sz w:val="24"/>
          <w:szCs w:val="24"/>
        </w:rPr>
        <w:t xml:space="preserve">, combusted </w:t>
      </w:r>
      <w:ins w:id="355" w:author="Thomas Collier Smith" w:date="2014-11-23T21:38:00Z">
        <w:r w:rsidR="00CC607A">
          <w:rPr>
            <w:rFonts w:ascii="Times New Roman" w:hAnsi="Times New Roman" w:cs="Times New Roman"/>
            <w:sz w:val="24"/>
            <w:szCs w:val="24"/>
          </w:rPr>
          <w:t xml:space="preserve">them </w:t>
        </w:r>
      </w:ins>
      <w:r w:rsidR="007A74B7">
        <w:rPr>
          <w:rFonts w:ascii="Times New Roman" w:hAnsi="Times New Roman" w:cs="Times New Roman"/>
          <w:sz w:val="24"/>
          <w:szCs w:val="24"/>
        </w:rPr>
        <w:t xml:space="preserve">at 500 C for 1 hour, and weighed </w:t>
      </w:r>
      <w:ins w:id="356" w:author="Thomas Collier Smith" w:date="2014-11-23T21:38:00Z">
        <w:r w:rsidR="00CC607A">
          <w:rPr>
            <w:rFonts w:ascii="Times New Roman" w:hAnsi="Times New Roman" w:cs="Times New Roman"/>
            <w:sz w:val="24"/>
            <w:szCs w:val="24"/>
          </w:rPr>
          <w:t xml:space="preserve">them </w:t>
        </w:r>
      </w:ins>
      <w:r w:rsidR="007A74B7">
        <w:rPr>
          <w:rFonts w:ascii="Times New Roman" w:hAnsi="Times New Roman" w:cs="Times New Roman"/>
          <w:sz w:val="24"/>
          <w:szCs w:val="24"/>
        </w:rPr>
        <w:t>again</w:t>
      </w:r>
      <w:del w:id="357" w:author="Thomas Collier Smith" w:date="2014-11-23T21:42:00Z">
        <w:r w:rsidR="007A74B7" w:rsidDel="00CC607A">
          <w:rPr>
            <w:rFonts w:ascii="Times New Roman" w:hAnsi="Times New Roman" w:cs="Times New Roman"/>
            <w:sz w:val="24"/>
            <w:szCs w:val="24"/>
          </w:rPr>
          <w:delText>;</w:delText>
        </w:r>
      </w:del>
      <w:ins w:id="358" w:author="Thomas Collier Smith" w:date="2014-11-23T21:43:00Z">
        <w:r w:rsidR="00CC607A">
          <w:rPr>
            <w:rFonts w:ascii="Times New Roman" w:hAnsi="Times New Roman" w:cs="Times New Roman"/>
            <w:sz w:val="24"/>
            <w:szCs w:val="24"/>
          </w:rPr>
          <w:t>.</w:t>
        </w:r>
      </w:ins>
      <w:r w:rsidR="007A74B7">
        <w:rPr>
          <w:rFonts w:ascii="Times New Roman" w:hAnsi="Times New Roman" w:cs="Times New Roman"/>
          <w:sz w:val="24"/>
          <w:szCs w:val="24"/>
        </w:rPr>
        <w:t xml:space="preserve"> </w:t>
      </w:r>
      <w:ins w:id="359" w:author="Thomas Collier Smith" w:date="2014-11-23T21:43:00Z">
        <w:r w:rsidR="00CC607A">
          <w:rPr>
            <w:rFonts w:ascii="Times New Roman" w:hAnsi="Times New Roman" w:cs="Times New Roman"/>
            <w:sz w:val="24"/>
            <w:szCs w:val="24"/>
          </w:rPr>
          <w:t xml:space="preserve"> </w:t>
        </w:r>
      </w:ins>
      <w:del w:id="360" w:author="Thomas Collier Smith" w:date="2014-11-23T21:43:00Z">
        <w:r w:rsidR="007A74B7" w:rsidDel="00CC607A">
          <w:rPr>
            <w:rFonts w:ascii="Times New Roman" w:hAnsi="Times New Roman" w:cs="Times New Roman"/>
            <w:sz w:val="24"/>
            <w:szCs w:val="24"/>
          </w:rPr>
          <w:delText>a</w:delText>
        </w:r>
      </w:del>
      <w:ins w:id="361" w:author="Thomas Collier Smith" w:date="2014-11-23T21:43:00Z">
        <w:r w:rsidR="00CC607A">
          <w:rPr>
            <w:rFonts w:ascii="Times New Roman" w:hAnsi="Times New Roman" w:cs="Times New Roman"/>
            <w:sz w:val="24"/>
            <w:szCs w:val="24"/>
          </w:rPr>
          <w:t>A</w:t>
        </w:r>
      </w:ins>
      <w:r w:rsidR="007A74B7">
        <w:rPr>
          <w:rFonts w:ascii="Times New Roman" w:hAnsi="Times New Roman" w:cs="Times New Roman"/>
          <w:sz w:val="24"/>
          <w:szCs w:val="24"/>
        </w:rPr>
        <w:t xml:space="preserve">sh free dry mass was calculated as the difference between the two weights </w:t>
      </w:r>
      <w:r w:rsidR="007A74B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sidR="007A74B7">
        <w:rPr>
          <w:rFonts w:ascii="Times New Roman" w:hAnsi="Times New Roman" w:cs="Times New Roman"/>
          <w:sz w:val="24"/>
          <w:szCs w:val="24"/>
        </w:rPr>
        <w:fldChar w:fldCharType="separate"/>
      </w:r>
      <w:r w:rsidR="007A74B7" w:rsidRPr="007A74B7">
        <w:rPr>
          <w:rFonts w:ascii="Times New Roman" w:hAnsi="Times New Roman" w:cs="Times New Roman"/>
          <w:noProof/>
          <w:sz w:val="24"/>
          <w:szCs w:val="24"/>
        </w:rPr>
        <w:t>(Hauer and Lamberti 2007)</w:t>
      </w:r>
      <w:r w:rsidR="007A74B7">
        <w:rPr>
          <w:rFonts w:ascii="Times New Roman" w:hAnsi="Times New Roman" w:cs="Times New Roman"/>
          <w:sz w:val="24"/>
          <w:szCs w:val="24"/>
        </w:rPr>
        <w:fldChar w:fldCharType="end"/>
      </w:r>
      <w:ins w:id="362" w:author="Thomas Collier Smith" w:date="2014-11-23T21:39:00Z">
        <w:r w:rsidR="00CC607A">
          <w:rPr>
            <w:rFonts w:ascii="Times New Roman" w:hAnsi="Times New Roman" w:cs="Times New Roman"/>
            <w:sz w:val="24"/>
            <w:szCs w:val="24"/>
          </w:rPr>
          <w:t xml:space="preserve"> </w:t>
        </w:r>
      </w:ins>
      <w:del w:id="363" w:author="Thomas Collier Smith" w:date="2014-11-23T21:39:00Z">
        <w:r w:rsidR="007A74B7" w:rsidDel="00CC607A">
          <w:rPr>
            <w:rFonts w:ascii="Times New Roman" w:hAnsi="Times New Roman" w:cs="Times New Roman"/>
            <w:sz w:val="24"/>
            <w:szCs w:val="24"/>
          </w:rPr>
          <w:delText>.</w:delText>
        </w:r>
        <w:r w:rsidR="00AA34AF" w:rsidDel="00CC607A">
          <w:rPr>
            <w:rFonts w:ascii="Times New Roman" w:hAnsi="Times New Roman" w:cs="Times New Roman"/>
            <w:sz w:val="24"/>
            <w:szCs w:val="24"/>
          </w:rPr>
          <w:delText xml:space="preserve">  Ash free dry mass was calculated </w:delText>
        </w:r>
      </w:del>
      <w:r w:rsidR="00AA34AF">
        <w:rPr>
          <w:rFonts w:ascii="Times New Roman" w:hAnsi="Times New Roman" w:cs="Times New Roman"/>
          <w:sz w:val="24"/>
          <w:szCs w:val="24"/>
        </w:rPr>
        <w:t xml:space="preserve">as it was for </w:t>
      </w:r>
      <w:r w:rsidR="00B41826">
        <w:rPr>
          <w:rFonts w:ascii="Times New Roman" w:hAnsi="Times New Roman" w:cs="Times New Roman"/>
          <w:sz w:val="24"/>
          <w:szCs w:val="24"/>
        </w:rPr>
        <w:t>alga</w:t>
      </w:r>
      <w:ins w:id="364" w:author="Thomas Collier Smith" w:date="2014-11-23T21:39:00Z">
        <w:r w:rsidR="00CC607A">
          <w:rPr>
            <w:rFonts w:ascii="Times New Roman" w:hAnsi="Times New Roman" w:cs="Times New Roman"/>
            <w:sz w:val="24"/>
            <w:szCs w:val="24"/>
          </w:rPr>
          <w:t xml:space="preserve">e and tadpole </w:t>
        </w:r>
      </w:ins>
      <w:del w:id="365" w:author="Thomas Collier Smith" w:date="2014-11-23T21:39:00Z">
        <w:r w:rsidR="00B41826" w:rsidDel="00CC607A">
          <w:rPr>
            <w:rFonts w:ascii="Times New Roman" w:hAnsi="Times New Roman" w:cs="Times New Roman"/>
            <w:sz w:val="24"/>
            <w:szCs w:val="24"/>
          </w:rPr>
          <w:delText xml:space="preserve">l </w:delText>
        </w:r>
      </w:del>
      <w:r w:rsidR="00B41826">
        <w:rPr>
          <w:rFonts w:ascii="Times New Roman" w:hAnsi="Times New Roman" w:cs="Times New Roman"/>
          <w:sz w:val="24"/>
          <w:szCs w:val="24"/>
        </w:rPr>
        <w:t>samples</w:t>
      </w:r>
      <w:del w:id="366" w:author="Thomas Collier Smith" w:date="2014-11-23T21:56:00Z">
        <w:r w:rsidR="00AA34AF" w:rsidDel="00382843">
          <w:rPr>
            <w:rFonts w:ascii="Times New Roman" w:hAnsi="Times New Roman" w:cs="Times New Roman"/>
            <w:sz w:val="24"/>
            <w:szCs w:val="24"/>
          </w:rPr>
          <w:delText>.</w:delText>
        </w:r>
        <w:r w:rsidR="007A74B7" w:rsidDel="00382843">
          <w:rPr>
            <w:rFonts w:ascii="Times New Roman" w:hAnsi="Times New Roman" w:cs="Times New Roman"/>
            <w:sz w:val="24"/>
            <w:szCs w:val="24"/>
          </w:rPr>
          <w:delText xml:space="preserve">  </w:delText>
        </w:r>
      </w:del>
    </w:p>
    <w:p w:rsidR="00AA34AF" w:rsidRDefault="00B41826" w:rsidP="008D3EF6">
      <w:pPr>
        <w:spacing w:line="480" w:lineRule="auto"/>
        <w:ind w:right="360" w:firstLine="720"/>
        <w:rPr>
          <w:rFonts w:ascii="Times New Roman" w:hAnsi="Times New Roman" w:cs="Times New Roman"/>
          <w:sz w:val="24"/>
          <w:szCs w:val="24"/>
        </w:rPr>
      </w:pPr>
      <w:del w:id="367" w:author="Thomas Collier Smith" w:date="2014-11-23T21:39:00Z">
        <w:r w:rsidDel="00CC607A">
          <w:rPr>
            <w:rFonts w:ascii="Times New Roman" w:hAnsi="Times New Roman" w:cs="Times New Roman"/>
            <w:sz w:val="24"/>
            <w:szCs w:val="24"/>
          </w:rPr>
          <w:delText>W</w:delText>
        </w:r>
        <w:r w:rsidR="00C10FDE" w:rsidDel="00CC607A">
          <w:rPr>
            <w:rFonts w:ascii="Times New Roman" w:hAnsi="Times New Roman" w:cs="Times New Roman"/>
            <w:sz w:val="24"/>
            <w:szCs w:val="24"/>
          </w:rPr>
          <w:delText xml:space="preserve">e plotted </w:delText>
        </w:r>
        <w:r w:rsidDel="00CC607A">
          <w:rPr>
            <w:rFonts w:ascii="Times New Roman" w:hAnsi="Times New Roman" w:cs="Times New Roman"/>
            <w:sz w:val="24"/>
            <w:szCs w:val="24"/>
          </w:rPr>
          <w:delText xml:space="preserve">non-experimental tadpole and mayfly </w:delText>
        </w:r>
        <w:r w:rsidR="00C10FDE" w:rsidDel="00CC607A">
          <w:rPr>
            <w:rFonts w:ascii="Times New Roman" w:hAnsi="Times New Roman" w:cs="Times New Roman"/>
            <w:sz w:val="24"/>
            <w:szCs w:val="24"/>
          </w:rPr>
          <w:delText xml:space="preserve">AFDM data with respect to </w:delText>
        </w:r>
        <w:r w:rsidDel="00CC607A">
          <w:rPr>
            <w:rFonts w:ascii="Times New Roman" w:hAnsi="Times New Roman" w:cs="Times New Roman"/>
            <w:sz w:val="24"/>
            <w:szCs w:val="24"/>
          </w:rPr>
          <w:delText>tadpole Gosner stage or mayfly length, and fit</w:delText>
        </w:r>
        <w:r w:rsidR="00C10FDE" w:rsidDel="00CC607A">
          <w:rPr>
            <w:rFonts w:ascii="Times New Roman" w:hAnsi="Times New Roman" w:cs="Times New Roman"/>
            <w:sz w:val="24"/>
            <w:szCs w:val="24"/>
          </w:rPr>
          <w:delText xml:space="preserve"> regression line</w:delText>
        </w:r>
        <w:r w:rsidDel="00CC607A">
          <w:rPr>
            <w:rFonts w:ascii="Times New Roman" w:hAnsi="Times New Roman" w:cs="Times New Roman"/>
            <w:sz w:val="24"/>
            <w:szCs w:val="24"/>
          </w:rPr>
          <w:delText>s to these data</w:delText>
        </w:r>
        <w:r w:rsidR="00C10FDE" w:rsidDel="00CC607A">
          <w:rPr>
            <w:rFonts w:ascii="Times New Roman" w:hAnsi="Times New Roman" w:cs="Times New Roman"/>
            <w:sz w:val="24"/>
            <w:szCs w:val="24"/>
          </w:rPr>
          <w:delText xml:space="preserve"> </w:delText>
        </w:r>
      </w:del>
      <w:del w:id="368" w:author="Thomas Collier Smith" w:date="2014-11-23T21:58:00Z">
        <w:r w:rsidR="00C10FDE" w:rsidDel="00382843">
          <w:rPr>
            <w:rFonts w:ascii="Times New Roman" w:hAnsi="Times New Roman" w:cs="Times New Roman"/>
            <w:sz w:val="24"/>
            <w:szCs w:val="24"/>
          </w:rPr>
          <w:fldChar w:fldCharType="begin" w:fldLock="1"/>
        </w:r>
        <w:r w:rsidR="00E416C4" w:rsidDel="00382843">
          <w:rPr>
            <w:rFonts w:ascii="Times New Roman" w:hAnsi="Times New Roman" w:cs="Times New Roman"/>
            <w:sz w:val="24"/>
            <w:szCs w:val="24"/>
          </w:rPr>
          <w:delInstrText>ADDIN CSL_CITATION { "citationItems" : [ { "id" : "ITEM-1", "itemData" : { "DOI" : "10.1043/0887-3593(2002)021&lt;0336:LMRFAA&gt;2.0.CO;2", "abstract" : "AbstractWe collected 541 invertebrate specimens in riparian and upland habitats of the South Fork (SF) Eel River, California, USA, representing 12 orders and 55 families, and including adults of both aquatic and terrestrial origin. We fitted a power function to this data set at 4 taxonomic levels: 1) the entire pooled sample, 2) composite samples of aquatic and terrestrial taxa, 3) individual orders, and 4) individual families for which there were adequate data (n &gt; 8; 24 families). Coefficients of determination (R2) for length\u2013mass relationships generally increased with increasing taxonomic specificity. Composite samples of aquatic and terrestrial taxa had significantly different length\u2013mass relationships, with dry mass increasing faster with length in terrestrial taxa. Differences in length\u2013dry mass relationships between aquatic and terrestrial taxa appeared to result from significantly higher slopes for terrestrial taxa in length\u2013width relationships, and significantly lower slopes in length\u2013water conte...", "author" : [ { "dropping-particle" : "", "family" : "Sabo", "given" : "John L.", "non-dropping-particle" : "", "parse-names" : false, "suffix" : "" }, { "dropping-particle" : "", "family" : "Bastow", "given" : "Justin L.", "non-dropping-particle" : "", "parse-names" : false, "suffix" : "" }, { "dropping-particle" : "", "family" : "Power", "given" : "Mary E.", "non-dropping-particle" : "", "parse-names" : false, "suffix" : "" } ], "id" : "ITEM-1", "issued" : { "date-parts" : [ [ "2013", "12", "10" ] ] }, "title" : "Length\u2013mass relationships for adult aquatic and terrestrial invertebrates in a California watershed", "type" : "article-journal" }, "uris" : [ "http://www.mendeley.com/documents/?uuid=0ac67a61-da43-4305-9828-a1ca935f9225" ] } ], "mendeley" : { "formattedCitation" : "(Sabo et al. 2013)", "manualFormatting" : "(e.g. Sabo et al. 2013)", "plainTextFormattedCitation" : "(Sabo et al. 2013)", "previouslyFormattedCitation" : "(Sabo et al. 2013)" }, "properties" : { "noteIndex" : 0 }, "schema" : "https://github.com/citation-style-language/schema/raw/master/csl-citation.json" }</w:delInstrText>
        </w:r>
        <w:r w:rsidR="00C10FDE" w:rsidDel="00382843">
          <w:rPr>
            <w:rFonts w:ascii="Times New Roman" w:hAnsi="Times New Roman" w:cs="Times New Roman"/>
            <w:sz w:val="24"/>
            <w:szCs w:val="24"/>
          </w:rPr>
          <w:fldChar w:fldCharType="separate"/>
        </w:r>
        <w:r w:rsidR="00C10FDE" w:rsidRPr="00C10FDE" w:rsidDel="00382843">
          <w:rPr>
            <w:rFonts w:ascii="Times New Roman" w:hAnsi="Times New Roman" w:cs="Times New Roman"/>
            <w:noProof/>
            <w:sz w:val="24"/>
            <w:szCs w:val="24"/>
          </w:rPr>
          <w:delText>(</w:delText>
        </w:r>
        <w:r w:rsidDel="00382843">
          <w:rPr>
            <w:rFonts w:ascii="Times New Roman" w:hAnsi="Times New Roman" w:cs="Times New Roman"/>
            <w:noProof/>
            <w:sz w:val="24"/>
            <w:szCs w:val="24"/>
          </w:rPr>
          <w:delText xml:space="preserve">e.g. </w:delText>
        </w:r>
        <w:r w:rsidR="00C10FDE" w:rsidRPr="00C10FDE" w:rsidDel="00382843">
          <w:rPr>
            <w:rFonts w:ascii="Times New Roman" w:hAnsi="Times New Roman" w:cs="Times New Roman"/>
            <w:noProof/>
            <w:sz w:val="24"/>
            <w:szCs w:val="24"/>
          </w:rPr>
          <w:delText>Sabo et al. 2013)</w:delText>
        </w:r>
        <w:r w:rsidR="00C10FDE" w:rsidDel="00382843">
          <w:rPr>
            <w:rFonts w:ascii="Times New Roman" w:hAnsi="Times New Roman" w:cs="Times New Roman"/>
            <w:sz w:val="24"/>
            <w:szCs w:val="24"/>
          </w:rPr>
          <w:fldChar w:fldCharType="end"/>
        </w:r>
        <w:r w:rsidR="00C10FDE" w:rsidDel="00382843">
          <w:rPr>
            <w:rFonts w:ascii="Times New Roman" w:hAnsi="Times New Roman" w:cs="Times New Roman"/>
            <w:sz w:val="24"/>
            <w:szCs w:val="24"/>
          </w:rPr>
          <w:delText xml:space="preserve">.  </w:delText>
        </w:r>
      </w:del>
      <w:del w:id="369" w:author="Thomas Collier Smith" w:date="2014-11-23T21:39:00Z">
        <w:r w:rsidDel="00CC607A">
          <w:rPr>
            <w:rFonts w:ascii="Times New Roman" w:hAnsi="Times New Roman" w:cs="Times New Roman"/>
            <w:sz w:val="24"/>
            <w:szCs w:val="24"/>
          </w:rPr>
          <w:delText>To estimate experimental tadpole and tadpole and mayfly biomasses from the easily measured stage or length, w</w:delText>
        </w:r>
        <w:r w:rsidR="00C10FDE" w:rsidDel="00CC607A">
          <w:rPr>
            <w:rFonts w:ascii="Times New Roman" w:hAnsi="Times New Roman" w:cs="Times New Roman"/>
            <w:sz w:val="24"/>
            <w:szCs w:val="24"/>
          </w:rPr>
          <w:delText xml:space="preserve">e used the formulae of the size-AFDM regression lines to calculate estimated AFDM of each individual </w:delText>
        </w:r>
        <w:r w:rsidDel="00CC607A">
          <w:rPr>
            <w:rFonts w:ascii="Times New Roman" w:hAnsi="Times New Roman" w:cs="Times New Roman"/>
            <w:sz w:val="24"/>
            <w:szCs w:val="24"/>
          </w:rPr>
          <w:delText xml:space="preserve">experimental </w:delText>
        </w:r>
        <w:r w:rsidR="00C10FDE" w:rsidDel="00CC607A">
          <w:rPr>
            <w:rFonts w:ascii="Times New Roman" w:hAnsi="Times New Roman" w:cs="Times New Roman"/>
            <w:sz w:val="24"/>
            <w:szCs w:val="24"/>
          </w:rPr>
          <w:delText>tadpole and mayfly.</w:delText>
        </w:r>
      </w:del>
    </w:p>
    <w:p w:rsidR="005446CA" w:rsidRDefault="00B41826" w:rsidP="008D3EF6">
      <w:pPr>
        <w:spacing w:line="480" w:lineRule="auto"/>
        <w:ind w:right="360" w:firstLine="720"/>
        <w:rPr>
          <w:rFonts w:ascii="Times New Roman" w:hAnsi="Times New Roman" w:cs="Times New Roman"/>
          <w:sz w:val="24"/>
          <w:szCs w:val="24"/>
        </w:rPr>
      </w:pPr>
      <w:proofErr w:type="gramStart"/>
      <w:r w:rsidRPr="00B41826">
        <w:rPr>
          <w:rFonts w:ascii="Times New Roman" w:hAnsi="Times New Roman" w:cs="Times New Roman"/>
          <w:i/>
          <w:sz w:val="24"/>
          <w:szCs w:val="24"/>
        </w:rPr>
        <w:t>Mesocosm experiment.</w:t>
      </w:r>
      <w:proofErr w:type="gramEnd"/>
      <w:r w:rsidRPr="00B41826">
        <w:rPr>
          <w:rFonts w:ascii="Times New Roman" w:hAnsi="Times New Roman" w:cs="Times New Roman"/>
          <w:i/>
          <w:sz w:val="24"/>
          <w:szCs w:val="24"/>
        </w:rPr>
        <w:t xml:space="preserve"> – </w:t>
      </w:r>
      <w:r w:rsidR="003E05D3">
        <w:rPr>
          <w:rFonts w:ascii="Times New Roman" w:hAnsi="Times New Roman" w:cs="Times New Roman"/>
          <w:sz w:val="24"/>
          <w:szCs w:val="24"/>
        </w:rPr>
        <w:t>W</w:t>
      </w:r>
      <w:r w:rsidR="007F3BD1">
        <w:rPr>
          <w:rFonts w:ascii="Times New Roman" w:hAnsi="Times New Roman" w:cs="Times New Roman"/>
          <w:sz w:val="24"/>
          <w:szCs w:val="24"/>
        </w:rPr>
        <w:t xml:space="preserve">e </w:t>
      </w:r>
      <w:r w:rsidR="003E05D3">
        <w:rPr>
          <w:rFonts w:ascii="Times New Roman" w:hAnsi="Times New Roman" w:cs="Times New Roman"/>
          <w:sz w:val="24"/>
          <w:szCs w:val="24"/>
        </w:rPr>
        <w:t xml:space="preserve">also </w:t>
      </w:r>
      <w:r w:rsidR="007F3BD1">
        <w:rPr>
          <w:rFonts w:ascii="Times New Roman" w:hAnsi="Times New Roman" w:cs="Times New Roman"/>
          <w:sz w:val="24"/>
          <w:szCs w:val="24"/>
        </w:rPr>
        <w:t>conducted a mesocosm experiment to further explore the effects of tadpoles an</w:t>
      </w:r>
      <w:r w:rsidR="003E05D3">
        <w:rPr>
          <w:rFonts w:ascii="Times New Roman" w:hAnsi="Times New Roman" w:cs="Times New Roman"/>
          <w:sz w:val="24"/>
          <w:szCs w:val="24"/>
        </w:rPr>
        <w:t xml:space="preserve">d mayflies on algal resources, without the environmental </w:t>
      </w:r>
      <w:del w:id="370" w:author="Thomas Collier Smith" w:date="2014-11-23T21:59:00Z">
        <w:r w:rsidR="003E05D3" w:rsidDel="00382843">
          <w:rPr>
            <w:rFonts w:ascii="Times New Roman" w:hAnsi="Times New Roman" w:cs="Times New Roman"/>
            <w:sz w:val="24"/>
            <w:szCs w:val="24"/>
          </w:rPr>
          <w:delText xml:space="preserve">variability </w:delText>
        </w:r>
      </w:del>
      <w:ins w:id="371" w:author="Thomas Collier Smith" w:date="2014-11-23T21:59:00Z">
        <w:r w:rsidR="00382843">
          <w:rPr>
            <w:rFonts w:ascii="Times New Roman" w:hAnsi="Times New Roman" w:cs="Times New Roman"/>
            <w:sz w:val="24"/>
            <w:szCs w:val="24"/>
          </w:rPr>
          <w:t xml:space="preserve">heterogeneity </w:t>
        </w:r>
      </w:ins>
      <w:r w:rsidR="003E05D3">
        <w:rPr>
          <w:rFonts w:ascii="Times New Roman" w:hAnsi="Times New Roman" w:cs="Times New Roman"/>
          <w:sz w:val="24"/>
          <w:szCs w:val="24"/>
        </w:rPr>
        <w:t xml:space="preserve">that occurs </w:t>
      </w:r>
      <w:del w:id="372" w:author="Thomas Collier Smith" w:date="2014-11-23T21:59:00Z">
        <w:r w:rsidR="003E05D3" w:rsidDel="00382843">
          <w:rPr>
            <w:rFonts w:ascii="Times New Roman" w:hAnsi="Times New Roman" w:cs="Times New Roman"/>
            <w:sz w:val="24"/>
            <w:szCs w:val="24"/>
          </w:rPr>
          <w:delText xml:space="preserve">throughout </w:delText>
        </w:r>
      </w:del>
      <w:ins w:id="373" w:author="Thomas Collier Smith" w:date="2014-11-23T21:59:00Z">
        <w:r w:rsidR="00382843">
          <w:rPr>
            <w:rFonts w:ascii="Times New Roman" w:hAnsi="Times New Roman" w:cs="Times New Roman"/>
            <w:sz w:val="24"/>
            <w:szCs w:val="24"/>
          </w:rPr>
          <w:t xml:space="preserve">within </w:t>
        </w:r>
      </w:ins>
      <w:r w:rsidR="003E05D3">
        <w:rPr>
          <w:rFonts w:ascii="Times New Roman" w:hAnsi="Times New Roman" w:cs="Times New Roman"/>
          <w:sz w:val="24"/>
          <w:szCs w:val="24"/>
        </w:rPr>
        <w:t xml:space="preserve">lakes.  We used </w:t>
      </w:r>
      <w:r w:rsidR="00F83DE3">
        <w:rPr>
          <w:rFonts w:ascii="Times New Roman" w:hAnsi="Times New Roman" w:cs="Times New Roman"/>
          <w:sz w:val="24"/>
          <w:szCs w:val="24"/>
        </w:rPr>
        <w:t xml:space="preserve">a 2 x 2 </w:t>
      </w:r>
      <w:r w:rsidR="003E05D3">
        <w:rPr>
          <w:rFonts w:ascii="Times New Roman" w:hAnsi="Times New Roman" w:cs="Times New Roman"/>
          <w:sz w:val="24"/>
          <w:szCs w:val="24"/>
        </w:rPr>
        <w:t>factorial design, with treatment levels for presence and absence of tadpoles and mayflies, arranged randomly among</w:t>
      </w:r>
      <w:r w:rsidR="00C11BBD">
        <w:rPr>
          <w:rFonts w:ascii="Times New Roman" w:hAnsi="Times New Roman" w:cs="Times New Roman"/>
          <w:sz w:val="24"/>
          <w:szCs w:val="24"/>
        </w:rPr>
        <w:t xml:space="preserve"> four</w:t>
      </w:r>
      <w:r w:rsidR="003E05D3">
        <w:rPr>
          <w:rFonts w:ascii="Times New Roman" w:hAnsi="Times New Roman" w:cs="Times New Roman"/>
          <w:sz w:val="24"/>
          <w:szCs w:val="24"/>
        </w:rPr>
        <w:t xml:space="preserve"> blocks.</w:t>
      </w:r>
      <w:r w:rsidR="005446CA">
        <w:rPr>
          <w:rFonts w:ascii="Times New Roman" w:hAnsi="Times New Roman" w:cs="Times New Roman"/>
          <w:sz w:val="24"/>
          <w:szCs w:val="24"/>
        </w:rPr>
        <w:t xml:space="preserve">  Four mesocosms contained zero consumers, four contained16 tadpoles, four contained 250 mayflies, and the remaining four contained 16 tadpoles and 250 mayflies</w:t>
      </w:r>
      <w:r w:rsidR="005E1BDE">
        <w:rPr>
          <w:rFonts w:ascii="Times New Roman" w:hAnsi="Times New Roman" w:cs="Times New Roman"/>
          <w:sz w:val="24"/>
          <w:szCs w:val="24"/>
        </w:rPr>
        <w:t xml:space="preserve"> (n = 16).</w:t>
      </w:r>
    </w:p>
    <w:p w:rsidR="005446CA" w:rsidRDefault="003E05D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Mesocosms were located at the Sierra Nevada Aquatic Research Laboratory near Mammoth Lakes, CA (</w:t>
      </w:r>
      <w:r w:rsidR="00AB258D">
        <w:rPr>
          <w:rFonts w:ascii="Times New Roman" w:hAnsi="Times New Roman" w:cs="Times New Roman"/>
          <w:sz w:val="24"/>
          <w:szCs w:val="24"/>
        </w:rPr>
        <w:t xml:space="preserve">2165 m elevation, </w:t>
      </w:r>
      <w:r w:rsidR="00AB258D" w:rsidRPr="00AB258D">
        <w:rPr>
          <w:rFonts w:ascii="Times New Roman" w:hAnsi="Times New Roman" w:cs="Times New Roman"/>
          <w:sz w:val="24"/>
          <w:szCs w:val="24"/>
        </w:rPr>
        <w:t>37°36'50.83" N 118°49'57.56" W</w:t>
      </w:r>
      <w:r>
        <w:rPr>
          <w:rFonts w:ascii="Times New Roman" w:hAnsi="Times New Roman" w:cs="Times New Roman"/>
          <w:sz w:val="24"/>
          <w:szCs w:val="24"/>
        </w:rPr>
        <w:t xml:space="preserve">).  </w:t>
      </w:r>
      <w:r w:rsidR="000C7FAB">
        <w:rPr>
          <w:rFonts w:ascii="Times New Roman" w:hAnsi="Times New Roman" w:cs="Times New Roman"/>
          <w:sz w:val="24"/>
          <w:szCs w:val="24"/>
        </w:rPr>
        <w:t>We used s</w:t>
      </w:r>
      <w:r>
        <w:rPr>
          <w:rFonts w:ascii="Times New Roman" w:hAnsi="Times New Roman" w:cs="Times New Roman"/>
          <w:sz w:val="24"/>
          <w:szCs w:val="24"/>
        </w:rPr>
        <w:t xml:space="preserve">ixteen </w:t>
      </w:r>
      <w:r w:rsidR="000C7FAB">
        <w:rPr>
          <w:rFonts w:ascii="Times New Roman" w:hAnsi="Times New Roman" w:cs="Times New Roman"/>
          <w:sz w:val="24"/>
          <w:szCs w:val="24"/>
        </w:rPr>
        <w:t>cube shaped (</w:t>
      </w:r>
      <w:r>
        <w:rPr>
          <w:rFonts w:ascii="Times New Roman" w:hAnsi="Times New Roman" w:cs="Times New Roman"/>
          <w:sz w:val="24"/>
          <w:szCs w:val="24"/>
        </w:rPr>
        <w:t>1 m</w:t>
      </w:r>
      <w:r w:rsidR="005E1BDE">
        <w:rPr>
          <w:rFonts w:ascii="Times New Roman" w:hAnsi="Times New Roman" w:cs="Times New Roman"/>
          <w:sz w:val="24"/>
          <w:szCs w:val="24"/>
          <w:vertAlign w:val="superscript"/>
        </w:rPr>
        <w:t>3</w:t>
      </w:r>
      <w:r w:rsidR="000C7FAB">
        <w:rPr>
          <w:rFonts w:ascii="Times New Roman" w:hAnsi="Times New Roman" w:cs="Times New Roman"/>
          <w:sz w:val="24"/>
          <w:szCs w:val="24"/>
        </w:rPr>
        <w:t>)</w:t>
      </w:r>
      <w:r>
        <w:rPr>
          <w:rFonts w:ascii="Times New Roman" w:hAnsi="Times New Roman" w:cs="Times New Roman"/>
          <w:sz w:val="24"/>
          <w:szCs w:val="24"/>
        </w:rPr>
        <w:t xml:space="preserve"> concrete tanks</w:t>
      </w:r>
      <w:r w:rsidR="00435DD8">
        <w:rPr>
          <w:rFonts w:ascii="Times New Roman" w:hAnsi="Times New Roman" w:cs="Times New Roman"/>
          <w:sz w:val="24"/>
          <w:szCs w:val="24"/>
        </w:rPr>
        <w:t xml:space="preserve"> lined with </w:t>
      </w:r>
      <w:proofErr w:type="spellStart"/>
      <w:r w:rsidR="00435DD8">
        <w:rPr>
          <w:rFonts w:ascii="Times New Roman" w:hAnsi="Times New Roman" w:cs="Times New Roman"/>
          <w:sz w:val="24"/>
          <w:szCs w:val="24"/>
        </w:rPr>
        <w:t>Thoroseal</w:t>
      </w:r>
      <w:proofErr w:type="spellEnd"/>
      <w:r w:rsidR="00435DD8">
        <w:rPr>
          <w:rFonts w:ascii="Times New Roman" w:hAnsi="Times New Roman" w:cs="Times New Roman"/>
          <w:sz w:val="24"/>
          <w:szCs w:val="24"/>
        </w:rPr>
        <w:t xml:space="preserve"> concrete sealer</w:t>
      </w:r>
      <w:r>
        <w:rPr>
          <w:rFonts w:ascii="Times New Roman" w:hAnsi="Times New Roman" w:cs="Times New Roman"/>
          <w:sz w:val="24"/>
          <w:szCs w:val="24"/>
        </w:rPr>
        <w:t xml:space="preserve">, with </w:t>
      </w:r>
      <w:r w:rsidR="00AB258D">
        <w:rPr>
          <w:rFonts w:ascii="Times New Roman" w:hAnsi="Times New Roman" w:cs="Times New Roman"/>
          <w:sz w:val="24"/>
          <w:szCs w:val="24"/>
        </w:rPr>
        <w:t>sloping</w:t>
      </w:r>
      <w:r w:rsidR="005E1BDE">
        <w:rPr>
          <w:rFonts w:ascii="Times New Roman" w:hAnsi="Times New Roman" w:cs="Times New Roman"/>
          <w:sz w:val="24"/>
          <w:szCs w:val="24"/>
        </w:rPr>
        <w:t>, partially submerged</w:t>
      </w:r>
      <w:r w:rsidR="00AB258D">
        <w:rPr>
          <w:rFonts w:ascii="Times New Roman" w:hAnsi="Times New Roman" w:cs="Times New Roman"/>
          <w:sz w:val="24"/>
          <w:szCs w:val="24"/>
        </w:rPr>
        <w:t xml:space="preserve"> </w:t>
      </w:r>
      <w:r>
        <w:rPr>
          <w:rFonts w:ascii="Times New Roman" w:hAnsi="Times New Roman" w:cs="Times New Roman"/>
          <w:sz w:val="24"/>
          <w:szCs w:val="24"/>
        </w:rPr>
        <w:t xml:space="preserve">shelves on the south facing side to allow tadpoles and </w:t>
      </w:r>
      <w:proofErr w:type="spellStart"/>
      <w:r>
        <w:rPr>
          <w:rFonts w:ascii="Times New Roman" w:hAnsi="Times New Roman" w:cs="Times New Roman"/>
          <w:sz w:val="24"/>
          <w:szCs w:val="24"/>
        </w:rPr>
        <w:t>metamorphs</w:t>
      </w:r>
      <w:proofErr w:type="spellEnd"/>
      <w:r>
        <w:rPr>
          <w:rFonts w:ascii="Times New Roman" w:hAnsi="Times New Roman" w:cs="Times New Roman"/>
          <w:sz w:val="24"/>
          <w:szCs w:val="24"/>
        </w:rPr>
        <w:t xml:space="preserve"> to bask</w:t>
      </w:r>
      <w:r w:rsidR="00435DD8">
        <w:rPr>
          <w:rFonts w:ascii="Times New Roman" w:hAnsi="Times New Roman" w:cs="Times New Roman"/>
          <w:sz w:val="24"/>
          <w:szCs w:val="24"/>
        </w:rPr>
        <w:t xml:space="preserve"> (Fig.1).  These tanks </w:t>
      </w:r>
      <w:r w:rsidR="00AB258D">
        <w:rPr>
          <w:rFonts w:ascii="Times New Roman" w:hAnsi="Times New Roman" w:cs="Times New Roman"/>
          <w:sz w:val="24"/>
          <w:szCs w:val="24"/>
        </w:rPr>
        <w:t xml:space="preserve">were filled with water from </w:t>
      </w:r>
      <w:r w:rsidR="00435DD8">
        <w:rPr>
          <w:rFonts w:ascii="Times New Roman" w:hAnsi="Times New Roman" w:cs="Times New Roman"/>
          <w:sz w:val="24"/>
          <w:szCs w:val="24"/>
        </w:rPr>
        <w:t xml:space="preserve">adjacent </w:t>
      </w:r>
      <w:r w:rsidR="00AB258D">
        <w:rPr>
          <w:rFonts w:ascii="Times New Roman" w:hAnsi="Times New Roman" w:cs="Times New Roman"/>
          <w:sz w:val="24"/>
          <w:szCs w:val="24"/>
        </w:rPr>
        <w:t>Convict Creek</w:t>
      </w:r>
      <w:r w:rsidR="00435DD8">
        <w:rPr>
          <w:rFonts w:ascii="Times New Roman" w:hAnsi="Times New Roman" w:cs="Times New Roman"/>
          <w:sz w:val="24"/>
          <w:szCs w:val="24"/>
        </w:rPr>
        <w:t xml:space="preserve">; </w:t>
      </w:r>
      <w:r w:rsidR="00EA0087">
        <w:rPr>
          <w:rFonts w:ascii="Times New Roman" w:hAnsi="Times New Roman" w:cs="Times New Roman"/>
          <w:sz w:val="24"/>
          <w:szCs w:val="24"/>
        </w:rPr>
        <w:t>nitrate and phosphate levels in Convict Creek are similar to those observ</w:t>
      </w:r>
      <w:r w:rsidR="00B75D9A">
        <w:rPr>
          <w:rFonts w:ascii="Times New Roman" w:hAnsi="Times New Roman" w:cs="Times New Roman"/>
          <w:sz w:val="24"/>
          <w:szCs w:val="24"/>
        </w:rPr>
        <w:t xml:space="preserve">ed in most Sierra Nevada lakes, and while </w:t>
      </w:r>
      <w:r w:rsidR="00EA0087">
        <w:rPr>
          <w:rFonts w:ascii="Times New Roman" w:hAnsi="Times New Roman" w:cs="Times New Roman"/>
          <w:sz w:val="24"/>
          <w:szCs w:val="24"/>
        </w:rPr>
        <w:t xml:space="preserve">pH </w:t>
      </w:r>
      <w:r w:rsidR="00435DD8">
        <w:rPr>
          <w:rFonts w:ascii="Times New Roman" w:hAnsi="Times New Roman" w:cs="Times New Roman"/>
          <w:sz w:val="24"/>
          <w:szCs w:val="24"/>
        </w:rPr>
        <w:t xml:space="preserve">is </w:t>
      </w:r>
      <w:r w:rsidR="00EA0087">
        <w:rPr>
          <w:rFonts w:ascii="Times New Roman" w:hAnsi="Times New Roman" w:cs="Times New Roman"/>
          <w:sz w:val="24"/>
          <w:szCs w:val="24"/>
        </w:rPr>
        <w:t>higher</w:t>
      </w:r>
      <w:r w:rsidR="00435DD8">
        <w:rPr>
          <w:rFonts w:ascii="Times New Roman" w:hAnsi="Times New Roman" w:cs="Times New Roman"/>
          <w:sz w:val="24"/>
          <w:szCs w:val="24"/>
        </w:rPr>
        <w:t xml:space="preserve"> than </w:t>
      </w:r>
      <w:ins w:id="374" w:author="Thomas Collier Smith" w:date="2014-11-23T22:06:00Z">
        <w:r w:rsidR="00436B9D">
          <w:rPr>
            <w:rFonts w:ascii="Times New Roman" w:hAnsi="Times New Roman" w:cs="Times New Roman"/>
            <w:sz w:val="24"/>
            <w:szCs w:val="24"/>
          </w:rPr>
          <w:t xml:space="preserve">in </w:t>
        </w:r>
      </w:ins>
      <w:r w:rsidR="00EA0087">
        <w:rPr>
          <w:rFonts w:ascii="Times New Roman" w:hAnsi="Times New Roman" w:cs="Times New Roman"/>
          <w:sz w:val="24"/>
          <w:szCs w:val="24"/>
        </w:rPr>
        <w:t>most Sierra Nevada</w:t>
      </w:r>
      <w:r w:rsidR="00435DD8">
        <w:rPr>
          <w:rFonts w:ascii="Times New Roman" w:hAnsi="Times New Roman" w:cs="Times New Roman"/>
          <w:sz w:val="24"/>
          <w:szCs w:val="24"/>
        </w:rPr>
        <w:t xml:space="preserve"> lakes </w:t>
      </w:r>
      <w:del w:id="375" w:author="Thomas Collier Smith" w:date="2014-11-23T22:09:00Z">
        <w:r w:rsidR="00435DD8" w:rsidDel="00436B9D">
          <w:rPr>
            <w:rFonts w:ascii="Times New Roman" w:hAnsi="Times New Roman" w:cs="Times New Roman"/>
            <w:sz w:val="24"/>
            <w:szCs w:val="24"/>
          </w:rPr>
          <w:delText>(pH 7.9 – 8.5</w:delText>
        </w:r>
      </w:del>
      <w:ins w:id="376" w:author="Thomas Collier Smith" w:date="2014-11-23T22:08:00Z">
        <w:r w:rsidR="00436B9D">
          <w:rPr>
            <w:rFonts w:ascii="Times New Roman" w:hAnsi="Times New Roman" w:cs="Times New Roman"/>
            <w:sz w:val="24"/>
            <w:szCs w:val="24"/>
          </w:rPr>
          <w:t xml:space="preserve"> </w:t>
        </w:r>
        <w:r w:rsidR="00436B9D">
          <w:rPr>
            <w:rFonts w:ascii="Times New Roman" w:hAnsi="Times New Roman" w:cs="Times New Roman"/>
            <w:sz w:val="24"/>
            <w:szCs w:val="24"/>
          </w:rPr>
          <w:fldChar w:fldCharType="begin" w:fldLock="1"/>
        </w:r>
      </w:ins>
      <w:r w:rsidR="00436B9D">
        <w:rPr>
          <w:rFonts w:ascii="Times New Roman" w:hAnsi="Times New Roman" w:cs="Times New Roman"/>
          <w:sz w:val="24"/>
          <w:szCs w:val="24"/>
        </w:rPr>
        <w:instrText>ADDIN CSL_CITATION { "citationItems" : [ { "id" : "ITEM-1", "itemData" : { "DOI" : "10.1111/j.1365-2427.1989.tb01356.x", "ISSN" : "0046-5070", "author" : [ { "dropping-particle" : "V.", "family" : "Leland", "given" : "Harry", "non-dropping-particle" : "", "parse-names" : false, "suffix" : "" }, { "dropping-particle" : "V.", "family" : "Fend", "given" : "Steven", "non-dropping-particle" : "", "parse-names" : false, "suffix" : "" }, { "dropping-particle" : "", "family" : "Dudley", "given" : "Thomas L.", "non-dropping-particle" : "", "parse-names" : false, "suffix" : "" }, { "dropping-particle" : "", "family" : "Carter", "given" : "James L.", "non-dropping-particle" : "", "parse-names" : false, "suffix" : "" } ], "container-title" : "Freshwater Biology", "id" : "ITEM-1", "issue" : "2", "issued" : { "date-parts" : [ [ "1989", "4" ] ] }, "page" : "163-179", "title" : "Effects of copper on species composition of benthic insects in a Sierra Nevada, California, stream", "type" : "article-journal", "volume" : "21" }, "uris" : [ "http://www.mendeley.com/documents/?uuid=2ae9c3f3-886e-4af9-8b59-cb715c83373d" ] }, { "id" : "ITEM-2",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"ITEM-2",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"(Leland et al. 1989, Sickman et al. 2003)", "manualFormatting" : "(pH 7.9 \u2013 8.5, Leland et al. 1989, Sickman et al. 2003)", "plainTextFormattedCitation" : "(Leland et al. 1989, Sickman et al. 2003)", "previouslyFormattedCitation" : "(Leland et al. 1989, Sickman et al. 2003)" }, "properties" : { "noteIndex" : 0 }, "schema" : "https://github.com/citation-style-language/schema/raw/master/csl-citation.json" }</w:instrText>
      </w:r>
      <w:r w:rsidR="00436B9D">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ins w:id="377" w:author="Thomas Collier Smith" w:date="2014-11-23T22:08:00Z">
        <w:r w:rsidR="00436B9D">
          <w:rPr>
            <w:rFonts w:ascii="Times New Roman" w:hAnsi="Times New Roman" w:cs="Times New Roman"/>
            <w:noProof/>
            <w:sz w:val="24"/>
            <w:szCs w:val="24"/>
          </w:rPr>
          <w:t xml:space="preserve">pH 7.9 </w:t>
        </w:r>
      </w:ins>
      <w:ins w:id="378" w:author="Thomas Collier Smith" w:date="2014-11-23T22:09:00Z">
        <w:r w:rsidR="00436B9D">
          <w:rPr>
            <w:rFonts w:ascii="Times New Roman" w:hAnsi="Times New Roman" w:cs="Times New Roman"/>
            <w:noProof/>
            <w:sz w:val="24"/>
            <w:szCs w:val="24"/>
          </w:rPr>
          <w:t>–</w:t>
        </w:r>
      </w:ins>
      <w:ins w:id="379" w:author="Thomas Collier Smith" w:date="2014-11-23T22:08:00Z">
        <w:r w:rsidR="00436B9D">
          <w:rPr>
            <w:rFonts w:ascii="Times New Roman" w:hAnsi="Times New Roman" w:cs="Times New Roman"/>
            <w:noProof/>
            <w:sz w:val="24"/>
            <w:szCs w:val="24"/>
          </w:rPr>
          <w:t xml:space="preserve"> 8.5, </w:t>
        </w:r>
      </w:ins>
      <w:r w:rsidR="00436B9D" w:rsidRPr="00436B9D">
        <w:rPr>
          <w:rFonts w:ascii="Times New Roman" w:hAnsi="Times New Roman" w:cs="Times New Roman"/>
          <w:noProof/>
          <w:sz w:val="24"/>
          <w:szCs w:val="24"/>
        </w:rPr>
        <w:t>Leland et al. 1989, Sickman et al. 2003)</w:t>
      </w:r>
      <w:ins w:id="380" w:author="Thomas Collier Smith" w:date="2014-11-23T22:08:00Z">
        <w:r w:rsidR="00436B9D">
          <w:rPr>
            <w:rFonts w:ascii="Times New Roman" w:hAnsi="Times New Roman" w:cs="Times New Roman"/>
            <w:sz w:val="24"/>
            <w:szCs w:val="24"/>
          </w:rPr>
          <w:fldChar w:fldCharType="end"/>
        </w:r>
      </w:ins>
      <w:del w:id="381" w:author="Thomas Collier Smith" w:date="2014-11-23T22:09:00Z">
        <w:r w:rsidR="00B75D9A" w:rsidDel="00436B9D">
          <w:rPr>
            <w:rFonts w:ascii="Times New Roman" w:hAnsi="Times New Roman" w:cs="Times New Roman"/>
            <w:sz w:val="24"/>
            <w:szCs w:val="24"/>
          </w:rPr>
          <w:delText>)</w:delText>
        </w:r>
      </w:del>
      <w:r w:rsidR="00B75D9A">
        <w:rPr>
          <w:rFonts w:ascii="Times New Roman" w:hAnsi="Times New Roman" w:cs="Times New Roman"/>
          <w:sz w:val="24"/>
          <w:szCs w:val="24"/>
        </w:rPr>
        <w:t xml:space="preserve"> it is in the range tolerate by mayflies and tadpoles in lakes </w:t>
      </w:r>
      <w:del w:id="382" w:author="Thomas Collier Smith" w:date="2014-11-23T22:11:00Z">
        <w:r w:rsidR="00B75D9A" w:rsidDel="00436B9D">
          <w:rPr>
            <w:rFonts w:ascii="Times New Roman" w:hAnsi="Times New Roman" w:cs="Times New Roman"/>
            <w:sz w:val="24"/>
            <w:szCs w:val="24"/>
          </w:rPr>
          <w:delText>(pH 6.5 – 8.5</w:delText>
        </w:r>
        <w:r w:rsidR="00435DD8" w:rsidDel="00436B9D">
          <w:rPr>
            <w:rFonts w:ascii="Times New Roman" w:hAnsi="Times New Roman" w:cs="Times New Roman"/>
            <w:sz w:val="24"/>
            <w:szCs w:val="24"/>
          </w:rPr>
          <w:delText>)</w:delText>
        </w:r>
      </w:del>
      <w:r w:rsidR="00EA0087">
        <w:rPr>
          <w:rFonts w:ascii="Times New Roman" w:hAnsi="Times New Roman" w:cs="Times New Roman"/>
          <w:sz w:val="24"/>
          <w:szCs w:val="24"/>
        </w:rPr>
        <w:t xml:space="preserve"> </w:t>
      </w:r>
      <w:r w:rsidR="00EA0087">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"mendeley" : { "formattedCitation" : "(Bradford et al. 1998)", "manualFormatting" : "(pH 6.5 - 8.5, Bradford et al. 1998)", "plainTextFormattedCitation" : "(Bradford et al. 1998)", "previouslyFormattedCitation" : "(Bradford et al. 1998)" }, "properties" : { "noteIndex" : 0 }, "schema" : "https://github.com/citation-style-language/schema/raw/master/csl-citation.json" }</w:instrText>
      </w:r>
      <w:r w:rsidR="00EA0087">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ins w:id="383" w:author="Thomas Collier Smith" w:date="2014-11-23T22:11:00Z">
        <w:r w:rsidR="00436B9D">
          <w:rPr>
            <w:rFonts w:ascii="Times New Roman" w:hAnsi="Times New Roman" w:cs="Times New Roman"/>
            <w:noProof/>
            <w:sz w:val="24"/>
            <w:szCs w:val="24"/>
          </w:rPr>
          <w:t xml:space="preserve">pH 6.5 - 8.5, </w:t>
        </w:r>
      </w:ins>
      <w:r w:rsidR="00436B9D" w:rsidRPr="00436B9D">
        <w:rPr>
          <w:rFonts w:ascii="Times New Roman" w:hAnsi="Times New Roman" w:cs="Times New Roman"/>
          <w:noProof/>
          <w:sz w:val="24"/>
          <w:szCs w:val="24"/>
        </w:rPr>
        <w:t>Bradford et al. 1998)</w:t>
      </w:r>
      <w:r w:rsidR="00EA0087">
        <w:rPr>
          <w:rFonts w:ascii="Times New Roman" w:hAnsi="Times New Roman" w:cs="Times New Roman"/>
          <w:sz w:val="24"/>
          <w:szCs w:val="24"/>
        </w:rPr>
        <w:fldChar w:fldCharType="end"/>
      </w:r>
      <w:r w:rsidR="00435DD8">
        <w:rPr>
          <w:rFonts w:ascii="Times New Roman" w:hAnsi="Times New Roman" w:cs="Times New Roman"/>
          <w:sz w:val="24"/>
          <w:szCs w:val="24"/>
        </w:rPr>
        <w:t>.</w:t>
      </w:r>
      <w:r w:rsidR="00F83DE3">
        <w:rPr>
          <w:rFonts w:ascii="Times New Roman" w:hAnsi="Times New Roman" w:cs="Times New Roman"/>
          <w:sz w:val="24"/>
          <w:szCs w:val="24"/>
        </w:rPr>
        <w:t xml:space="preserve">  </w:t>
      </w:r>
      <w:r w:rsidR="00435DD8">
        <w:rPr>
          <w:rFonts w:ascii="Times New Roman" w:hAnsi="Times New Roman" w:cs="Times New Roman"/>
          <w:sz w:val="24"/>
          <w:szCs w:val="24"/>
        </w:rPr>
        <w:t xml:space="preserve">Creek water </w:t>
      </w:r>
      <w:r w:rsidR="00AB258D">
        <w:rPr>
          <w:rFonts w:ascii="Times New Roman" w:hAnsi="Times New Roman" w:cs="Times New Roman"/>
          <w:sz w:val="24"/>
          <w:szCs w:val="24"/>
        </w:rPr>
        <w:t>was the source for algae</w:t>
      </w:r>
      <w:r w:rsidR="00435DD8">
        <w:rPr>
          <w:rFonts w:ascii="Times New Roman" w:hAnsi="Times New Roman" w:cs="Times New Roman"/>
          <w:sz w:val="24"/>
          <w:szCs w:val="24"/>
        </w:rPr>
        <w:t xml:space="preserve">, and mesocosms </w:t>
      </w:r>
      <w:r w:rsidR="00A74156">
        <w:rPr>
          <w:rFonts w:ascii="Times New Roman" w:hAnsi="Times New Roman" w:cs="Times New Roman"/>
          <w:sz w:val="24"/>
          <w:szCs w:val="24"/>
        </w:rPr>
        <w:t xml:space="preserve">were filled in April </w:t>
      </w:r>
      <w:r w:rsidR="00435DD8">
        <w:rPr>
          <w:rFonts w:ascii="Times New Roman" w:hAnsi="Times New Roman" w:cs="Times New Roman"/>
          <w:sz w:val="24"/>
          <w:szCs w:val="24"/>
        </w:rPr>
        <w:t xml:space="preserve">2010 </w:t>
      </w:r>
      <w:r w:rsidR="00A74156">
        <w:rPr>
          <w:rFonts w:ascii="Times New Roman" w:hAnsi="Times New Roman" w:cs="Times New Roman"/>
          <w:sz w:val="24"/>
          <w:szCs w:val="24"/>
        </w:rPr>
        <w:t xml:space="preserve">to allow algae communities to develop prior to the introduction of consumers.  </w:t>
      </w:r>
      <w:r w:rsidR="00EA0087">
        <w:rPr>
          <w:rFonts w:ascii="Times New Roman" w:hAnsi="Times New Roman" w:cs="Times New Roman"/>
          <w:sz w:val="24"/>
          <w:szCs w:val="24"/>
        </w:rPr>
        <w:t>Each mesocosm contained thirty sets of twelve porcelain tiles (</w:t>
      </w:r>
      <w:del w:id="384" w:author="Thomas Collier Smith" w:date="2014-11-23T22:13:00Z">
        <w:r w:rsidR="00EA0087" w:rsidDel="00436B9D">
          <w:rPr>
            <w:rFonts w:ascii="Times New Roman" w:hAnsi="Times New Roman" w:cs="Times New Roman"/>
            <w:sz w:val="24"/>
            <w:szCs w:val="24"/>
          </w:rPr>
          <w:delText xml:space="preserve">similar </w:delText>
        </w:r>
      </w:del>
      <w:ins w:id="385" w:author="Thomas Collier Smith" w:date="2014-11-23T22:13:00Z">
        <w:r w:rsidR="00436B9D">
          <w:rPr>
            <w:rFonts w:ascii="Times New Roman" w:hAnsi="Times New Roman" w:cs="Times New Roman"/>
            <w:sz w:val="24"/>
            <w:szCs w:val="24"/>
          </w:rPr>
          <w:t xml:space="preserve">identical </w:t>
        </w:r>
      </w:ins>
      <w:r w:rsidR="00EA0087">
        <w:rPr>
          <w:rFonts w:ascii="Times New Roman" w:hAnsi="Times New Roman" w:cs="Times New Roman"/>
          <w:sz w:val="24"/>
          <w:szCs w:val="24"/>
        </w:rPr>
        <w:t xml:space="preserve">to those used in the field enclosures, each tile was 2.4 cm x 2.4 cm, total area </w:t>
      </w:r>
      <w:r w:rsidR="007C00D6">
        <w:rPr>
          <w:rFonts w:ascii="Times New Roman" w:hAnsi="Times New Roman" w:cs="Times New Roman"/>
          <w:sz w:val="24"/>
          <w:szCs w:val="24"/>
        </w:rPr>
        <w:t xml:space="preserve">of 12 tiles x 30 sets of tiles: </w:t>
      </w:r>
      <w:r w:rsidR="00EA0087">
        <w:rPr>
          <w:rFonts w:ascii="Times New Roman" w:hAnsi="Times New Roman" w:cs="Times New Roman"/>
          <w:sz w:val="24"/>
          <w:szCs w:val="24"/>
        </w:rPr>
        <w:t>2074 cm</w:t>
      </w:r>
      <w:r w:rsidR="00EA0087" w:rsidRPr="00EA0087">
        <w:rPr>
          <w:rFonts w:ascii="Times New Roman" w:hAnsi="Times New Roman" w:cs="Times New Roman"/>
          <w:sz w:val="24"/>
          <w:szCs w:val="24"/>
          <w:vertAlign w:val="superscript"/>
        </w:rPr>
        <w:t>2</w:t>
      </w:r>
      <w:r w:rsidR="00EA0087">
        <w:rPr>
          <w:rFonts w:ascii="Times New Roman" w:hAnsi="Times New Roman" w:cs="Times New Roman"/>
          <w:sz w:val="24"/>
          <w:szCs w:val="24"/>
        </w:rPr>
        <w:t xml:space="preserve">) </w:t>
      </w:r>
      <w:r w:rsidR="00407E62">
        <w:rPr>
          <w:rFonts w:ascii="Times New Roman" w:hAnsi="Times New Roman" w:cs="Times New Roman"/>
          <w:sz w:val="24"/>
          <w:szCs w:val="24"/>
        </w:rPr>
        <w:t>to provide standard surfaces on which we could measure</w:t>
      </w:r>
      <w:r w:rsidR="00EA0087">
        <w:rPr>
          <w:rFonts w:ascii="Times New Roman" w:hAnsi="Times New Roman" w:cs="Times New Roman"/>
          <w:sz w:val="24"/>
          <w:szCs w:val="24"/>
        </w:rPr>
        <w:t xml:space="preserve"> algal abundance; twenty five were placed on the bottom of each mesocosm, and fi</w:t>
      </w:r>
      <w:r w:rsidR="005446CA">
        <w:rPr>
          <w:rFonts w:ascii="Times New Roman" w:hAnsi="Times New Roman" w:cs="Times New Roman"/>
          <w:sz w:val="24"/>
          <w:szCs w:val="24"/>
        </w:rPr>
        <w:t>ve were placed on each shelf</w:t>
      </w:r>
      <w:r w:rsidR="005E1BDE">
        <w:rPr>
          <w:rFonts w:ascii="Times New Roman" w:hAnsi="Times New Roman" w:cs="Times New Roman"/>
          <w:sz w:val="24"/>
          <w:szCs w:val="24"/>
        </w:rPr>
        <w:t xml:space="preserve"> (Fig. 1)</w:t>
      </w:r>
      <w:r w:rsidR="005446CA">
        <w:rPr>
          <w:rFonts w:ascii="Times New Roman" w:hAnsi="Times New Roman" w:cs="Times New Roman"/>
          <w:sz w:val="24"/>
          <w:szCs w:val="24"/>
        </w:rPr>
        <w:t>.</w:t>
      </w:r>
    </w:p>
    <w:p w:rsidR="005446CA"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collected 160 </w:t>
      </w:r>
      <w:r w:rsidRPr="00AB258D">
        <w:rPr>
          <w:rFonts w:ascii="Times New Roman" w:hAnsi="Times New Roman" w:cs="Times New Roman"/>
          <w:i/>
          <w:sz w:val="24"/>
          <w:szCs w:val="24"/>
        </w:rPr>
        <w:t>Rana sierrae</w:t>
      </w:r>
      <w:r>
        <w:rPr>
          <w:rFonts w:ascii="Times New Roman" w:hAnsi="Times New Roman" w:cs="Times New Roman"/>
          <w:sz w:val="24"/>
          <w:szCs w:val="24"/>
        </w:rPr>
        <w:t xml:space="preserve"> tadpoles (</w:t>
      </w:r>
      <w:proofErr w:type="spellStart"/>
      <w:r>
        <w:rPr>
          <w:rFonts w:ascii="Times New Roman" w:hAnsi="Times New Roman" w:cs="Times New Roman"/>
          <w:sz w:val="24"/>
          <w:szCs w:val="24"/>
        </w:rPr>
        <w:t>Gosner</w:t>
      </w:r>
      <w:proofErr w:type="spellEnd"/>
      <w:r>
        <w:rPr>
          <w:rFonts w:ascii="Times New Roman" w:hAnsi="Times New Roman" w:cs="Times New Roman"/>
          <w:sz w:val="24"/>
          <w:szCs w:val="24"/>
        </w:rPr>
        <w:t xml:space="preserve"> stages 34-39) from Marmot Lake (</w:t>
      </w:r>
      <w:r w:rsidR="00B75D9A">
        <w:rPr>
          <w:rFonts w:ascii="Times New Roman" w:hAnsi="Times New Roman" w:cs="Times New Roman"/>
          <w:sz w:val="24"/>
          <w:szCs w:val="24"/>
        </w:rPr>
        <w:t xml:space="preserve">John Muir Wilderness, </w:t>
      </w:r>
      <w:r>
        <w:rPr>
          <w:rFonts w:ascii="Times New Roman" w:hAnsi="Times New Roman" w:cs="Times New Roman"/>
          <w:sz w:val="24"/>
          <w:szCs w:val="24"/>
        </w:rPr>
        <w:t xml:space="preserve">3590 m elevation, </w:t>
      </w:r>
      <w:r w:rsidRPr="00C11BBD">
        <w:rPr>
          <w:rFonts w:ascii="Times New Roman" w:hAnsi="Times New Roman" w:cs="Times New Roman"/>
          <w:sz w:val="24"/>
          <w:szCs w:val="24"/>
        </w:rPr>
        <w:t>37°15'36.33" N 118°41'01.38" W</w:t>
      </w:r>
      <w:r>
        <w:rPr>
          <w:rFonts w:ascii="Times New Roman" w:hAnsi="Times New Roman" w:cs="Times New Roman"/>
          <w:sz w:val="24"/>
          <w:szCs w:val="24"/>
        </w:rPr>
        <w:t xml:space="preserve">) and transported them in one gallon containers with portable aerators and </w:t>
      </w:r>
      <w:r w:rsidR="005E1BDE">
        <w:rPr>
          <w:rFonts w:ascii="Times New Roman" w:hAnsi="Times New Roman" w:cs="Times New Roman"/>
          <w:sz w:val="24"/>
          <w:szCs w:val="24"/>
        </w:rPr>
        <w:t xml:space="preserve">surrounded by blocks of </w:t>
      </w:r>
      <w:r>
        <w:rPr>
          <w:rFonts w:ascii="Times New Roman" w:hAnsi="Times New Roman" w:cs="Times New Roman"/>
          <w:sz w:val="24"/>
          <w:szCs w:val="24"/>
        </w:rPr>
        <w:t>snow.  About 3000 mayflies (</w:t>
      </w:r>
      <w:r w:rsidRPr="00AB258D">
        <w:rPr>
          <w:rFonts w:ascii="Times New Roman" w:hAnsi="Times New Roman" w:cs="Times New Roman"/>
          <w:i/>
          <w:sz w:val="24"/>
          <w:szCs w:val="24"/>
        </w:rPr>
        <w:t>Callibaetis ferrugineus</w:t>
      </w:r>
      <w:r>
        <w:rPr>
          <w:rFonts w:ascii="Times New Roman" w:hAnsi="Times New Roman" w:cs="Times New Roman"/>
          <w:sz w:val="24"/>
          <w:szCs w:val="24"/>
        </w:rPr>
        <w:t xml:space="preserve">) were collected from a small pond in Yosemite National Park (2608 m elevation, </w:t>
      </w:r>
      <w:r w:rsidRPr="00C11BBD">
        <w:rPr>
          <w:rFonts w:ascii="Times New Roman" w:hAnsi="Times New Roman" w:cs="Times New Roman"/>
          <w:sz w:val="24"/>
          <w:szCs w:val="24"/>
        </w:rPr>
        <w:t>37°53'07.18" N 119°23'39.97" W</w:t>
      </w:r>
      <w:r>
        <w:rPr>
          <w:rFonts w:ascii="Times New Roman" w:hAnsi="Times New Roman" w:cs="Times New Roman"/>
          <w:sz w:val="24"/>
          <w:szCs w:val="24"/>
        </w:rPr>
        <w:t xml:space="preserve">) using a D-net with 250 </w:t>
      </w:r>
      <w:proofErr w:type="spellStart"/>
      <w:r>
        <w:rPr>
          <w:rFonts w:ascii="Calibri" w:hAnsi="Calibri" w:cs="Times New Roman"/>
          <w:sz w:val="24"/>
          <w:szCs w:val="24"/>
        </w:rPr>
        <w:t>μ</w:t>
      </w:r>
      <w:r>
        <w:rPr>
          <w:rFonts w:ascii="Times New Roman" w:hAnsi="Times New Roman" w:cs="Times New Roman"/>
          <w:sz w:val="24"/>
          <w:szCs w:val="24"/>
        </w:rPr>
        <w:t>m</w:t>
      </w:r>
      <w:proofErr w:type="spellEnd"/>
      <w:r>
        <w:rPr>
          <w:rFonts w:ascii="Times New Roman" w:hAnsi="Times New Roman" w:cs="Times New Roman"/>
          <w:sz w:val="24"/>
          <w:szCs w:val="24"/>
        </w:rPr>
        <w:t xml:space="preserve"> mesh size, sorted using 250 </w:t>
      </w:r>
      <w:proofErr w:type="spellStart"/>
      <w:r>
        <w:rPr>
          <w:rFonts w:ascii="Calibri" w:hAnsi="Calibri" w:cs="Times New Roman"/>
          <w:sz w:val="24"/>
          <w:szCs w:val="24"/>
        </w:rPr>
        <w:t>μ</w:t>
      </w:r>
      <w:r>
        <w:rPr>
          <w:rFonts w:ascii="Times New Roman" w:hAnsi="Times New Roman" w:cs="Times New Roman"/>
          <w:sz w:val="24"/>
          <w:szCs w:val="24"/>
        </w:rPr>
        <w:t>m</w:t>
      </w:r>
      <w:proofErr w:type="spellEnd"/>
      <w:r>
        <w:rPr>
          <w:rFonts w:ascii="Times New Roman" w:hAnsi="Times New Roman" w:cs="Times New Roman"/>
          <w:sz w:val="24"/>
          <w:szCs w:val="24"/>
        </w:rPr>
        <w:t xml:space="preserve"> sieves, pipettes, and turkey basters, and transported similarly to tadpoles.  </w:t>
      </w:r>
    </w:p>
    <w:p w:rsidR="007D4B11"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The experiment began in</w:t>
      </w:r>
      <w:r w:rsidR="00A74156">
        <w:rPr>
          <w:rFonts w:ascii="Times New Roman" w:hAnsi="Times New Roman" w:cs="Times New Roman"/>
          <w:sz w:val="24"/>
          <w:szCs w:val="24"/>
        </w:rPr>
        <w:t xml:space="preserve"> </w:t>
      </w:r>
      <w:r>
        <w:rPr>
          <w:rFonts w:ascii="Times New Roman" w:hAnsi="Times New Roman" w:cs="Times New Roman"/>
          <w:sz w:val="24"/>
          <w:szCs w:val="24"/>
        </w:rPr>
        <w:t xml:space="preserve">late </w:t>
      </w:r>
      <w:r w:rsidR="00A74156">
        <w:rPr>
          <w:rFonts w:ascii="Times New Roman" w:hAnsi="Times New Roman" w:cs="Times New Roman"/>
          <w:sz w:val="24"/>
          <w:szCs w:val="24"/>
        </w:rPr>
        <w:t xml:space="preserve">July </w:t>
      </w:r>
      <w:r w:rsidR="00435DD8">
        <w:rPr>
          <w:rFonts w:ascii="Times New Roman" w:hAnsi="Times New Roman" w:cs="Times New Roman"/>
          <w:sz w:val="24"/>
          <w:szCs w:val="24"/>
        </w:rPr>
        <w:t xml:space="preserve">2010 </w:t>
      </w:r>
      <w:r>
        <w:rPr>
          <w:rFonts w:ascii="Times New Roman" w:hAnsi="Times New Roman" w:cs="Times New Roman"/>
          <w:sz w:val="24"/>
          <w:szCs w:val="24"/>
        </w:rPr>
        <w:t xml:space="preserve">when we added </w:t>
      </w:r>
      <w:r w:rsidR="00EA0087">
        <w:rPr>
          <w:rFonts w:ascii="Times New Roman" w:hAnsi="Times New Roman" w:cs="Times New Roman"/>
          <w:sz w:val="24"/>
          <w:szCs w:val="24"/>
        </w:rPr>
        <w:t xml:space="preserve">consumers </w:t>
      </w:r>
      <w:r>
        <w:rPr>
          <w:rFonts w:ascii="Times New Roman" w:hAnsi="Times New Roman" w:cs="Times New Roman"/>
          <w:sz w:val="24"/>
          <w:szCs w:val="24"/>
        </w:rPr>
        <w:t xml:space="preserve">to the mesocosms.  We were not able to maintain the mayfly densities, because mayflies </w:t>
      </w:r>
      <w:r w:rsidR="0054169C">
        <w:rPr>
          <w:rFonts w:ascii="Times New Roman" w:hAnsi="Times New Roman" w:cs="Times New Roman"/>
          <w:sz w:val="24"/>
          <w:szCs w:val="24"/>
        </w:rPr>
        <w:t xml:space="preserve">were </w:t>
      </w:r>
      <w:del w:id="386" w:author="Thomas Collier Smith" w:date="2014-11-23T22:14:00Z">
        <w:r w:rsidDel="00436B9D">
          <w:rPr>
            <w:rFonts w:ascii="Times New Roman" w:hAnsi="Times New Roman" w:cs="Times New Roman"/>
            <w:sz w:val="24"/>
            <w:szCs w:val="24"/>
          </w:rPr>
          <w:delText xml:space="preserve">surprisingly </w:delText>
        </w:r>
      </w:del>
      <w:r w:rsidR="00B75D9A">
        <w:rPr>
          <w:rFonts w:ascii="Times New Roman" w:hAnsi="Times New Roman" w:cs="Times New Roman"/>
          <w:sz w:val="24"/>
          <w:szCs w:val="24"/>
        </w:rPr>
        <w:t>un</w:t>
      </w:r>
      <w:r w:rsidR="0054169C">
        <w:rPr>
          <w:rFonts w:ascii="Times New Roman" w:hAnsi="Times New Roman" w:cs="Times New Roman"/>
          <w:sz w:val="24"/>
          <w:szCs w:val="24"/>
        </w:rPr>
        <w:t>detect</w:t>
      </w:r>
      <w:r w:rsidR="00B75D9A">
        <w:rPr>
          <w:rFonts w:ascii="Times New Roman" w:hAnsi="Times New Roman" w:cs="Times New Roman"/>
          <w:sz w:val="24"/>
          <w:szCs w:val="24"/>
        </w:rPr>
        <w:t>able</w:t>
      </w:r>
      <w:r w:rsidR="0054169C">
        <w:rPr>
          <w:rFonts w:ascii="Times New Roman" w:hAnsi="Times New Roman" w:cs="Times New Roman"/>
          <w:sz w:val="24"/>
          <w:szCs w:val="24"/>
        </w:rPr>
        <w:t xml:space="preserve"> in the mesocosms, </w:t>
      </w:r>
      <w:del w:id="387" w:author="Thomas Collier Smith" w:date="2014-11-23T22:14:00Z">
        <w:r w:rsidR="00243B43" w:rsidDel="00436B9D">
          <w:rPr>
            <w:rFonts w:ascii="Times New Roman" w:hAnsi="Times New Roman" w:cs="Times New Roman"/>
            <w:sz w:val="24"/>
            <w:szCs w:val="24"/>
          </w:rPr>
          <w:delText xml:space="preserve">so </w:delText>
        </w:r>
      </w:del>
      <w:ins w:id="388" w:author="Thomas Collier Smith" w:date="2014-11-23T22:14:00Z">
        <w:r w:rsidR="00436B9D">
          <w:rPr>
            <w:rFonts w:ascii="Times New Roman" w:hAnsi="Times New Roman" w:cs="Times New Roman"/>
            <w:sz w:val="24"/>
            <w:szCs w:val="24"/>
          </w:rPr>
          <w:t xml:space="preserve">and </w:t>
        </w:r>
      </w:ins>
      <w:r w:rsidR="00B75D9A">
        <w:rPr>
          <w:rFonts w:ascii="Times New Roman" w:hAnsi="Times New Roman" w:cs="Times New Roman"/>
          <w:sz w:val="24"/>
          <w:szCs w:val="24"/>
        </w:rPr>
        <w:t xml:space="preserve">mortality </w:t>
      </w:r>
      <w:r w:rsidR="00243B43">
        <w:rPr>
          <w:rFonts w:ascii="Times New Roman" w:hAnsi="Times New Roman" w:cs="Times New Roman"/>
          <w:sz w:val="24"/>
          <w:szCs w:val="24"/>
        </w:rPr>
        <w:t xml:space="preserve">occurred </w:t>
      </w:r>
      <w:r w:rsidR="00B75D9A">
        <w:rPr>
          <w:rFonts w:ascii="Times New Roman" w:hAnsi="Times New Roman" w:cs="Times New Roman"/>
          <w:sz w:val="24"/>
          <w:szCs w:val="24"/>
        </w:rPr>
        <w:t>without our knowledge</w:t>
      </w:r>
      <w:r w:rsidR="005B7279">
        <w:rPr>
          <w:rFonts w:ascii="Times New Roman" w:hAnsi="Times New Roman" w:cs="Times New Roman"/>
          <w:sz w:val="24"/>
          <w:szCs w:val="24"/>
        </w:rPr>
        <w:t>.</w:t>
      </w:r>
      <w:r w:rsidR="00AC1331">
        <w:rPr>
          <w:rFonts w:ascii="Times New Roman" w:hAnsi="Times New Roman" w:cs="Times New Roman"/>
          <w:sz w:val="24"/>
          <w:szCs w:val="24"/>
        </w:rPr>
        <w:t xml:space="preserve">  Tadpole </w:t>
      </w:r>
      <w:del w:id="389" w:author="Thomas Collier Smith" w:date="2014-11-23T22:22:00Z">
        <w:r w:rsidR="00AC1331" w:rsidDel="009A0D57">
          <w:rPr>
            <w:rFonts w:ascii="Times New Roman" w:hAnsi="Times New Roman" w:cs="Times New Roman"/>
            <w:sz w:val="24"/>
            <w:szCs w:val="24"/>
          </w:rPr>
          <w:delText>density</w:delText>
        </w:r>
      </w:del>
      <w:ins w:id="390" w:author="Thomas Collier Smith" w:date="2014-11-23T22:22:00Z">
        <w:r w:rsidR="009A0D57">
          <w:rPr>
            <w:rFonts w:ascii="Times New Roman" w:hAnsi="Times New Roman" w:cs="Times New Roman"/>
            <w:sz w:val="24"/>
            <w:szCs w:val="24"/>
          </w:rPr>
          <w:t>abundance</w:t>
        </w:r>
      </w:ins>
      <w:r w:rsidR="00AC1331">
        <w:rPr>
          <w:rFonts w:ascii="Times New Roman" w:hAnsi="Times New Roman" w:cs="Times New Roman"/>
          <w:sz w:val="24"/>
          <w:szCs w:val="24"/>
        </w:rPr>
        <w:t xml:space="preserve"> was maintained by adding </w:t>
      </w:r>
      <w:r w:rsidR="00200828">
        <w:rPr>
          <w:rFonts w:ascii="Times New Roman" w:hAnsi="Times New Roman" w:cs="Times New Roman"/>
          <w:sz w:val="24"/>
          <w:szCs w:val="24"/>
        </w:rPr>
        <w:t>younger tadpoles to replace individuals which metamorphosed and were removed.</w:t>
      </w:r>
      <w:r>
        <w:rPr>
          <w:rFonts w:ascii="Times New Roman" w:hAnsi="Times New Roman" w:cs="Times New Roman"/>
          <w:sz w:val="24"/>
          <w:szCs w:val="24"/>
        </w:rPr>
        <w:t xml:space="preserve">  We ended the experiment when so many tadpoles metamorphosed that we could no longer maintain tadpole densities in the mesocosms.  </w:t>
      </w:r>
      <w:r w:rsidR="00A6404C">
        <w:rPr>
          <w:rFonts w:ascii="Times New Roman" w:hAnsi="Times New Roman" w:cs="Times New Roman"/>
          <w:sz w:val="24"/>
          <w:szCs w:val="24"/>
        </w:rPr>
        <w:t xml:space="preserve">We then measured size (tail </w:t>
      </w:r>
      <w:r w:rsidR="007A2BBA">
        <w:rPr>
          <w:rFonts w:ascii="Times New Roman" w:hAnsi="Times New Roman" w:cs="Times New Roman"/>
          <w:sz w:val="24"/>
          <w:szCs w:val="24"/>
        </w:rPr>
        <w:t xml:space="preserve">muscle height and </w:t>
      </w:r>
      <w:r w:rsidR="00A6404C">
        <w:rPr>
          <w:rFonts w:ascii="Times New Roman" w:hAnsi="Times New Roman" w:cs="Times New Roman"/>
          <w:sz w:val="24"/>
          <w:szCs w:val="24"/>
        </w:rPr>
        <w:t>width</w:t>
      </w:r>
      <w:ins w:id="391" w:author="Thomas Collier Smith" w:date="2014-11-23T22:15:00Z">
        <w:r w:rsidR="00436B9D">
          <w:rPr>
            <w:rFonts w:ascii="Times New Roman" w:hAnsi="Times New Roman" w:cs="Times New Roman"/>
            <w:sz w:val="24"/>
            <w:szCs w:val="24"/>
          </w:rPr>
          <w:t>,</w:t>
        </w:r>
      </w:ins>
      <w:del w:id="392" w:author="Thomas Collier Smith" w:date="2014-11-23T22:15:00Z">
        <w:r w:rsidR="007A2BBA" w:rsidDel="00436B9D">
          <w:rPr>
            <w:rFonts w:ascii="Times New Roman" w:hAnsi="Times New Roman" w:cs="Times New Roman"/>
            <w:sz w:val="24"/>
            <w:szCs w:val="24"/>
          </w:rPr>
          <w:delText xml:space="preserve"> </w:delText>
        </w:r>
      </w:del>
      <w:r w:rsidR="00A6404C">
        <w:rPr>
          <w:rFonts w:ascii="Times New Roman" w:hAnsi="Times New Roman" w:cs="Times New Roman"/>
          <w:sz w:val="24"/>
          <w:szCs w:val="24"/>
        </w:rPr>
        <w:t xml:space="preserve"> body length not including tail</w:t>
      </w:r>
      <w:del w:id="393" w:author="Thomas Collier Smith" w:date="2014-11-23T22:15:00Z">
        <w:r w:rsidR="00A6404C" w:rsidDel="00436B9D">
          <w:rPr>
            <w:rFonts w:ascii="Times New Roman" w:hAnsi="Times New Roman" w:cs="Times New Roman"/>
            <w:sz w:val="24"/>
            <w:szCs w:val="24"/>
          </w:rPr>
          <w:delText xml:space="preserve"> length</w:delText>
        </w:r>
      </w:del>
      <w:r w:rsidR="007A2BBA">
        <w:rPr>
          <w:rFonts w:ascii="Times New Roman" w:hAnsi="Times New Roman" w:cs="Times New Roman"/>
          <w:sz w:val="24"/>
          <w:szCs w:val="24"/>
        </w:rPr>
        <w:t>, and wet weight</w:t>
      </w:r>
      <w:r w:rsidR="00A6404C">
        <w:rPr>
          <w:rFonts w:ascii="Times New Roman" w:hAnsi="Times New Roman" w:cs="Times New Roman"/>
          <w:sz w:val="24"/>
          <w:szCs w:val="24"/>
        </w:rPr>
        <w:t>) and developmental stage (</w:t>
      </w:r>
      <w:proofErr w:type="spellStart"/>
      <w:r w:rsidR="00A6404C">
        <w:rPr>
          <w:rFonts w:ascii="Times New Roman" w:hAnsi="Times New Roman" w:cs="Times New Roman"/>
          <w:sz w:val="24"/>
          <w:szCs w:val="24"/>
        </w:rPr>
        <w:t>Gosner</w:t>
      </w:r>
      <w:proofErr w:type="spellEnd"/>
      <w:r w:rsidR="00A6404C">
        <w:rPr>
          <w:rFonts w:ascii="Times New Roman" w:hAnsi="Times New Roman" w:cs="Times New Roman"/>
          <w:sz w:val="24"/>
          <w:szCs w:val="24"/>
        </w:rPr>
        <w:t xml:space="preserve"> stage) of </w:t>
      </w:r>
      <w:r w:rsidR="0009227D">
        <w:rPr>
          <w:rFonts w:ascii="Times New Roman" w:hAnsi="Times New Roman" w:cs="Times New Roman"/>
          <w:sz w:val="24"/>
          <w:szCs w:val="24"/>
        </w:rPr>
        <w:t xml:space="preserve">all </w:t>
      </w:r>
      <w:r w:rsidR="00A6404C">
        <w:rPr>
          <w:rFonts w:ascii="Times New Roman" w:hAnsi="Times New Roman" w:cs="Times New Roman"/>
          <w:sz w:val="24"/>
          <w:szCs w:val="24"/>
        </w:rPr>
        <w:t xml:space="preserve">tadpoles.  We sampled each mesocosm for mayflies using the same D-net used to collect them, sampling until </w:t>
      </w:r>
      <w:ins w:id="394" w:author="Thomas Collier Smith" w:date="2014-11-23T22:15:00Z">
        <w:r w:rsidR="00436B9D">
          <w:rPr>
            <w:rFonts w:ascii="Times New Roman" w:hAnsi="Times New Roman" w:cs="Times New Roman"/>
            <w:sz w:val="24"/>
            <w:szCs w:val="24"/>
          </w:rPr>
          <w:t>2</w:t>
        </w:r>
      </w:ins>
      <w:del w:id="395" w:author="Thomas Collier Smith" w:date="2014-11-23T22:15:00Z">
        <w:r w:rsidR="00A6404C" w:rsidDel="00436B9D">
          <w:rPr>
            <w:rFonts w:ascii="Times New Roman" w:hAnsi="Times New Roman" w:cs="Times New Roman"/>
            <w:sz w:val="24"/>
            <w:szCs w:val="24"/>
          </w:rPr>
          <w:delText>1</w:delText>
        </w:r>
      </w:del>
      <w:r w:rsidR="00A6404C">
        <w:rPr>
          <w:rFonts w:ascii="Times New Roman" w:hAnsi="Times New Roman" w:cs="Times New Roman"/>
          <w:sz w:val="24"/>
          <w:szCs w:val="24"/>
        </w:rPr>
        <w:t xml:space="preserve">0 consecutive sweeps collected no more mayfly nymphs.  Mayflies were counted, </w:t>
      </w:r>
      <w:r w:rsidR="0009227D">
        <w:rPr>
          <w:rFonts w:ascii="Times New Roman" w:hAnsi="Times New Roman" w:cs="Times New Roman"/>
          <w:sz w:val="24"/>
          <w:szCs w:val="24"/>
        </w:rPr>
        <w:t xml:space="preserve">and </w:t>
      </w:r>
      <w:r w:rsidR="00A6404C">
        <w:rPr>
          <w:rFonts w:ascii="Times New Roman" w:hAnsi="Times New Roman" w:cs="Times New Roman"/>
          <w:sz w:val="24"/>
          <w:szCs w:val="24"/>
        </w:rPr>
        <w:t>measured</w:t>
      </w:r>
      <w:r w:rsidR="0009227D">
        <w:rPr>
          <w:rFonts w:ascii="Times New Roman" w:hAnsi="Times New Roman" w:cs="Times New Roman"/>
          <w:sz w:val="24"/>
          <w:szCs w:val="24"/>
        </w:rPr>
        <w:t xml:space="preserve"> similarly to those in the field enclosure experiment</w:t>
      </w:r>
      <w:r w:rsidR="00A6404C">
        <w:rPr>
          <w:rFonts w:ascii="Times New Roman" w:hAnsi="Times New Roman" w:cs="Times New Roman"/>
          <w:sz w:val="24"/>
          <w:szCs w:val="24"/>
        </w:rPr>
        <w:t>.</w:t>
      </w:r>
    </w:p>
    <w:p w:rsidR="005446CA" w:rsidRPr="007D4B11" w:rsidRDefault="00407E6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b/>
        <w:t xml:space="preserve">In the mesocosm experiment, we sampled algal abundance </w:t>
      </w:r>
      <w:r w:rsidR="00B75D9A">
        <w:rPr>
          <w:rFonts w:ascii="Times New Roman" w:hAnsi="Times New Roman" w:cs="Times New Roman"/>
          <w:sz w:val="24"/>
          <w:szCs w:val="24"/>
        </w:rPr>
        <w:t xml:space="preserve">four times: once prior to the start of the experiment in July, then </w:t>
      </w:r>
      <w:r w:rsidR="000B42C3">
        <w:rPr>
          <w:rFonts w:ascii="Times New Roman" w:hAnsi="Times New Roman" w:cs="Times New Roman"/>
          <w:sz w:val="24"/>
          <w:szCs w:val="24"/>
        </w:rPr>
        <w:t xml:space="preserve">three </w:t>
      </w:r>
      <w:r w:rsidR="00B75D9A">
        <w:rPr>
          <w:rFonts w:ascii="Times New Roman" w:hAnsi="Times New Roman" w:cs="Times New Roman"/>
          <w:sz w:val="24"/>
          <w:szCs w:val="24"/>
        </w:rPr>
        <w:t xml:space="preserve">more </w:t>
      </w:r>
      <w:r w:rsidR="000B42C3">
        <w:rPr>
          <w:rFonts w:ascii="Times New Roman" w:hAnsi="Times New Roman" w:cs="Times New Roman"/>
          <w:sz w:val="24"/>
          <w:szCs w:val="24"/>
        </w:rPr>
        <w:t xml:space="preserve">times </w:t>
      </w:r>
      <w:r w:rsidR="005E1BDE">
        <w:rPr>
          <w:rFonts w:ascii="Times New Roman" w:hAnsi="Times New Roman" w:cs="Times New Roman"/>
          <w:sz w:val="24"/>
          <w:szCs w:val="24"/>
        </w:rPr>
        <w:t xml:space="preserve">during July and </w:t>
      </w:r>
      <w:r>
        <w:rPr>
          <w:rFonts w:ascii="Times New Roman" w:hAnsi="Times New Roman" w:cs="Times New Roman"/>
          <w:sz w:val="24"/>
          <w:szCs w:val="24"/>
        </w:rPr>
        <w:t>August</w:t>
      </w:r>
      <w:r w:rsidR="005E1BDE">
        <w:rPr>
          <w:rFonts w:ascii="Times New Roman" w:hAnsi="Times New Roman" w:cs="Times New Roman"/>
          <w:sz w:val="24"/>
          <w:szCs w:val="24"/>
        </w:rPr>
        <w:t xml:space="preserve"> 2010</w:t>
      </w:r>
      <w:r>
        <w:rPr>
          <w:rFonts w:ascii="Times New Roman" w:hAnsi="Times New Roman" w:cs="Times New Roman"/>
          <w:sz w:val="24"/>
          <w:szCs w:val="24"/>
        </w:rPr>
        <w:t>.  On each date,</w:t>
      </w:r>
      <w:r w:rsidR="000B42C3">
        <w:rPr>
          <w:rFonts w:ascii="Times New Roman" w:hAnsi="Times New Roman" w:cs="Times New Roman"/>
          <w:sz w:val="24"/>
          <w:szCs w:val="24"/>
        </w:rPr>
        <w:t xml:space="preserve"> </w:t>
      </w:r>
      <w:r w:rsidR="005B530B">
        <w:rPr>
          <w:rFonts w:ascii="Times New Roman" w:hAnsi="Times New Roman" w:cs="Times New Roman"/>
          <w:sz w:val="24"/>
          <w:szCs w:val="24"/>
        </w:rPr>
        <w:t xml:space="preserve">we sampled bottom tiles and shelf tiles.  </w:t>
      </w:r>
      <w:r w:rsidR="007325B7">
        <w:rPr>
          <w:rFonts w:ascii="Times New Roman" w:hAnsi="Times New Roman" w:cs="Times New Roman"/>
          <w:sz w:val="24"/>
          <w:szCs w:val="24"/>
        </w:rPr>
        <w:t>T</w:t>
      </w:r>
      <w:r w:rsidR="005B530B">
        <w:rPr>
          <w:rFonts w:ascii="Times New Roman" w:hAnsi="Times New Roman" w:cs="Times New Roman"/>
          <w:sz w:val="24"/>
          <w:szCs w:val="24"/>
        </w:rPr>
        <w:t xml:space="preserve">iles </w:t>
      </w:r>
      <w:r w:rsidR="007325B7">
        <w:rPr>
          <w:rFonts w:ascii="Times New Roman" w:hAnsi="Times New Roman" w:cs="Times New Roman"/>
          <w:sz w:val="24"/>
          <w:szCs w:val="24"/>
        </w:rPr>
        <w:t xml:space="preserve">on the bottoms of mesocosms </w:t>
      </w:r>
      <w:r w:rsidR="006F25A5">
        <w:rPr>
          <w:rFonts w:ascii="Times New Roman" w:hAnsi="Times New Roman" w:cs="Times New Roman"/>
          <w:sz w:val="24"/>
          <w:szCs w:val="24"/>
        </w:rPr>
        <w:t>were exposed to grazing f</w:t>
      </w:r>
      <w:r w:rsidR="005B530B">
        <w:rPr>
          <w:rFonts w:ascii="Times New Roman" w:hAnsi="Times New Roman" w:cs="Times New Roman"/>
          <w:sz w:val="24"/>
          <w:szCs w:val="24"/>
        </w:rPr>
        <w:t xml:space="preserve">or </w:t>
      </w:r>
      <w:r w:rsidR="006F25A5">
        <w:rPr>
          <w:rFonts w:ascii="Times New Roman" w:hAnsi="Times New Roman" w:cs="Times New Roman"/>
          <w:sz w:val="24"/>
          <w:szCs w:val="24"/>
        </w:rPr>
        <w:t xml:space="preserve">one, two, </w:t>
      </w:r>
      <w:r w:rsidR="00834A80">
        <w:rPr>
          <w:rFonts w:ascii="Times New Roman" w:hAnsi="Times New Roman" w:cs="Times New Roman"/>
          <w:sz w:val="24"/>
          <w:szCs w:val="24"/>
        </w:rPr>
        <w:t>and</w:t>
      </w:r>
      <w:r w:rsidR="005B530B">
        <w:rPr>
          <w:rFonts w:ascii="Times New Roman" w:hAnsi="Times New Roman" w:cs="Times New Roman"/>
          <w:sz w:val="24"/>
          <w:szCs w:val="24"/>
        </w:rPr>
        <w:t xml:space="preserve"> three weeks; </w:t>
      </w:r>
      <w:r w:rsidR="00B75D9A">
        <w:rPr>
          <w:rFonts w:ascii="Times New Roman" w:hAnsi="Times New Roman" w:cs="Times New Roman"/>
          <w:sz w:val="24"/>
          <w:szCs w:val="24"/>
        </w:rPr>
        <w:t xml:space="preserve">in week 1, </w:t>
      </w:r>
      <w:r w:rsidR="005B530B">
        <w:rPr>
          <w:rFonts w:ascii="Times New Roman" w:hAnsi="Times New Roman" w:cs="Times New Roman"/>
          <w:sz w:val="24"/>
          <w:szCs w:val="24"/>
        </w:rPr>
        <w:t>15 tiles were removed from mesocosms</w:t>
      </w:r>
      <w:r w:rsidR="006F25A5">
        <w:rPr>
          <w:rFonts w:ascii="Times New Roman" w:hAnsi="Times New Roman" w:cs="Times New Roman"/>
          <w:sz w:val="24"/>
          <w:szCs w:val="24"/>
        </w:rPr>
        <w:t>, sampled for algae</w:t>
      </w:r>
      <w:r w:rsidR="00B75D9A">
        <w:rPr>
          <w:rFonts w:ascii="Times New Roman" w:hAnsi="Times New Roman" w:cs="Times New Roman"/>
          <w:sz w:val="24"/>
          <w:szCs w:val="24"/>
        </w:rPr>
        <w:t>,</w:t>
      </w:r>
      <w:r w:rsidR="006F25A5">
        <w:rPr>
          <w:rFonts w:ascii="Times New Roman" w:hAnsi="Times New Roman" w:cs="Times New Roman"/>
          <w:sz w:val="24"/>
          <w:szCs w:val="24"/>
        </w:rPr>
        <w:t xml:space="preserve"> and replaced</w:t>
      </w:r>
      <w:r w:rsidR="005E1BDE">
        <w:rPr>
          <w:rFonts w:ascii="Times New Roman" w:hAnsi="Times New Roman" w:cs="Times New Roman"/>
          <w:sz w:val="24"/>
          <w:szCs w:val="24"/>
        </w:rPr>
        <w:t xml:space="preserve">.  </w:t>
      </w:r>
      <w:r w:rsidR="00B75D9A">
        <w:rPr>
          <w:rFonts w:ascii="Times New Roman" w:hAnsi="Times New Roman" w:cs="Times New Roman"/>
          <w:sz w:val="24"/>
          <w:szCs w:val="24"/>
        </w:rPr>
        <w:t>In week 2, five</w:t>
      </w:r>
      <w:r w:rsidR="006F25A5">
        <w:rPr>
          <w:rFonts w:ascii="Times New Roman" w:hAnsi="Times New Roman" w:cs="Times New Roman"/>
          <w:sz w:val="24"/>
          <w:szCs w:val="24"/>
        </w:rPr>
        <w:t xml:space="preserve"> </w:t>
      </w:r>
      <w:r w:rsidR="00834A80">
        <w:rPr>
          <w:rFonts w:ascii="Times New Roman" w:hAnsi="Times New Roman" w:cs="Times New Roman"/>
          <w:sz w:val="24"/>
          <w:szCs w:val="24"/>
        </w:rPr>
        <w:t xml:space="preserve">previously sampled tiles </w:t>
      </w:r>
      <w:r w:rsidR="006F25A5">
        <w:rPr>
          <w:rFonts w:ascii="Times New Roman" w:hAnsi="Times New Roman" w:cs="Times New Roman"/>
          <w:sz w:val="24"/>
          <w:szCs w:val="24"/>
        </w:rPr>
        <w:t>were removed, sampled</w:t>
      </w:r>
      <w:r w:rsidR="00834A80">
        <w:rPr>
          <w:rFonts w:ascii="Times New Roman" w:hAnsi="Times New Roman" w:cs="Times New Roman"/>
          <w:sz w:val="24"/>
          <w:szCs w:val="24"/>
        </w:rPr>
        <w:t xml:space="preserve"> again</w:t>
      </w:r>
      <w:r w:rsidR="006F25A5">
        <w:rPr>
          <w:rFonts w:ascii="Times New Roman" w:hAnsi="Times New Roman" w:cs="Times New Roman"/>
          <w:sz w:val="24"/>
          <w:szCs w:val="24"/>
        </w:rPr>
        <w:t>, and replaced</w:t>
      </w:r>
      <w:r w:rsidR="00B75D9A">
        <w:rPr>
          <w:rFonts w:ascii="Times New Roman" w:hAnsi="Times New Roman" w:cs="Times New Roman"/>
          <w:sz w:val="24"/>
          <w:szCs w:val="24"/>
        </w:rPr>
        <w:t xml:space="preserve">.  In week 3, at the end of the experiment, </w:t>
      </w:r>
      <w:r w:rsidR="006F25A5">
        <w:rPr>
          <w:rFonts w:ascii="Times New Roman" w:hAnsi="Times New Roman" w:cs="Times New Roman"/>
          <w:sz w:val="24"/>
          <w:szCs w:val="24"/>
        </w:rPr>
        <w:t>all remaining tiles were removed</w:t>
      </w:r>
      <w:r w:rsidR="007325B7">
        <w:rPr>
          <w:rFonts w:ascii="Times New Roman" w:hAnsi="Times New Roman" w:cs="Times New Roman"/>
          <w:sz w:val="24"/>
          <w:szCs w:val="24"/>
        </w:rPr>
        <w:t xml:space="preserve"> and</w:t>
      </w:r>
      <w:r w:rsidR="006F25A5">
        <w:rPr>
          <w:rFonts w:ascii="Times New Roman" w:hAnsi="Times New Roman" w:cs="Times New Roman"/>
          <w:sz w:val="24"/>
          <w:szCs w:val="24"/>
        </w:rPr>
        <w:t xml:space="preserve"> sampled.</w:t>
      </w:r>
      <w:r w:rsidR="005446CA">
        <w:rPr>
          <w:rFonts w:ascii="Times New Roman" w:hAnsi="Times New Roman" w:cs="Times New Roman"/>
          <w:sz w:val="24"/>
          <w:szCs w:val="24"/>
        </w:rPr>
        <w:t xml:space="preserve">  Four out of five tiles on the shelves were sampled </w:t>
      </w:r>
      <w:r w:rsidR="006B47ED">
        <w:rPr>
          <w:rFonts w:ascii="Times New Roman" w:hAnsi="Times New Roman" w:cs="Times New Roman"/>
          <w:sz w:val="24"/>
          <w:szCs w:val="24"/>
        </w:rPr>
        <w:t xml:space="preserve">on the first and second date </w:t>
      </w:r>
      <w:r w:rsidR="005446CA">
        <w:rPr>
          <w:rFonts w:ascii="Times New Roman" w:hAnsi="Times New Roman" w:cs="Times New Roman"/>
          <w:sz w:val="24"/>
          <w:szCs w:val="24"/>
        </w:rPr>
        <w:t xml:space="preserve">and </w:t>
      </w:r>
      <w:r w:rsidR="006B47ED">
        <w:rPr>
          <w:rFonts w:ascii="Times New Roman" w:hAnsi="Times New Roman" w:cs="Times New Roman"/>
          <w:sz w:val="24"/>
          <w:szCs w:val="24"/>
        </w:rPr>
        <w:t>re</w:t>
      </w:r>
      <w:r w:rsidR="005446CA">
        <w:rPr>
          <w:rFonts w:ascii="Times New Roman" w:hAnsi="Times New Roman" w:cs="Times New Roman"/>
          <w:sz w:val="24"/>
          <w:szCs w:val="24"/>
        </w:rPr>
        <w:t xml:space="preserve">placed; </w:t>
      </w:r>
      <w:r w:rsidR="006B47ED">
        <w:rPr>
          <w:rFonts w:ascii="Times New Roman" w:hAnsi="Times New Roman" w:cs="Times New Roman"/>
          <w:sz w:val="24"/>
          <w:szCs w:val="24"/>
        </w:rPr>
        <w:t xml:space="preserve">all five were </w:t>
      </w:r>
      <w:r w:rsidR="005446CA">
        <w:rPr>
          <w:rFonts w:ascii="Times New Roman" w:hAnsi="Times New Roman" w:cs="Times New Roman"/>
          <w:sz w:val="24"/>
          <w:szCs w:val="24"/>
        </w:rPr>
        <w:t>sampled at the end of the experiment.  For all tiles, we scrubbed a</w:t>
      </w:r>
      <w:r w:rsidR="005B0884">
        <w:rPr>
          <w:rFonts w:ascii="Times New Roman" w:hAnsi="Times New Roman" w:cs="Times New Roman"/>
          <w:sz w:val="24"/>
          <w:szCs w:val="24"/>
        </w:rPr>
        <w:t xml:space="preserve">lgae from each tile, suspended </w:t>
      </w:r>
      <w:r w:rsidR="005446CA">
        <w:rPr>
          <w:rFonts w:ascii="Times New Roman" w:hAnsi="Times New Roman" w:cs="Times New Roman"/>
          <w:sz w:val="24"/>
          <w:szCs w:val="24"/>
        </w:rPr>
        <w:t xml:space="preserve">it </w:t>
      </w:r>
      <w:r w:rsidR="005B0884">
        <w:rPr>
          <w:rFonts w:ascii="Times New Roman" w:hAnsi="Times New Roman" w:cs="Times New Roman"/>
          <w:sz w:val="24"/>
          <w:szCs w:val="24"/>
        </w:rPr>
        <w:t xml:space="preserve">in </w:t>
      </w:r>
      <w:r w:rsidR="0048024A">
        <w:rPr>
          <w:rFonts w:ascii="Times New Roman" w:hAnsi="Times New Roman" w:cs="Times New Roman"/>
          <w:sz w:val="24"/>
          <w:szCs w:val="24"/>
        </w:rPr>
        <w:t xml:space="preserve">60 mL of </w:t>
      </w:r>
      <w:r w:rsidR="005B0884">
        <w:rPr>
          <w:rFonts w:ascii="Times New Roman" w:hAnsi="Times New Roman" w:cs="Times New Roman"/>
          <w:sz w:val="24"/>
          <w:szCs w:val="24"/>
        </w:rPr>
        <w:t xml:space="preserve">water, and filtered </w:t>
      </w:r>
      <w:r w:rsidR="005446CA">
        <w:rPr>
          <w:rFonts w:ascii="Times New Roman" w:hAnsi="Times New Roman" w:cs="Times New Roman"/>
          <w:sz w:val="24"/>
          <w:szCs w:val="24"/>
        </w:rPr>
        <w:t xml:space="preserve">the suspension </w:t>
      </w:r>
      <w:r w:rsidR="005B0884">
        <w:rPr>
          <w:rFonts w:ascii="Times New Roman" w:hAnsi="Times New Roman" w:cs="Times New Roman"/>
          <w:sz w:val="24"/>
          <w:szCs w:val="24"/>
        </w:rPr>
        <w:t>onto a glass fiber filter</w:t>
      </w:r>
      <w:r w:rsidR="00A6404C">
        <w:rPr>
          <w:rFonts w:ascii="Times New Roman" w:hAnsi="Times New Roman" w:cs="Times New Roman"/>
          <w:sz w:val="24"/>
          <w:szCs w:val="24"/>
        </w:rPr>
        <w:t>,</w:t>
      </w:r>
      <w:r w:rsidR="006B47ED">
        <w:rPr>
          <w:rFonts w:ascii="Times New Roman" w:hAnsi="Times New Roman" w:cs="Times New Roman"/>
          <w:sz w:val="24"/>
          <w:szCs w:val="24"/>
        </w:rPr>
        <w:t xml:space="preserve"> </w:t>
      </w:r>
      <w:r w:rsidR="00A6404C">
        <w:rPr>
          <w:rFonts w:ascii="Times New Roman" w:hAnsi="Times New Roman" w:cs="Times New Roman"/>
          <w:sz w:val="24"/>
          <w:szCs w:val="24"/>
        </w:rPr>
        <w:t xml:space="preserve">using </w:t>
      </w:r>
      <w:r w:rsidR="006B47ED">
        <w:rPr>
          <w:rFonts w:ascii="Times New Roman" w:hAnsi="Times New Roman" w:cs="Times New Roman"/>
          <w:sz w:val="24"/>
          <w:szCs w:val="24"/>
        </w:rPr>
        <w:t xml:space="preserve">an electric vacuum pump.  </w:t>
      </w:r>
      <w:r w:rsidR="005B0884">
        <w:rPr>
          <w:rFonts w:ascii="Times New Roman" w:hAnsi="Times New Roman" w:cs="Times New Roman"/>
          <w:sz w:val="24"/>
          <w:szCs w:val="24"/>
        </w:rPr>
        <w:t xml:space="preserve">These </w:t>
      </w:r>
      <w:r w:rsidR="005446CA">
        <w:rPr>
          <w:rFonts w:ascii="Times New Roman" w:hAnsi="Times New Roman" w:cs="Times New Roman"/>
          <w:sz w:val="24"/>
          <w:szCs w:val="24"/>
        </w:rPr>
        <w:t xml:space="preserve">samples </w:t>
      </w:r>
      <w:r w:rsidR="005B0884">
        <w:rPr>
          <w:rFonts w:ascii="Times New Roman" w:hAnsi="Times New Roman" w:cs="Times New Roman"/>
          <w:sz w:val="24"/>
          <w:szCs w:val="24"/>
        </w:rPr>
        <w:t>were frozen immediately, and later processed for AFDM as described above.</w:t>
      </w:r>
      <w:r w:rsidR="00397E20">
        <w:rPr>
          <w:rFonts w:ascii="Times New Roman" w:hAnsi="Times New Roman" w:cs="Times New Roman"/>
          <w:sz w:val="24"/>
          <w:szCs w:val="24"/>
        </w:rPr>
        <w:t xml:space="preserve">  </w:t>
      </w:r>
      <w:del w:id="396" w:author="Thomas Collier Smith" w:date="2014-11-23T22:16:00Z">
        <w:r w:rsidR="0048024A" w:rsidDel="00436B9D">
          <w:rPr>
            <w:rFonts w:ascii="Times New Roman" w:hAnsi="Times New Roman" w:cs="Times New Roman"/>
            <w:sz w:val="24"/>
            <w:szCs w:val="24"/>
          </w:rPr>
          <w:lastRenderedPageBreak/>
          <w:delText xml:space="preserve">When less than 60 mL of suspension were filtered, we multiplied the AFDM by the fraction of 60 mL that was filtered. </w:delText>
        </w:r>
        <w:r w:rsidR="005446CA" w:rsidDel="00436B9D">
          <w:rPr>
            <w:rFonts w:ascii="Times New Roman" w:hAnsi="Times New Roman" w:cs="Times New Roman"/>
            <w:sz w:val="24"/>
            <w:szCs w:val="24"/>
          </w:rPr>
          <w:delText xml:space="preserve"> </w:delText>
        </w:r>
      </w:del>
    </w:p>
    <w:p w:rsidR="007C74D6" w:rsidRDefault="007C74D6" w:rsidP="008D3EF6">
      <w:pPr>
        <w:spacing w:line="480" w:lineRule="auto"/>
        <w:ind w:right="360" w:firstLine="720"/>
        <w:rPr>
          <w:rFonts w:ascii="Times New Roman" w:hAnsi="Times New Roman" w:cs="Times New Roman"/>
          <w:i/>
          <w:sz w:val="24"/>
          <w:szCs w:val="24"/>
        </w:rPr>
      </w:pPr>
    </w:p>
    <w:p w:rsidR="00A6404C" w:rsidRPr="00A6404C" w:rsidRDefault="008F14E5" w:rsidP="008D3EF6">
      <w:pPr>
        <w:spacing w:line="480" w:lineRule="auto"/>
        <w:ind w:right="360" w:firstLine="720"/>
        <w:jc w:val="center"/>
        <w:rPr>
          <w:rFonts w:ascii="Times New Roman" w:hAnsi="Times New Roman" w:cs="Times New Roman"/>
          <w:sz w:val="24"/>
          <w:szCs w:val="24"/>
        </w:rPr>
      </w:pPr>
      <w:r w:rsidRPr="00A6404C">
        <w:rPr>
          <w:rFonts w:ascii="Times New Roman" w:hAnsi="Times New Roman" w:cs="Times New Roman"/>
          <w:sz w:val="24"/>
          <w:szCs w:val="24"/>
        </w:rPr>
        <w:t>Analytical methods</w:t>
      </w:r>
    </w:p>
    <w:p w:rsidR="009A0D57" w:rsidRPr="009A0D57" w:rsidRDefault="009A0D57" w:rsidP="008D3EF6">
      <w:pPr>
        <w:spacing w:line="480" w:lineRule="auto"/>
        <w:ind w:right="360" w:firstLine="720"/>
        <w:rPr>
          <w:ins w:id="397" w:author="Thomas Collier Smith" w:date="2014-11-23T22:16:00Z"/>
          <w:rFonts w:ascii="Times New Roman" w:hAnsi="Times New Roman" w:cs="Times New Roman"/>
          <w:sz w:val="24"/>
          <w:szCs w:val="24"/>
          <w:rPrChange w:id="398" w:author="Thomas Collier Smith" w:date="2014-11-23T22:16:00Z">
            <w:rPr>
              <w:ins w:id="399" w:author="Thomas Collier Smith" w:date="2014-11-23T22:16:00Z"/>
              <w:rFonts w:ascii="Times New Roman" w:hAnsi="Times New Roman" w:cs="Times New Roman"/>
              <w:i/>
              <w:sz w:val="24"/>
              <w:szCs w:val="24"/>
            </w:rPr>
          </w:rPrChange>
        </w:rPr>
      </w:pPr>
      <w:ins w:id="400" w:author="Thomas Collier Smith" w:date="2014-11-23T22:16:00Z">
        <w:r>
          <w:rPr>
            <w:rFonts w:ascii="Times New Roman" w:hAnsi="Times New Roman" w:cs="Times New Roman"/>
            <w:sz w:val="24"/>
            <w:szCs w:val="24"/>
          </w:rPr>
          <w:t xml:space="preserve">For both experiments, we performed analyses to relate algal abundance to consumer </w:t>
        </w:r>
      </w:ins>
      <w:ins w:id="401" w:author="Thomas Collier Smith" w:date="2014-11-23T22:18:00Z">
        <w:r>
          <w:rPr>
            <w:rFonts w:ascii="Times New Roman" w:hAnsi="Times New Roman" w:cs="Times New Roman"/>
            <w:sz w:val="24"/>
            <w:szCs w:val="24"/>
          </w:rPr>
          <w:t>abundance</w:t>
        </w:r>
      </w:ins>
      <w:ins w:id="402" w:author="Thomas Collier Smith" w:date="2014-11-23T22:16:00Z">
        <w:r>
          <w:rPr>
            <w:rFonts w:ascii="Times New Roman" w:hAnsi="Times New Roman" w:cs="Times New Roman"/>
            <w:sz w:val="24"/>
            <w:szCs w:val="24"/>
          </w:rPr>
          <w:t xml:space="preserve">, and analyses to relate </w:t>
        </w:r>
      </w:ins>
      <w:ins w:id="403" w:author="Thomas Collier Smith" w:date="2014-11-23T22:17:00Z">
        <w:r>
          <w:rPr>
            <w:rFonts w:ascii="Times New Roman" w:hAnsi="Times New Roman" w:cs="Times New Roman"/>
            <w:sz w:val="24"/>
            <w:szCs w:val="24"/>
          </w:rPr>
          <w:t xml:space="preserve">body </w:t>
        </w:r>
      </w:ins>
      <w:ins w:id="404" w:author="Thomas Collier Smith" w:date="2014-11-23T22:16:00Z">
        <w:r>
          <w:rPr>
            <w:rFonts w:ascii="Times New Roman" w:hAnsi="Times New Roman" w:cs="Times New Roman"/>
            <w:sz w:val="24"/>
            <w:szCs w:val="24"/>
          </w:rPr>
          <w:t xml:space="preserve">size of </w:t>
        </w:r>
      </w:ins>
      <w:ins w:id="405" w:author="Thomas Collier Smith" w:date="2014-11-23T22:17:00Z">
        <w:r>
          <w:rPr>
            <w:rFonts w:ascii="Times New Roman" w:hAnsi="Times New Roman" w:cs="Times New Roman"/>
            <w:sz w:val="24"/>
            <w:szCs w:val="24"/>
          </w:rPr>
          <w:t xml:space="preserve">each </w:t>
        </w:r>
      </w:ins>
      <w:ins w:id="406" w:author="Thomas Collier Smith" w:date="2014-11-23T22:16:00Z">
        <w:r>
          <w:rPr>
            <w:rFonts w:ascii="Times New Roman" w:hAnsi="Times New Roman" w:cs="Times New Roman"/>
            <w:sz w:val="24"/>
            <w:szCs w:val="24"/>
          </w:rPr>
          <w:t>con</w:t>
        </w:r>
      </w:ins>
      <w:ins w:id="407" w:author="Thomas Collier Smith" w:date="2014-11-23T22:17:00Z">
        <w:r>
          <w:rPr>
            <w:rFonts w:ascii="Times New Roman" w:hAnsi="Times New Roman" w:cs="Times New Roman"/>
            <w:sz w:val="24"/>
            <w:szCs w:val="24"/>
          </w:rPr>
          <w:t>sumer to its abundance and to the abundance of its competitor.</w:t>
        </w:r>
      </w:ins>
    </w:p>
    <w:p w:rsidR="009A0D57" w:rsidRDefault="00A6404C" w:rsidP="009A0D57">
      <w:pPr>
        <w:spacing w:line="480" w:lineRule="auto"/>
        <w:ind w:right="360" w:firstLine="720"/>
        <w:rPr>
          <w:ins w:id="408" w:author="Thomas Collier Smith" w:date="2014-11-23T22:25:00Z"/>
          <w:rFonts w:ascii="Times New Roman" w:hAnsi="Times New Roman" w:cs="Times New Roman"/>
          <w:sz w:val="24"/>
          <w:szCs w:val="24"/>
        </w:rPr>
      </w:pPr>
      <w:proofErr w:type="gramStart"/>
      <w:r>
        <w:rPr>
          <w:rFonts w:ascii="Times New Roman" w:hAnsi="Times New Roman" w:cs="Times New Roman"/>
          <w:i/>
          <w:sz w:val="24"/>
          <w:szCs w:val="24"/>
        </w:rPr>
        <w:t>Analysis of field enclosure experiment</w:t>
      </w:r>
      <w:r w:rsidR="008F14E5" w:rsidRPr="008F14E5">
        <w:rPr>
          <w:rFonts w:ascii="Times New Roman" w:hAnsi="Times New Roman" w:cs="Times New Roman"/>
          <w:i/>
          <w:sz w:val="24"/>
          <w:szCs w:val="24"/>
        </w:rPr>
        <w:t>.</w:t>
      </w:r>
      <w:proofErr w:type="gramEnd"/>
      <w:r w:rsidR="008F14E5" w:rsidRPr="008F14E5">
        <w:rPr>
          <w:rFonts w:ascii="Times New Roman" w:hAnsi="Times New Roman" w:cs="Times New Roman"/>
          <w:i/>
          <w:sz w:val="24"/>
          <w:szCs w:val="24"/>
        </w:rPr>
        <w:t xml:space="preserve"> – </w:t>
      </w:r>
      <w:r w:rsidR="008F14E5">
        <w:rPr>
          <w:rFonts w:ascii="Times New Roman" w:hAnsi="Times New Roman" w:cs="Times New Roman"/>
          <w:sz w:val="24"/>
          <w:szCs w:val="24"/>
        </w:rPr>
        <w:t xml:space="preserve">For </w:t>
      </w:r>
      <w:r w:rsidR="00C143D2">
        <w:rPr>
          <w:rFonts w:ascii="Times New Roman" w:hAnsi="Times New Roman" w:cs="Times New Roman"/>
          <w:sz w:val="24"/>
          <w:szCs w:val="24"/>
        </w:rPr>
        <w:t xml:space="preserve">our analysis of field enclosure </w:t>
      </w:r>
      <w:r>
        <w:rPr>
          <w:rFonts w:ascii="Times New Roman" w:hAnsi="Times New Roman" w:cs="Times New Roman"/>
          <w:sz w:val="24"/>
          <w:szCs w:val="24"/>
        </w:rPr>
        <w:t xml:space="preserve">algal abundance </w:t>
      </w:r>
      <w:r w:rsidR="00C143D2">
        <w:rPr>
          <w:rFonts w:ascii="Times New Roman" w:hAnsi="Times New Roman" w:cs="Times New Roman"/>
          <w:sz w:val="24"/>
          <w:szCs w:val="24"/>
        </w:rPr>
        <w:t>data</w:t>
      </w:r>
      <w:r w:rsidR="008F14E5">
        <w:rPr>
          <w:rFonts w:ascii="Times New Roman" w:hAnsi="Times New Roman" w:cs="Times New Roman"/>
          <w:sz w:val="24"/>
          <w:szCs w:val="24"/>
        </w:rPr>
        <w:t xml:space="preserve">, we used two sets of independent variables in alternative analyses.  In </w:t>
      </w:r>
      <w:r>
        <w:rPr>
          <w:rFonts w:ascii="Times New Roman" w:hAnsi="Times New Roman" w:cs="Times New Roman"/>
          <w:sz w:val="24"/>
          <w:szCs w:val="24"/>
        </w:rPr>
        <w:t xml:space="preserve">the first analysis </w:t>
      </w:r>
      <w:r w:rsidR="00C143D2">
        <w:rPr>
          <w:rFonts w:ascii="Times New Roman" w:hAnsi="Times New Roman" w:cs="Times New Roman"/>
          <w:sz w:val="24"/>
          <w:szCs w:val="24"/>
        </w:rPr>
        <w:t xml:space="preserve">the </w:t>
      </w:r>
      <w:r w:rsidR="005B7279">
        <w:rPr>
          <w:rFonts w:ascii="Times New Roman" w:hAnsi="Times New Roman" w:cs="Times New Roman"/>
          <w:sz w:val="24"/>
          <w:szCs w:val="24"/>
        </w:rPr>
        <w:t xml:space="preserve">two </w:t>
      </w:r>
      <w:r w:rsidR="00C143D2">
        <w:rPr>
          <w:rFonts w:ascii="Times New Roman" w:hAnsi="Times New Roman" w:cs="Times New Roman"/>
          <w:sz w:val="24"/>
          <w:szCs w:val="24"/>
        </w:rPr>
        <w:t xml:space="preserve">independent variables were </w:t>
      </w:r>
      <w:r w:rsidR="00D1481C">
        <w:rPr>
          <w:rFonts w:ascii="Times New Roman" w:hAnsi="Times New Roman" w:cs="Times New Roman"/>
          <w:sz w:val="24"/>
          <w:szCs w:val="24"/>
        </w:rPr>
        <w:t xml:space="preserve">the </w:t>
      </w:r>
      <w:del w:id="409" w:author="Thomas Collier Smith" w:date="2014-11-23T22:18:00Z">
        <w:r w:rsidR="00D1481C" w:rsidDel="009A0D57">
          <w:rPr>
            <w:rFonts w:ascii="Times New Roman" w:hAnsi="Times New Roman" w:cs="Times New Roman"/>
            <w:sz w:val="24"/>
            <w:szCs w:val="24"/>
          </w:rPr>
          <w:delText xml:space="preserve">categorical </w:delText>
        </w:r>
      </w:del>
      <w:ins w:id="410" w:author="Thomas Collier Smith" w:date="2014-11-23T22:18:00Z">
        <w:r w:rsidR="009A0D57">
          <w:rPr>
            <w:rFonts w:ascii="Times New Roman" w:hAnsi="Times New Roman" w:cs="Times New Roman"/>
            <w:sz w:val="24"/>
            <w:szCs w:val="24"/>
          </w:rPr>
          <w:t xml:space="preserve">continuous </w:t>
        </w:r>
      </w:ins>
      <w:r w:rsidR="00D1481C">
        <w:rPr>
          <w:rFonts w:ascii="Times New Roman" w:hAnsi="Times New Roman" w:cs="Times New Roman"/>
          <w:sz w:val="24"/>
          <w:szCs w:val="24"/>
        </w:rPr>
        <w:t xml:space="preserve">variables </w:t>
      </w:r>
      <w:r w:rsidR="00C143D2">
        <w:rPr>
          <w:rFonts w:ascii="Times New Roman" w:hAnsi="Times New Roman" w:cs="Times New Roman"/>
          <w:sz w:val="24"/>
          <w:szCs w:val="24"/>
        </w:rPr>
        <w:t xml:space="preserve">mayfly </w:t>
      </w:r>
      <w:del w:id="411" w:author="Thomas Collier Smith" w:date="2014-11-23T22:18:00Z">
        <w:r w:rsidR="00C143D2" w:rsidDel="009A0D57">
          <w:rPr>
            <w:rFonts w:ascii="Times New Roman" w:hAnsi="Times New Roman" w:cs="Times New Roman"/>
            <w:sz w:val="24"/>
            <w:szCs w:val="24"/>
          </w:rPr>
          <w:delText>density</w:delText>
        </w:r>
        <w:r w:rsidR="005B7279" w:rsidDel="009A0D57">
          <w:rPr>
            <w:rFonts w:ascii="Times New Roman" w:hAnsi="Times New Roman" w:cs="Times New Roman"/>
            <w:sz w:val="24"/>
            <w:szCs w:val="24"/>
          </w:rPr>
          <w:delText xml:space="preserve"> </w:delText>
        </w:r>
      </w:del>
      <w:ins w:id="412" w:author="Thomas Collier Smith" w:date="2014-11-23T22:18:00Z">
        <w:r w:rsidR="009A0D57">
          <w:rPr>
            <w:rFonts w:ascii="Times New Roman" w:hAnsi="Times New Roman" w:cs="Times New Roman"/>
            <w:sz w:val="24"/>
            <w:szCs w:val="24"/>
          </w:rPr>
          <w:t xml:space="preserve">abundance </w:t>
        </w:r>
      </w:ins>
      <w:r w:rsidR="005B7279">
        <w:rPr>
          <w:rFonts w:ascii="Times New Roman" w:hAnsi="Times New Roman" w:cs="Times New Roman"/>
          <w:sz w:val="24"/>
          <w:szCs w:val="24"/>
        </w:rPr>
        <w:t>and</w:t>
      </w:r>
      <w:r w:rsidR="00C143D2">
        <w:rPr>
          <w:rFonts w:ascii="Times New Roman" w:hAnsi="Times New Roman" w:cs="Times New Roman"/>
          <w:sz w:val="24"/>
          <w:szCs w:val="24"/>
        </w:rPr>
        <w:t xml:space="preserve"> tadpole </w:t>
      </w:r>
      <w:del w:id="413" w:author="Thomas Collier Smith" w:date="2014-11-23T22:18:00Z">
        <w:r w:rsidR="00C143D2" w:rsidDel="009A0D57">
          <w:rPr>
            <w:rFonts w:ascii="Times New Roman" w:hAnsi="Times New Roman" w:cs="Times New Roman"/>
            <w:sz w:val="24"/>
            <w:szCs w:val="24"/>
          </w:rPr>
          <w:delText>density</w:delText>
        </w:r>
      </w:del>
      <w:ins w:id="414" w:author="Thomas Collier Smith" w:date="2014-11-23T22:18:00Z">
        <w:r w:rsidR="009A0D57">
          <w:rPr>
            <w:rFonts w:ascii="Times New Roman" w:hAnsi="Times New Roman" w:cs="Times New Roman"/>
            <w:sz w:val="24"/>
            <w:szCs w:val="24"/>
          </w:rPr>
          <w:t>abundance</w:t>
        </w:r>
      </w:ins>
      <w:r w:rsidR="005B7279">
        <w:rPr>
          <w:rFonts w:ascii="Times New Roman" w:hAnsi="Times New Roman" w:cs="Times New Roman"/>
          <w:sz w:val="24"/>
          <w:szCs w:val="24"/>
        </w:rPr>
        <w:t xml:space="preserve">, with </w:t>
      </w:r>
      <w:r w:rsidR="00D1481C">
        <w:rPr>
          <w:rFonts w:ascii="Times New Roman" w:hAnsi="Times New Roman" w:cs="Times New Roman"/>
          <w:sz w:val="24"/>
          <w:szCs w:val="24"/>
        </w:rPr>
        <w:t xml:space="preserve">four </w:t>
      </w:r>
      <w:r w:rsidR="005B7279">
        <w:rPr>
          <w:rFonts w:ascii="Times New Roman" w:hAnsi="Times New Roman" w:cs="Times New Roman"/>
          <w:sz w:val="24"/>
          <w:szCs w:val="24"/>
        </w:rPr>
        <w:t xml:space="preserve">levels for each </w:t>
      </w:r>
      <w:del w:id="415" w:author="Thomas Collier Smith" w:date="2014-11-23T22:19:00Z">
        <w:r w:rsidR="005B7279" w:rsidDel="009A0D57">
          <w:rPr>
            <w:rFonts w:ascii="Times New Roman" w:hAnsi="Times New Roman" w:cs="Times New Roman"/>
            <w:sz w:val="24"/>
            <w:szCs w:val="24"/>
          </w:rPr>
          <w:delText>density</w:delText>
        </w:r>
      </w:del>
      <w:ins w:id="416" w:author="Thomas Collier Smith" w:date="2014-11-23T22:19:00Z">
        <w:r w:rsidR="009A0D57">
          <w:rPr>
            <w:rFonts w:ascii="Times New Roman" w:hAnsi="Times New Roman" w:cs="Times New Roman"/>
            <w:sz w:val="24"/>
            <w:szCs w:val="24"/>
          </w:rPr>
          <w:t>abundance</w:t>
        </w:r>
      </w:ins>
      <w:r w:rsidR="005B7279">
        <w:rPr>
          <w:rFonts w:ascii="Times New Roman" w:hAnsi="Times New Roman" w:cs="Times New Roman"/>
          <w:sz w:val="24"/>
          <w:szCs w:val="24"/>
        </w:rPr>
        <w:t xml:space="preserve"> treatment of eac</w:t>
      </w:r>
      <w:r w:rsidR="00ED293A">
        <w:rPr>
          <w:rFonts w:ascii="Times New Roman" w:hAnsi="Times New Roman" w:cs="Times New Roman"/>
          <w:sz w:val="24"/>
          <w:szCs w:val="24"/>
        </w:rPr>
        <w:t xml:space="preserve">h consumer.  </w:t>
      </w:r>
      <w:ins w:id="417" w:author="Thomas Collier Smith" w:date="2014-11-23T22:25:00Z">
        <w:r w:rsidR="009A0D57">
          <w:rPr>
            <w:rFonts w:ascii="Times New Roman" w:hAnsi="Times New Roman" w:cs="Times New Roman"/>
            <w:sz w:val="24"/>
            <w:szCs w:val="24"/>
          </w:rPr>
          <w:t xml:space="preserve">In the second analysis, instead of using the categorical variables for mayfly and tadpole abundance, we used total biomass estimated for each consumer within each enclosure.  For mayflies, per-enclosure AFDM was the sum of estimated individual AFDM calculated from the lengths of mayflies and the length-mass regression relationship.  For tadpoles, per-enclosure total AFDM was based on the </w:t>
        </w:r>
        <w:proofErr w:type="spellStart"/>
        <w:r w:rsidR="009A0D57">
          <w:rPr>
            <w:rFonts w:ascii="Times New Roman" w:hAnsi="Times New Roman" w:cs="Times New Roman"/>
            <w:sz w:val="24"/>
            <w:szCs w:val="24"/>
          </w:rPr>
          <w:t>Gosner</w:t>
        </w:r>
        <w:proofErr w:type="spellEnd"/>
        <w:r w:rsidR="009A0D57">
          <w:rPr>
            <w:rFonts w:ascii="Times New Roman" w:hAnsi="Times New Roman" w:cs="Times New Roman"/>
            <w:sz w:val="24"/>
            <w:szCs w:val="24"/>
          </w:rPr>
          <w:t xml:space="preserve"> stage-mass relationship and stages we observed for each tadpole.  These consumer biomasses were used as continuous independent variables in our second analyses, with the same covariates described above.</w:t>
        </w:r>
      </w:ins>
    </w:p>
    <w:p w:rsidR="00D1481C" w:rsidRDefault="009A0D57" w:rsidP="008D3EF6">
      <w:pPr>
        <w:spacing w:line="480" w:lineRule="auto"/>
        <w:ind w:right="360" w:firstLine="720"/>
        <w:rPr>
          <w:rFonts w:ascii="Times New Roman" w:hAnsi="Times New Roman" w:cs="Times New Roman"/>
          <w:sz w:val="24"/>
          <w:szCs w:val="24"/>
        </w:rPr>
      </w:pPr>
      <w:ins w:id="418" w:author="Thomas Collier Smith" w:date="2014-11-23T22:25:00Z">
        <w:r>
          <w:rPr>
            <w:rFonts w:ascii="Times New Roman" w:hAnsi="Times New Roman" w:cs="Times New Roman"/>
            <w:sz w:val="24"/>
            <w:szCs w:val="24"/>
          </w:rPr>
          <w:t xml:space="preserve">In both analyses, </w:t>
        </w:r>
      </w:ins>
      <w:ins w:id="419" w:author="Thomas Collier Smith" w:date="2014-11-23T22:26:00Z">
        <w:r>
          <w:rPr>
            <w:rFonts w:ascii="Times New Roman" w:hAnsi="Times New Roman" w:cs="Times New Roman"/>
            <w:sz w:val="24"/>
            <w:szCs w:val="24"/>
          </w:rPr>
          <w:t>w</w:t>
        </w:r>
      </w:ins>
      <w:del w:id="420" w:author="Thomas Collier Smith" w:date="2014-11-23T22:26:00Z">
        <w:r w:rsidR="00ED293A" w:rsidDel="009A0D57">
          <w:rPr>
            <w:rFonts w:ascii="Times New Roman" w:hAnsi="Times New Roman" w:cs="Times New Roman"/>
            <w:sz w:val="24"/>
            <w:szCs w:val="24"/>
          </w:rPr>
          <w:delText>W</w:delText>
        </w:r>
      </w:del>
      <w:r w:rsidR="00ED293A">
        <w:rPr>
          <w:rFonts w:ascii="Times New Roman" w:hAnsi="Times New Roman" w:cs="Times New Roman"/>
          <w:sz w:val="24"/>
          <w:szCs w:val="24"/>
        </w:rPr>
        <w:t xml:space="preserve">e </w:t>
      </w:r>
      <w:del w:id="421" w:author="Thomas Collier Smith" w:date="2014-11-23T22:26:00Z">
        <w:r w:rsidR="00ED293A" w:rsidDel="009A0D57">
          <w:rPr>
            <w:rFonts w:ascii="Times New Roman" w:hAnsi="Times New Roman" w:cs="Times New Roman"/>
            <w:sz w:val="24"/>
            <w:szCs w:val="24"/>
          </w:rPr>
          <w:delText>also</w:delText>
        </w:r>
      </w:del>
      <w:r w:rsidR="00ED293A">
        <w:rPr>
          <w:rFonts w:ascii="Times New Roman" w:hAnsi="Times New Roman" w:cs="Times New Roman"/>
          <w:sz w:val="24"/>
          <w:szCs w:val="24"/>
        </w:rPr>
        <w:t xml:space="preserve"> included </w:t>
      </w:r>
      <w:r w:rsidR="005B7279">
        <w:rPr>
          <w:rFonts w:ascii="Times New Roman" w:hAnsi="Times New Roman" w:cs="Times New Roman"/>
          <w:sz w:val="24"/>
          <w:szCs w:val="24"/>
        </w:rPr>
        <w:t>categorical covariate</w:t>
      </w:r>
      <w:r w:rsidR="00ED293A">
        <w:rPr>
          <w:rFonts w:ascii="Times New Roman" w:hAnsi="Times New Roman" w:cs="Times New Roman"/>
          <w:sz w:val="24"/>
          <w:szCs w:val="24"/>
        </w:rPr>
        <w:t>s</w:t>
      </w:r>
      <w:r w:rsidR="005B7279">
        <w:rPr>
          <w:rFonts w:ascii="Times New Roman" w:hAnsi="Times New Roman" w:cs="Times New Roman"/>
          <w:sz w:val="24"/>
          <w:szCs w:val="24"/>
        </w:rPr>
        <w:t xml:space="preserve"> for </w:t>
      </w:r>
      <w:r w:rsidR="00ED293A">
        <w:rPr>
          <w:rFonts w:ascii="Times New Roman" w:hAnsi="Times New Roman" w:cs="Times New Roman"/>
          <w:sz w:val="24"/>
          <w:szCs w:val="24"/>
        </w:rPr>
        <w:t xml:space="preserve">experimental block, with three levels, and for </w:t>
      </w:r>
      <w:r w:rsidR="005B7279">
        <w:rPr>
          <w:rFonts w:ascii="Times New Roman" w:hAnsi="Times New Roman" w:cs="Times New Roman"/>
          <w:sz w:val="24"/>
          <w:szCs w:val="24"/>
        </w:rPr>
        <w:t xml:space="preserve">lake, with two levels (LeConte and Spur).  </w:t>
      </w:r>
      <w:r w:rsidR="00ED293A">
        <w:rPr>
          <w:rFonts w:ascii="Times New Roman" w:hAnsi="Times New Roman" w:cs="Times New Roman"/>
          <w:sz w:val="24"/>
          <w:szCs w:val="24"/>
        </w:rPr>
        <w:t>The lake</w:t>
      </w:r>
      <w:r w:rsidR="005B7279">
        <w:rPr>
          <w:rFonts w:ascii="Times New Roman" w:hAnsi="Times New Roman" w:cs="Times New Roman"/>
          <w:sz w:val="24"/>
          <w:szCs w:val="24"/>
        </w:rPr>
        <w:t xml:space="preserve"> covariate account</w:t>
      </w:r>
      <w:r w:rsidR="0088064A">
        <w:rPr>
          <w:rFonts w:ascii="Times New Roman" w:hAnsi="Times New Roman" w:cs="Times New Roman"/>
          <w:sz w:val="24"/>
          <w:szCs w:val="24"/>
        </w:rPr>
        <w:t>ed</w:t>
      </w:r>
      <w:r w:rsidR="005B7279">
        <w:rPr>
          <w:rFonts w:ascii="Times New Roman" w:hAnsi="Times New Roman" w:cs="Times New Roman"/>
          <w:sz w:val="24"/>
          <w:szCs w:val="24"/>
        </w:rPr>
        <w:t xml:space="preserve"> for differences between lakes such as elevation, temperature, or size.  We also </w:t>
      </w:r>
      <w:r w:rsidR="005B7279">
        <w:rPr>
          <w:rFonts w:ascii="Times New Roman" w:hAnsi="Times New Roman" w:cs="Times New Roman"/>
          <w:sz w:val="24"/>
          <w:szCs w:val="24"/>
        </w:rPr>
        <w:lastRenderedPageBreak/>
        <w:t xml:space="preserve">included </w:t>
      </w:r>
      <w:r w:rsidR="00D1481C">
        <w:rPr>
          <w:rFonts w:ascii="Times New Roman" w:hAnsi="Times New Roman" w:cs="Times New Roman"/>
          <w:sz w:val="24"/>
          <w:szCs w:val="24"/>
        </w:rPr>
        <w:t xml:space="preserve">continuous </w:t>
      </w:r>
      <w:r w:rsidR="005B7279">
        <w:rPr>
          <w:rFonts w:ascii="Times New Roman" w:hAnsi="Times New Roman" w:cs="Times New Roman"/>
          <w:sz w:val="24"/>
          <w:szCs w:val="24"/>
        </w:rPr>
        <w:t xml:space="preserve">covariates for </w:t>
      </w:r>
      <w:r w:rsidR="00A6404C">
        <w:rPr>
          <w:rFonts w:ascii="Times New Roman" w:hAnsi="Times New Roman" w:cs="Times New Roman"/>
          <w:sz w:val="24"/>
          <w:szCs w:val="24"/>
        </w:rPr>
        <w:t xml:space="preserve">duration of </w:t>
      </w:r>
      <w:r w:rsidR="00ED293A">
        <w:rPr>
          <w:rFonts w:ascii="Times New Roman" w:hAnsi="Times New Roman" w:cs="Times New Roman"/>
          <w:sz w:val="24"/>
          <w:szCs w:val="24"/>
        </w:rPr>
        <w:t>experimental block</w:t>
      </w:r>
      <w:r w:rsidR="00A6404C">
        <w:rPr>
          <w:rFonts w:ascii="Times New Roman" w:hAnsi="Times New Roman" w:cs="Times New Roman"/>
          <w:sz w:val="24"/>
          <w:szCs w:val="24"/>
        </w:rPr>
        <w:t xml:space="preserve"> (days)</w:t>
      </w:r>
      <w:r w:rsidR="008F14E5">
        <w:rPr>
          <w:rFonts w:ascii="Times New Roman" w:hAnsi="Times New Roman" w:cs="Times New Roman"/>
          <w:sz w:val="24"/>
          <w:szCs w:val="24"/>
        </w:rPr>
        <w:t xml:space="preserve">, </w:t>
      </w:r>
      <w:r w:rsidR="0088064A">
        <w:rPr>
          <w:rFonts w:ascii="Times New Roman" w:hAnsi="Times New Roman" w:cs="Times New Roman"/>
          <w:sz w:val="24"/>
          <w:szCs w:val="24"/>
        </w:rPr>
        <w:t>solar radiation</w:t>
      </w:r>
      <w:r w:rsidR="008F14E5">
        <w:rPr>
          <w:rFonts w:ascii="Times New Roman" w:hAnsi="Times New Roman" w:cs="Times New Roman"/>
          <w:sz w:val="24"/>
          <w:szCs w:val="24"/>
        </w:rPr>
        <w:t xml:space="preserve"> within </w:t>
      </w:r>
      <w:r w:rsidR="0088064A">
        <w:rPr>
          <w:rFonts w:ascii="Times New Roman" w:hAnsi="Times New Roman" w:cs="Times New Roman"/>
          <w:sz w:val="24"/>
          <w:szCs w:val="24"/>
        </w:rPr>
        <w:t>enclosures</w:t>
      </w:r>
      <w:r w:rsidR="008F14E5">
        <w:rPr>
          <w:rFonts w:ascii="Times New Roman" w:hAnsi="Times New Roman" w:cs="Times New Roman"/>
          <w:sz w:val="24"/>
          <w:szCs w:val="24"/>
        </w:rPr>
        <w:t xml:space="preserve">, </w:t>
      </w:r>
      <w:r w:rsidR="00D1481C">
        <w:rPr>
          <w:rFonts w:ascii="Times New Roman" w:hAnsi="Times New Roman" w:cs="Times New Roman"/>
          <w:sz w:val="24"/>
          <w:szCs w:val="24"/>
        </w:rPr>
        <w:t>and substrate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beneath enclosure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w:t>
      </w:r>
    </w:p>
    <w:p w:rsidR="00C80538" w:rsidDel="009A0D57" w:rsidRDefault="00D1481C" w:rsidP="008D3EF6">
      <w:pPr>
        <w:spacing w:line="480" w:lineRule="auto"/>
        <w:ind w:right="360" w:firstLine="720"/>
        <w:rPr>
          <w:del w:id="422" w:author="Thomas Collier Smith" w:date="2014-11-23T22:24:00Z"/>
          <w:rFonts w:ascii="Times New Roman" w:hAnsi="Times New Roman" w:cs="Times New Roman"/>
          <w:sz w:val="24"/>
          <w:szCs w:val="24"/>
        </w:rPr>
      </w:pPr>
      <w:del w:id="423" w:author="Thomas Collier Smith" w:date="2014-11-23T22:23:00Z">
        <w:r w:rsidDel="009A0D57">
          <w:rPr>
            <w:rFonts w:ascii="Times New Roman" w:hAnsi="Times New Roman" w:cs="Times New Roman"/>
            <w:sz w:val="24"/>
            <w:szCs w:val="24"/>
          </w:rPr>
          <w:delText>Alternatively</w:delText>
        </w:r>
      </w:del>
      <w:del w:id="424" w:author="Thomas Collier Smith" w:date="2014-11-23T22:24:00Z">
        <w:r w:rsidDel="009A0D57">
          <w:rPr>
            <w:rFonts w:ascii="Times New Roman" w:hAnsi="Times New Roman" w:cs="Times New Roman"/>
            <w:sz w:val="24"/>
            <w:szCs w:val="24"/>
          </w:rPr>
          <w:delText xml:space="preserve">, instead of using the categorical variables for mayfly and tadpole </w:delText>
        </w:r>
      </w:del>
      <w:del w:id="425" w:author="Thomas Collier Smith" w:date="2014-11-23T22:19:00Z">
        <w:r w:rsidDel="009A0D57">
          <w:rPr>
            <w:rFonts w:ascii="Times New Roman" w:hAnsi="Times New Roman" w:cs="Times New Roman"/>
            <w:sz w:val="24"/>
            <w:szCs w:val="24"/>
          </w:rPr>
          <w:delText>density</w:delText>
        </w:r>
      </w:del>
      <w:del w:id="426" w:author="Thomas Collier Smith" w:date="2014-11-23T22:24:00Z">
        <w:r w:rsidDel="009A0D57">
          <w:rPr>
            <w:rFonts w:ascii="Times New Roman" w:hAnsi="Times New Roman" w:cs="Times New Roman"/>
            <w:sz w:val="24"/>
            <w:szCs w:val="24"/>
          </w:rPr>
          <w:delText xml:space="preserve">, we used </w:delText>
        </w:r>
        <w:r w:rsidR="00742CFF" w:rsidDel="009A0D57">
          <w:rPr>
            <w:rFonts w:ascii="Times New Roman" w:hAnsi="Times New Roman" w:cs="Times New Roman"/>
            <w:sz w:val="24"/>
            <w:szCs w:val="24"/>
          </w:rPr>
          <w:delText xml:space="preserve">total </w:delText>
        </w:r>
        <w:r w:rsidR="00A6404C" w:rsidDel="009A0D57">
          <w:rPr>
            <w:rFonts w:ascii="Times New Roman" w:hAnsi="Times New Roman" w:cs="Times New Roman"/>
            <w:sz w:val="24"/>
            <w:szCs w:val="24"/>
          </w:rPr>
          <w:delText>biomass</w:delText>
        </w:r>
        <w:r w:rsidDel="009A0D57">
          <w:rPr>
            <w:rFonts w:ascii="Times New Roman" w:hAnsi="Times New Roman" w:cs="Times New Roman"/>
            <w:sz w:val="24"/>
            <w:szCs w:val="24"/>
          </w:rPr>
          <w:delText xml:space="preserve"> estimated for </w:delText>
        </w:r>
        <w:r w:rsidR="00742CFF" w:rsidDel="009A0D57">
          <w:rPr>
            <w:rFonts w:ascii="Times New Roman" w:hAnsi="Times New Roman" w:cs="Times New Roman"/>
            <w:sz w:val="24"/>
            <w:szCs w:val="24"/>
          </w:rPr>
          <w:delText xml:space="preserve">each consumer </w:delText>
        </w:r>
        <w:r w:rsidDel="009A0D57">
          <w:rPr>
            <w:rFonts w:ascii="Times New Roman" w:hAnsi="Times New Roman" w:cs="Times New Roman"/>
            <w:sz w:val="24"/>
            <w:szCs w:val="24"/>
          </w:rPr>
          <w:delText xml:space="preserve">within each enclosure.  For mayflies, </w:delText>
        </w:r>
        <w:r w:rsidR="00A313BC" w:rsidDel="009A0D57">
          <w:rPr>
            <w:rFonts w:ascii="Times New Roman" w:hAnsi="Times New Roman" w:cs="Times New Roman"/>
            <w:sz w:val="24"/>
            <w:szCs w:val="24"/>
          </w:rPr>
          <w:delText xml:space="preserve">per-enclosure </w:delText>
        </w:r>
        <w:r w:rsidDel="009A0D57">
          <w:rPr>
            <w:rFonts w:ascii="Times New Roman" w:hAnsi="Times New Roman" w:cs="Times New Roman"/>
            <w:sz w:val="24"/>
            <w:szCs w:val="24"/>
          </w:rPr>
          <w:delText xml:space="preserve">AFDM was </w:delText>
        </w:r>
        <w:r w:rsidR="00A6404C" w:rsidDel="009A0D57">
          <w:rPr>
            <w:rFonts w:ascii="Times New Roman" w:hAnsi="Times New Roman" w:cs="Times New Roman"/>
            <w:sz w:val="24"/>
            <w:szCs w:val="24"/>
          </w:rPr>
          <w:delText xml:space="preserve">the sum of </w:delText>
        </w:r>
        <w:r w:rsidDel="009A0D57">
          <w:rPr>
            <w:rFonts w:ascii="Times New Roman" w:hAnsi="Times New Roman" w:cs="Times New Roman"/>
            <w:sz w:val="24"/>
            <w:szCs w:val="24"/>
          </w:rPr>
          <w:delText xml:space="preserve">estimated </w:delText>
        </w:r>
        <w:r w:rsidR="00A6404C" w:rsidDel="009A0D57">
          <w:rPr>
            <w:rFonts w:ascii="Times New Roman" w:hAnsi="Times New Roman" w:cs="Times New Roman"/>
            <w:sz w:val="24"/>
            <w:szCs w:val="24"/>
          </w:rPr>
          <w:delText xml:space="preserve">individual AFDM calculated from </w:delText>
        </w:r>
        <w:r w:rsidR="00A313BC" w:rsidDel="009A0D57">
          <w:rPr>
            <w:rFonts w:ascii="Times New Roman" w:hAnsi="Times New Roman" w:cs="Times New Roman"/>
            <w:sz w:val="24"/>
            <w:szCs w:val="24"/>
          </w:rPr>
          <w:delText xml:space="preserve">the </w:delText>
        </w:r>
        <w:r w:rsidR="00A6404C" w:rsidDel="009A0D57">
          <w:rPr>
            <w:rFonts w:ascii="Times New Roman" w:hAnsi="Times New Roman" w:cs="Times New Roman"/>
            <w:sz w:val="24"/>
            <w:szCs w:val="24"/>
          </w:rPr>
          <w:delText xml:space="preserve">lengths of mayflies and the </w:delText>
        </w:r>
        <w:r w:rsidDel="009A0D57">
          <w:rPr>
            <w:rFonts w:ascii="Times New Roman" w:hAnsi="Times New Roman" w:cs="Times New Roman"/>
            <w:sz w:val="24"/>
            <w:szCs w:val="24"/>
          </w:rPr>
          <w:delText>length-mass regression rel</w:delText>
        </w:r>
        <w:r w:rsidR="00A313BC" w:rsidDel="009A0D57">
          <w:rPr>
            <w:rFonts w:ascii="Times New Roman" w:hAnsi="Times New Roman" w:cs="Times New Roman"/>
            <w:sz w:val="24"/>
            <w:szCs w:val="24"/>
          </w:rPr>
          <w:delText xml:space="preserve">ationship.  </w:delText>
        </w:r>
        <w:r w:rsidR="00742CFF" w:rsidDel="009A0D57">
          <w:rPr>
            <w:rFonts w:ascii="Times New Roman" w:hAnsi="Times New Roman" w:cs="Times New Roman"/>
            <w:sz w:val="24"/>
            <w:szCs w:val="24"/>
          </w:rPr>
          <w:delText>For tad</w:delText>
        </w:r>
        <w:r w:rsidR="0088064A" w:rsidDel="009A0D57">
          <w:rPr>
            <w:rFonts w:ascii="Times New Roman" w:hAnsi="Times New Roman" w:cs="Times New Roman"/>
            <w:sz w:val="24"/>
            <w:szCs w:val="24"/>
          </w:rPr>
          <w:delText xml:space="preserve">poles, </w:delText>
        </w:r>
        <w:r w:rsidR="001C46BA" w:rsidDel="009A0D57">
          <w:rPr>
            <w:rFonts w:ascii="Times New Roman" w:hAnsi="Times New Roman" w:cs="Times New Roman"/>
            <w:sz w:val="24"/>
            <w:szCs w:val="24"/>
          </w:rPr>
          <w:delText>per-enclosure total AFDM was based on the</w:delText>
        </w:r>
        <w:r w:rsidR="0088064A" w:rsidDel="009A0D57">
          <w:rPr>
            <w:rFonts w:ascii="Times New Roman" w:hAnsi="Times New Roman" w:cs="Times New Roman"/>
            <w:sz w:val="24"/>
            <w:szCs w:val="24"/>
          </w:rPr>
          <w:delText xml:space="preserve"> Gosner stage-</w:delText>
        </w:r>
        <w:r w:rsidR="00742CFF" w:rsidDel="009A0D57">
          <w:rPr>
            <w:rFonts w:ascii="Times New Roman" w:hAnsi="Times New Roman" w:cs="Times New Roman"/>
            <w:sz w:val="24"/>
            <w:szCs w:val="24"/>
          </w:rPr>
          <w:delText>mass</w:delText>
        </w:r>
        <w:r w:rsidR="0088064A" w:rsidDel="009A0D57">
          <w:rPr>
            <w:rFonts w:ascii="Times New Roman" w:hAnsi="Times New Roman" w:cs="Times New Roman"/>
            <w:sz w:val="24"/>
            <w:szCs w:val="24"/>
          </w:rPr>
          <w:delText xml:space="preserve"> </w:delText>
        </w:r>
        <w:r w:rsidR="00742CFF" w:rsidDel="009A0D57">
          <w:rPr>
            <w:rFonts w:ascii="Times New Roman" w:hAnsi="Times New Roman" w:cs="Times New Roman"/>
            <w:sz w:val="24"/>
            <w:szCs w:val="24"/>
          </w:rPr>
          <w:delText xml:space="preserve">relationship </w:delText>
        </w:r>
        <w:r w:rsidR="001C46BA" w:rsidDel="009A0D57">
          <w:rPr>
            <w:rFonts w:ascii="Times New Roman" w:hAnsi="Times New Roman" w:cs="Times New Roman"/>
            <w:sz w:val="24"/>
            <w:szCs w:val="24"/>
          </w:rPr>
          <w:delText xml:space="preserve">and </w:delText>
        </w:r>
        <w:r w:rsidR="00742CFF" w:rsidDel="009A0D57">
          <w:rPr>
            <w:rFonts w:ascii="Times New Roman" w:hAnsi="Times New Roman" w:cs="Times New Roman"/>
            <w:sz w:val="24"/>
            <w:szCs w:val="24"/>
          </w:rPr>
          <w:delText xml:space="preserve">stages we observed for each tadpole.  These </w:delText>
        </w:r>
        <w:r w:rsidR="001C46BA" w:rsidDel="009A0D57">
          <w:rPr>
            <w:rFonts w:ascii="Times New Roman" w:hAnsi="Times New Roman" w:cs="Times New Roman"/>
            <w:sz w:val="24"/>
            <w:szCs w:val="24"/>
          </w:rPr>
          <w:delText xml:space="preserve">consumer </w:delText>
        </w:r>
        <w:r w:rsidR="00742CFF" w:rsidDel="009A0D57">
          <w:rPr>
            <w:rFonts w:ascii="Times New Roman" w:hAnsi="Times New Roman" w:cs="Times New Roman"/>
            <w:sz w:val="24"/>
            <w:szCs w:val="24"/>
          </w:rPr>
          <w:delText xml:space="preserve">biomasses were used as continuous independent variables in our </w:delText>
        </w:r>
        <w:r w:rsidR="001C46BA" w:rsidDel="009A0D57">
          <w:rPr>
            <w:rFonts w:ascii="Times New Roman" w:hAnsi="Times New Roman" w:cs="Times New Roman"/>
            <w:sz w:val="24"/>
            <w:szCs w:val="24"/>
          </w:rPr>
          <w:delText xml:space="preserve">second </w:delText>
        </w:r>
        <w:r w:rsidR="00742CFF" w:rsidDel="009A0D57">
          <w:rPr>
            <w:rFonts w:ascii="Times New Roman" w:hAnsi="Times New Roman" w:cs="Times New Roman"/>
            <w:sz w:val="24"/>
            <w:szCs w:val="24"/>
          </w:rPr>
          <w:delText>analyses, with the same covariates described above.</w:delText>
        </w:r>
      </w:del>
    </w:p>
    <w:p w:rsidR="001B0C2B" w:rsidRDefault="00041F0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response variable </w:t>
      </w:r>
      <w:del w:id="427" w:author="Thomas Collier Smith" w:date="2014-11-23T22:27:00Z">
        <w:r w:rsidDel="00951AFD">
          <w:rPr>
            <w:rFonts w:ascii="Times New Roman" w:hAnsi="Times New Roman" w:cs="Times New Roman"/>
            <w:sz w:val="24"/>
            <w:szCs w:val="24"/>
          </w:rPr>
          <w:delText xml:space="preserve">of interest </w:delText>
        </w:r>
      </w:del>
      <w:r w:rsidR="00DA0ABC">
        <w:rPr>
          <w:rFonts w:ascii="Times New Roman" w:hAnsi="Times New Roman" w:cs="Times New Roman"/>
          <w:sz w:val="24"/>
          <w:szCs w:val="24"/>
        </w:rPr>
        <w:t>was</w:t>
      </w:r>
      <w:r w:rsidR="008E0C7C">
        <w:rPr>
          <w:rFonts w:ascii="Times New Roman" w:hAnsi="Times New Roman" w:cs="Times New Roman"/>
          <w:sz w:val="24"/>
          <w:szCs w:val="24"/>
        </w:rPr>
        <w:t xml:space="preserve"> algal abundance (</w:t>
      </w:r>
      <w:r w:rsidR="003C2950">
        <w:rPr>
          <w:rFonts w:ascii="Times New Roman" w:hAnsi="Times New Roman" w:cs="Times New Roman"/>
          <w:sz w:val="24"/>
          <w:szCs w:val="24"/>
        </w:rPr>
        <w:t>a</w:t>
      </w:r>
      <w:r w:rsidR="00C80538" w:rsidRPr="00C80538">
        <w:rPr>
          <w:rFonts w:ascii="Times New Roman" w:hAnsi="Times New Roman" w:cs="Times New Roman"/>
          <w:sz w:val="24"/>
          <w:szCs w:val="24"/>
        </w:rPr>
        <w:t>lga</w:t>
      </w:r>
      <w:ins w:id="428" w:author="Thomas Collier Smith" w:date="2014-11-23T22:30:00Z">
        <w:r w:rsidR="00951AFD">
          <w:rPr>
            <w:rFonts w:ascii="Times New Roman" w:hAnsi="Times New Roman" w:cs="Times New Roman"/>
            <w:sz w:val="24"/>
            <w:szCs w:val="24"/>
          </w:rPr>
          <w:t>l</w:t>
        </w:r>
      </w:ins>
      <w:del w:id="429" w:author="Thomas Collier Smith" w:date="2014-11-23T22:30:00Z">
        <w:r w:rsidR="00C80538" w:rsidRPr="00C80538" w:rsidDel="00951AFD">
          <w:rPr>
            <w:rFonts w:ascii="Times New Roman" w:hAnsi="Times New Roman" w:cs="Times New Roman"/>
            <w:sz w:val="24"/>
            <w:szCs w:val="24"/>
          </w:rPr>
          <w:delText>e</w:delText>
        </w:r>
      </w:del>
      <w:r w:rsidR="00C80538" w:rsidRPr="00C80538">
        <w:rPr>
          <w:rFonts w:ascii="Times New Roman" w:hAnsi="Times New Roman" w:cs="Times New Roman"/>
          <w:sz w:val="24"/>
          <w:szCs w:val="24"/>
        </w:rPr>
        <w:t xml:space="preserve"> </w:t>
      </w:r>
      <w:ins w:id="430" w:author="Thomas Collier Smith" w:date="2014-11-23T22:29:00Z">
        <w:r w:rsidR="00951AFD">
          <w:rPr>
            <w:rFonts w:ascii="Times New Roman" w:hAnsi="Times New Roman" w:cs="Times New Roman"/>
            <w:sz w:val="24"/>
            <w:szCs w:val="24"/>
          </w:rPr>
          <w:t xml:space="preserve">biomass, </w:t>
        </w:r>
      </w:ins>
      <w:r w:rsidR="00C80538" w:rsidRPr="00C80538">
        <w:rPr>
          <w:rFonts w:ascii="Times New Roman" w:hAnsi="Times New Roman" w:cs="Times New Roman"/>
          <w:sz w:val="24"/>
          <w:szCs w:val="24"/>
        </w:rPr>
        <w:t>AFDM</w:t>
      </w:r>
      <w:r w:rsidR="003C2950">
        <w:rPr>
          <w:rFonts w:ascii="Times New Roman" w:hAnsi="Times New Roman" w:cs="Times New Roman"/>
          <w:sz w:val="24"/>
          <w:szCs w:val="24"/>
        </w:rPr>
        <w:t xml:space="preserve"> </w:t>
      </w:r>
      <w:r w:rsidR="00C80538" w:rsidRPr="003C2950">
        <w:rPr>
          <w:rFonts w:ascii="Times New Roman" w:hAnsi="Times New Roman" w:cs="Times New Roman"/>
          <w:sz w:val="24"/>
          <w:szCs w:val="24"/>
        </w:rPr>
        <w:t>m</w:t>
      </w:r>
      <w:r w:rsidR="003C2950">
        <w:rPr>
          <w:rFonts w:ascii="Times New Roman" w:hAnsi="Times New Roman" w:cs="Times New Roman"/>
          <w:sz w:val="24"/>
          <w:szCs w:val="24"/>
          <w:vertAlign w:val="superscript"/>
        </w:rPr>
        <w:t>-</w:t>
      </w:r>
      <w:r w:rsidR="00C80538" w:rsidRPr="003C2950">
        <w:rPr>
          <w:rFonts w:ascii="Times New Roman" w:hAnsi="Times New Roman" w:cs="Times New Roman"/>
          <w:sz w:val="24"/>
          <w:szCs w:val="24"/>
          <w:vertAlign w:val="superscript"/>
        </w:rPr>
        <w:t>2</w:t>
      </w:r>
      <w:r w:rsidR="008E0C7C" w:rsidRPr="008E0C7C">
        <w:rPr>
          <w:rFonts w:ascii="Times New Roman" w:hAnsi="Times New Roman" w:cs="Times New Roman"/>
          <w:sz w:val="24"/>
          <w:szCs w:val="24"/>
        </w:rPr>
        <w:t>)</w:t>
      </w:r>
      <w:r w:rsidR="001C46BA">
        <w:rPr>
          <w:rFonts w:ascii="Times New Roman" w:hAnsi="Times New Roman" w:cs="Times New Roman"/>
          <w:sz w:val="24"/>
          <w:szCs w:val="24"/>
        </w:rPr>
        <w:t>, measured at the conclusion of each block</w:t>
      </w:r>
      <w:r w:rsidR="004822B8">
        <w:rPr>
          <w:rFonts w:ascii="Times New Roman" w:hAnsi="Times New Roman" w:cs="Times New Roman"/>
          <w:sz w:val="24"/>
          <w:szCs w:val="24"/>
        </w:rPr>
        <w:t>.  W</w:t>
      </w:r>
      <w:r w:rsidR="0088064A">
        <w:rPr>
          <w:rFonts w:ascii="Times New Roman" w:hAnsi="Times New Roman" w:cs="Times New Roman"/>
          <w:sz w:val="24"/>
          <w:szCs w:val="24"/>
        </w:rPr>
        <w:t>e used linear mixed effects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"previouslyFormattedCitation" : "(Zuur et al. 2009)" }, "properties" : { "noteIndex" : 0 }, "schema" : "https://github.com/citation-style-language/schema/raw/master/csl-citation.json" }</w:instrText>
      </w:r>
      <w:r>
        <w:rPr>
          <w:rFonts w:ascii="Times New Roman" w:hAnsi="Times New Roman" w:cs="Times New Roman"/>
          <w:sz w:val="24"/>
          <w:szCs w:val="24"/>
        </w:rPr>
        <w:fldChar w:fldCharType="separate"/>
      </w:r>
      <w:r w:rsidRPr="00041F0F">
        <w:rPr>
          <w:rFonts w:ascii="Times New Roman" w:hAnsi="Times New Roman" w:cs="Times New Roman"/>
          <w:noProof/>
          <w:sz w:val="24"/>
          <w:szCs w:val="24"/>
        </w:rPr>
        <w:t>(Zuur et al. 2009)</w:t>
      </w:r>
      <w:r>
        <w:rPr>
          <w:rFonts w:ascii="Times New Roman" w:hAnsi="Times New Roman" w:cs="Times New Roman"/>
          <w:sz w:val="24"/>
          <w:szCs w:val="24"/>
        </w:rPr>
        <w:fldChar w:fldCharType="end"/>
      </w:r>
      <w:r>
        <w:rPr>
          <w:rFonts w:ascii="Times New Roman" w:hAnsi="Times New Roman" w:cs="Times New Roman"/>
          <w:sz w:val="24"/>
          <w:szCs w:val="24"/>
        </w:rPr>
        <w:t xml:space="preserve"> to test the </w:t>
      </w:r>
      <w:del w:id="431" w:author="Thomas Collier Smith" w:date="2014-11-23T22:29:00Z">
        <w:r w:rsidDel="00951AFD">
          <w:rPr>
            <w:rFonts w:ascii="Times New Roman" w:hAnsi="Times New Roman" w:cs="Times New Roman"/>
            <w:sz w:val="24"/>
            <w:szCs w:val="24"/>
          </w:rPr>
          <w:delText xml:space="preserve">effect </w:delText>
        </w:r>
      </w:del>
      <w:ins w:id="432" w:author="Thomas Collier Smith" w:date="2014-11-23T22:29:00Z">
        <w:r w:rsidR="00951AFD">
          <w:rPr>
            <w:rFonts w:ascii="Times New Roman" w:hAnsi="Times New Roman" w:cs="Times New Roman"/>
            <w:sz w:val="24"/>
            <w:szCs w:val="24"/>
          </w:rPr>
          <w:t>response</w:t>
        </w:r>
        <w:r w:rsidR="00951AFD">
          <w:rPr>
            <w:rFonts w:ascii="Times New Roman" w:hAnsi="Times New Roman" w:cs="Times New Roman"/>
            <w:sz w:val="24"/>
            <w:szCs w:val="24"/>
          </w:rPr>
          <w:t xml:space="preserve"> </w:t>
        </w:r>
      </w:ins>
      <w:r>
        <w:rPr>
          <w:rFonts w:ascii="Times New Roman" w:hAnsi="Times New Roman" w:cs="Times New Roman"/>
          <w:sz w:val="24"/>
          <w:szCs w:val="24"/>
        </w:rPr>
        <w:t xml:space="preserve">of </w:t>
      </w:r>
      <w:ins w:id="433" w:author="Thomas Collier Smith" w:date="2014-11-23T22:29:00Z">
        <w:r w:rsidR="00951AFD">
          <w:rPr>
            <w:rFonts w:ascii="Times New Roman" w:hAnsi="Times New Roman" w:cs="Times New Roman"/>
            <w:sz w:val="24"/>
            <w:szCs w:val="24"/>
          </w:rPr>
          <w:t xml:space="preserve">algal abundance to variation in </w:t>
        </w:r>
      </w:ins>
      <w:r>
        <w:rPr>
          <w:rFonts w:ascii="Times New Roman" w:hAnsi="Times New Roman" w:cs="Times New Roman"/>
          <w:sz w:val="24"/>
          <w:szCs w:val="24"/>
        </w:rPr>
        <w:t xml:space="preserve">consumer </w:t>
      </w:r>
      <w:del w:id="434" w:author="Thomas Collier Smith" w:date="2014-11-23T22:19:00Z">
        <w:r w:rsidDel="009A0D57">
          <w:rPr>
            <w:rFonts w:ascii="Times New Roman" w:hAnsi="Times New Roman" w:cs="Times New Roman"/>
            <w:sz w:val="24"/>
            <w:szCs w:val="24"/>
          </w:rPr>
          <w:delText>density</w:delText>
        </w:r>
      </w:del>
      <w:ins w:id="435" w:author="Thomas Collier Smith" w:date="2014-11-23T22:19:00Z">
        <w:r w:rsidR="009A0D57">
          <w:rPr>
            <w:rFonts w:ascii="Times New Roman" w:hAnsi="Times New Roman" w:cs="Times New Roman"/>
            <w:sz w:val="24"/>
            <w:szCs w:val="24"/>
          </w:rPr>
          <w:t>abundance</w:t>
        </w:r>
      </w:ins>
      <w:r>
        <w:rPr>
          <w:rFonts w:ascii="Times New Roman" w:hAnsi="Times New Roman" w:cs="Times New Roman"/>
          <w:sz w:val="24"/>
          <w:szCs w:val="24"/>
        </w:rPr>
        <w:t xml:space="preserve"> and consumer biomass</w:t>
      </w:r>
      <w:del w:id="436" w:author="Thomas Collier Smith" w:date="2014-11-23T22:29:00Z">
        <w:r w:rsidDel="00951AFD">
          <w:rPr>
            <w:rFonts w:ascii="Times New Roman" w:hAnsi="Times New Roman" w:cs="Times New Roman"/>
            <w:sz w:val="24"/>
            <w:szCs w:val="24"/>
          </w:rPr>
          <w:delText xml:space="preserve"> on algal </w:delText>
        </w:r>
        <w:r w:rsidR="00ED293A" w:rsidDel="00951AFD">
          <w:rPr>
            <w:rFonts w:ascii="Times New Roman" w:hAnsi="Times New Roman" w:cs="Times New Roman"/>
            <w:sz w:val="24"/>
            <w:szCs w:val="24"/>
          </w:rPr>
          <w:delText>biomass</w:delText>
        </w:r>
      </w:del>
      <w:ins w:id="437" w:author="Thomas Collier Smith" w:date="2014-11-23T22:32:00Z">
        <w:r w:rsidR="00951AFD">
          <w:rPr>
            <w:rFonts w:ascii="Times New Roman" w:hAnsi="Times New Roman" w:cs="Times New Roman"/>
            <w:sz w:val="24"/>
            <w:szCs w:val="24"/>
          </w:rPr>
          <w:t>.  Using a step-down model fitting procedure, we</w:t>
        </w:r>
      </w:ins>
      <w:ins w:id="438" w:author="Thomas Collier Smith" w:date="2014-11-23T22:31:00Z">
        <w:r w:rsidR="00951AFD">
          <w:rPr>
            <w:rFonts w:ascii="Times New Roman" w:hAnsi="Times New Roman" w:cs="Times New Roman"/>
            <w:sz w:val="24"/>
            <w:szCs w:val="24"/>
          </w:rPr>
          <w:t xml:space="preserve"> </w:t>
        </w:r>
      </w:ins>
      <w:ins w:id="439" w:author="Thomas Collier Smith" w:date="2014-11-23T22:34:00Z">
        <w:r w:rsidR="00951AFD">
          <w:rPr>
            <w:rFonts w:ascii="Times New Roman" w:hAnsi="Times New Roman" w:cs="Times New Roman"/>
            <w:sz w:val="24"/>
            <w:szCs w:val="24"/>
          </w:rPr>
          <w:t xml:space="preserve">selected the </w:t>
        </w:r>
      </w:ins>
      <w:ins w:id="440" w:author="Thomas Collier Smith" w:date="2014-11-23T22:31:00Z">
        <w:r w:rsidR="00951AFD">
          <w:rPr>
            <w:rFonts w:ascii="Times New Roman" w:hAnsi="Times New Roman" w:cs="Times New Roman"/>
            <w:sz w:val="24"/>
            <w:szCs w:val="24"/>
          </w:rPr>
          <w:t>best</w:t>
        </w:r>
      </w:ins>
      <w:ins w:id="441" w:author="Thomas Collier Smith" w:date="2014-11-23T22:34:00Z">
        <w:r w:rsidR="00951AFD">
          <w:rPr>
            <w:rFonts w:ascii="Times New Roman" w:hAnsi="Times New Roman" w:cs="Times New Roman"/>
            <w:sz w:val="24"/>
            <w:szCs w:val="24"/>
          </w:rPr>
          <w:t>-fit</w:t>
        </w:r>
      </w:ins>
      <w:ins w:id="442" w:author="Thomas Collier Smith" w:date="2014-11-23T22:31:00Z">
        <w:r w:rsidR="00951AFD">
          <w:rPr>
            <w:rFonts w:ascii="Times New Roman" w:hAnsi="Times New Roman" w:cs="Times New Roman"/>
            <w:sz w:val="24"/>
            <w:szCs w:val="24"/>
          </w:rPr>
          <w:t xml:space="preserve"> model based on Akaike Information Criteria (AIC) and visual inspection of model residuals </w:t>
        </w:r>
      </w:ins>
      <w:ins w:id="443" w:author="Thomas Collier Smith" w:date="2014-11-23T22:32:00Z">
        <w:r w:rsidR="00951AFD">
          <w:rPr>
            <w:rFonts w:ascii="Times New Roman" w:hAnsi="Times New Roman" w:cs="Times New Roman"/>
            <w:sz w:val="24"/>
            <w:szCs w:val="24"/>
          </w:rPr>
          <w:fldChar w:fldCharType="begin" w:fldLock="1"/>
        </w:r>
      </w:ins>
      <w:r w:rsidR="00951AFD">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 "properties" : { "noteIndex" : 0 }, "schema" : "https://github.com/citation-style-language/schema/raw/master/csl-citation.json" }</w:instrText>
      </w:r>
      <w:r w:rsidR="00951AFD">
        <w:rPr>
          <w:rFonts w:ascii="Times New Roman" w:hAnsi="Times New Roman" w:cs="Times New Roman"/>
          <w:sz w:val="24"/>
          <w:szCs w:val="24"/>
        </w:rPr>
        <w:fldChar w:fldCharType="separate"/>
      </w:r>
      <w:r w:rsidR="00951AFD" w:rsidRPr="00951AFD">
        <w:rPr>
          <w:rFonts w:ascii="Times New Roman" w:hAnsi="Times New Roman" w:cs="Times New Roman"/>
          <w:noProof/>
          <w:sz w:val="24"/>
          <w:szCs w:val="24"/>
        </w:rPr>
        <w:t>(Zuur et al. 2009)</w:t>
      </w:r>
      <w:ins w:id="444" w:author="Thomas Collier Smith" w:date="2014-11-23T22:32:00Z">
        <w:r w:rsidR="00951AFD">
          <w:rPr>
            <w:rFonts w:ascii="Times New Roman" w:hAnsi="Times New Roman" w:cs="Times New Roman"/>
            <w:sz w:val="24"/>
            <w:szCs w:val="24"/>
          </w:rPr>
          <w:fldChar w:fldCharType="end"/>
        </w:r>
        <w:r w:rsidR="00951AFD">
          <w:rPr>
            <w:rFonts w:ascii="Times New Roman" w:hAnsi="Times New Roman" w:cs="Times New Roman"/>
            <w:sz w:val="24"/>
            <w:szCs w:val="24"/>
          </w:rPr>
          <w:t>.  Our initial models</w:t>
        </w:r>
      </w:ins>
      <w:ins w:id="445" w:author="Thomas Collier Smith" w:date="2014-11-23T22:34:00Z">
        <w:r w:rsidR="00951AFD">
          <w:rPr>
            <w:rFonts w:ascii="Times New Roman" w:hAnsi="Times New Roman" w:cs="Times New Roman"/>
            <w:sz w:val="24"/>
            <w:szCs w:val="24"/>
          </w:rPr>
          <w:t xml:space="preserve"> included</w:t>
        </w:r>
      </w:ins>
      <w:del w:id="446" w:author="Thomas Collier Smith" w:date="2014-11-23T22:34:00Z">
        <w:r w:rsidR="0080453E" w:rsidDel="00951AFD">
          <w:rPr>
            <w:rFonts w:ascii="Times New Roman" w:hAnsi="Times New Roman" w:cs="Times New Roman"/>
            <w:sz w:val="24"/>
            <w:szCs w:val="24"/>
          </w:rPr>
          <w:delText>, with</w:delText>
        </w:r>
      </w:del>
      <w:r w:rsidR="0080453E">
        <w:rPr>
          <w:rFonts w:ascii="Times New Roman" w:hAnsi="Times New Roman" w:cs="Times New Roman"/>
          <w:sz w:val="24"/>
          <w:szCs w:val="24"/>
        </w:rPr>
        <w:t xml:space="preserve"> </w:t>
      </w:r>
      <w:r w:rsidR="00220CAA">
        <w:rPr>
          <w:rFonts w:ascii="Times New Roman" w:hAnsi="Times New Roman" w:cs="Times New Roman"/>
          <w:sz w:val="24"/>
          <w:szCs w:val="24"/>
        </w:rPr>
        <w:t xml:space="preserve">the </w:t>
      </w:r>
      <w:r w:rsidR="0080453E">
        <w:rPr>
          <w:rFonts w:ascii="Times New Roman" w:hAnsi="Times New Roman" w:cs="Times New Roman"/>
          <w:sz w:val="24"/>
          <w:szCs w:val="24"/>
        </w:rPr>
        <w:t xml:space="preserve">response variable algal abundance, </w:t>
      </w:r>
      <w:ins w:id="447" w:author="Thomas Collier Smith" w:date="2014-11-23T22:34:00Z">
        <w:r w:rsidR="00951AFD">
          <w:rPr>
            <w:rFonts w:ascii="Times New Roman" w:hAnsi="Times New Roman" w:cs="Times New Roman"/>
            <w:sz w:val="24"/>
            <w:szCs w:val="24"/>
          </w:rPr>
          <w:t xml:space="preserve">the </w:t>
        </w:r>
      </w:ins>
      <w:r w:rsidR="0080453E">
        <w:rPr>
          <w:rFonts w:ascii="Times New Roman" w:hAnsi="Times New Roman" w:cs="Times New Roman"/>
          <w:sz w:val="24"/>
          <w:szCs w:val="24"/>
        </w:rPr>
        <w:t>predictor variables tadpole and mayfly abundance or biomass, and covariates</w:t>
      </w:r>
      <w:ins w:id="448" w:author="Thomas Collier Smith" w:date="2014-11-23T22:34:00Z">
        <w:r w:rsidR="00951AFD">
          <w:rPr>
            <w:rFonts w:ascii="Times New Roman" w:hAnsi="Times New Roman" w:cs="Times New Roman"/>
            <w:sz w:val="24"/>
            <w:szCs w:val="24"/>
          </w:rPr>
          <w:t xml:space="preserve"> for enclosure</w:t>
        </w:r>
      </w:ins>
      <w:r w:rsidR="0080453E">
        <w:rPr>
          <w:rFonts w:ascii="Times New Roman" w:hAnsi="Times New Roman" w:cs="Times New Roman"/>
          <w:sz w:val="24"/>
          <w:szCs w:val="24"/>
        </w:rPr>
        <w:t xml:space="preserve"> siltiness, </w:t>
      </w:r>
      <w:del w:id="449" w:author="Thomas Collier Smith" w:date="2014-11-23T22:35:00Z">
        <w:r w:rsidR="0080453E" w:rsidDel="00951AFD">
          <w:rPr>
            <w:rFonts w:ascii="Times New Roman" w:hAnsi="Times New Roman" w:cs="Times New Roman"/>
            <w:sz w:val="24"/>
            <w:szCs w:val="24"/>
          </w:rPr>
          <w:delText>radiation</w:delText>
        </w:r>
      </w:del>
      <w:ins w:id="450" w:author="Thomas Collier Smith" w:date="2014-11-23T22:35:00Z">
        <w:r w:rsidR="00951AFD">
          <w:rPr>
            <w:rFonts w:ascii="Times New Roman" w:hAnsi="Times New Roman" w:cs="Times New Roman"/>
            <w:sz w:val="24"/>
            <w:szCs w:val="24"/>
          </w:rPr>
          <w:t>light intensity</w:t>
        </w:r>
      </w:ins>
      <w:r w:rsidR="0080453E">
        <w:rPr>
          <w:rFonts w:ascii="Times New Roman" w:hAnsi="Times New Roman" w:cs="Times New Roman"/>
          <w:sz w:val="24"/>
          <w:szCs w:val="24"/>
        </w:rPr>
        <w:t>,</w:t>
      </w:r>
      <w:r w:rsidR="00ED293A">
        <w:rPr>
          <w:rFonts w:ascii="Times New Roman" w:hAnsi="Times New Roman" w:cs="Times New Roman"/>
          <w:sz w:val="24"/>
          <w:szCs w:val="24"/>
        </w:rPr>
        <w:t xml:space="preserve"> </w:t>
      </w:r>
      <w:r w:rsidR="00220CAA">
        <w:rPr>
          <w:rFonts w:ascii="Times New Roman" w:hAnsi="Times New Roman" w:cs="Times New Roman"/>
          <w:sz w:val="24"/>
          <w:szCs w:val="24"/>
        </w:rPr>
        <w:t>duration of</w:t>
      </w:r>
      <w:r w:rsidR="00ED293A">
        <w:rPr>
          <w:rFonts w:ascii="Times New Roman" w:hAnsi="Times New Roman" w:cs="Times New Roman"/>
          <w:sz w:val="24"/>
          <w:szCs w:val="24"/>
        </w:rPr>
        <w:t xml:space="preserve"> </w:t>
      </w:r>
      <w:ins w:id="451" w:author="Thomas Collier Smith" w:date="2014-11-23T22:35:00Z">
        <w:r w:rsidR="00951AFD">
          <w:rPr>
            <w:rFonts w:ascii="Times New Roman" w:hAnsi="Times New Roman" w:cs="Times New Roman"/>
            <w:sz w:val="24"/>
            <w:szCs w:val="24"/>
          </w:rPr>
          <w:t xml:space="preserve">experimental </w:t>
        </w:r>
      </w:ins>
      <w:r w:rsidR="00ED293A">
        <w:rPr>
          <w:rFonts w:ascii="Times New Roman" w:hAnsi="Times New Roman" w:cs="Times New Roman"/>
          <w:sz w:val="24"/>
          <w:szCs w:val="24"/>
        </w:rPr>
        <w:t>block,</w:t>
      </w:r>
      <w:r w:rsidR="0080453E">
        <w:rPr>
          <w:rFonts w:ascii="Times New Roman" w:hAnsi="Times New Roman" w:cs="Times New Roman"/>
          <w:sz w:val="24"/>
          <w:szCs w:val="24"/>
        </w:rPr>
        <w:t xml:space="preserve"> lake, and block</w:t>
      </w:r>
      <w:ins w:id="452" w:author="Thomas Collier Smith" w:date="2014-11-23T22:35:00Z">
        <w:r w:rsidR="00951AFD">
          <w:rPr>
            <w:rFonts w:ascii="Times New Roman" w:hAnsi="Times New Roman" w:cs="Times New Roman"/>
            <w:sz w:val="24"/>
            <w:szCs w:val="24"/>
          </w:rPr>
          <w:t xml:space="preserve"> number</w:t>
        </w:r>
      </w:ins>
      <w:r w:rsidR="0088064A">
        <w:rPr>
          <w:rFonts w:ascii="Times New Roman" w:hAnsi="Times New Roman" w:cs="Times New Roman"/>
          <w:sz w:val="24"/>
          <w:szCs w:val="24"/>
        </w:rPr>
        <w:t>.</w:t>
      </w:r>
      <w:r w:rsidR="00421714">
        <w:rPr>
          <w:rFonts w:ascii="Times New Roman" w:hAnsi="Times New Roman" w:cs="Times New Roman"/>
          <w:sz w:val="24"/>
          <w:szCs w:val="24"/>
        </w:rPr>
        <w:t xml:space="preserve">  We included an interaction term between consumers, because of the potential for tadpoles to either facilitate or interfere with mayfly grazing.  </w:t>
      </w:r>
      <w:r w:rsidR="00C30B14">
        <w:rPr>
          <w:rFonts w:ascii="Times New Roman" w:hAnsi="Times New Roman" w:cs="Times New Roman"/>
          <w:sz w:val="24"/>
          <w:szCs w:val="24"/>
        </w:rPr>
        <w:t>To meet the assumption of normality of residuals</w:t>
      </w:r>
      <w:del w:id="453" w:author="Thomas Collier Smith" w:date="2014-11-23T22:37:00Z">
        <w:r w:rsidR="00C30B14" w:rsidDel="0019058D">
          <w:rPr>
            <w:rFonts w:ascii="Times New Roman" w:hAnsi="Times New Roman" w:cs="Times New Roman"/>
            <w:sz w:val="24"/>
            <w:szCs w:val="24"/>
          </w:rPr>
          <w:delText xml:space="preserve"> (Zuur et al. 2009)</w:delText>
        </w:r>
      </w:del>
      <w:r w:rsidR="00C30B14">
        <w:rPr>
          <w:rFonts w:ascii="Times New Roman" w:hAnsi="Times New Roman" w:cs="Times New Roman"/>
          <w:sz w:val="24"/>
          <w:szCs w:val="24"/>
        </w:rPr>
        <w:t>, we</w:t>
      </w:r>
      <w:r w:rsidR="00386F7D">
        <w:rPr>
          <w:rFonts w:ascii="Times New Roman" w:hAnsi="Times New Roman" w:cs="Times New Roman"/>
          <w:sz w:val="24"/>
          <w:szCs w:val="24"/>
        </w:rPr>
        <w:t xml:space="preserve"> log </w:t>
      </w:r>
      <w:r w:rsidR="00C30B14">
        <w:rPr>
          <w:rFonts w:ascii="Times New Roman" w:hAnsi="Times New Roman" w:cs="Times New Roman"/>
          <w:sz w:val="24"/>
          <w:szCs w:val="24"/>
        </w:rPr>
        <w:t xml:space="preserve">transformed </w:t>
      </w:r>
      <w:r w:rsidR="00386F7D">
        <w:rPr>
          <w:rFonts w:ascii="Times New Roman" w:hAnsi="Times New Roman" w:cs="Times New Roman"/>
          <w:sz w:val="24"/>
          <w:szCs w:val="24"/>
        </w:rPr>
        <w:t xml:space="preserve">algal </w:t>
      </w:r>
      <w:r w:rsidR="00ED293A">
        <w:rPr>
          <w:rFonts w:ascii="Times New Roman" w:hAnsi="Times New Roman" w:cs="Times New Roman"/>
          <w:sz w:val="24"/>
          <w:szCs w:val="24"/>
        </w:rPr>
        <w:t>biomass</w:t>
      </w:r>
      <w:r w:rsidR="00386F7D">
        <w:rPr>
          <w:rFonts w:ascii="Times New Roman" w:hAnsi="Times New Roman" w:cs="Times New Roman"/>
          <w:sz w:val="24"/>
          <w:szCs w:val="24"/>
        </w:rPr>
        <w:t xml:space="preserve">.  We compared models that included random intercepts (for block and for lake), random slopes for consumer effects in different lakes, and allowed variance to differ among experimental blocks, lakes, and levels of mayfly and tadpole </w:t>
      </w:r>
      <w:del w:id="454" w:author="Thomas Collier Smith" w:date="2014-11-23T22:19:00Z">
        <w:r w:rsidR="00386F7D" w:rsidDel="009A0D57">
          <w:rPr>
            <w:rFonts w:ascii="Times New Roman" w:hAnsi="Times New Roman" w:cs="Times New Roman"/>
            <w:sz w:val="24"/>
            <w:szCs w:val="24"/>
          </w:rPr>
          <w:delText>density</w:delText>
        </w:r>
      </w:del>
      <w:ins w:id="455" w:author="Thomas Collier Smith" w:date="2014-11-23T22:19:00Z">
        <w:r w:rsidR="009A0D57">
          <w:rPr>
            <w:rFonts w:ascii="Times New Roman" w:hAnsi="Times New Roman" w:cs="Times New Roman"/>
            <w:sz w:val="24"/>
            <w:szCs w:val="24"/>
          </w:rPr>
          <w:t>abundance</w:t>
        </w:r>
      </w:ins>
      <w:r w:rsidR="00386F7D">
        <w:rPr>
          <w:rFonts w:ascii="Times New Roman" w:hAnsi="Times New Roman" w:cs="Times New Roman"/>
          <w:sz w:val="24"/>
          <w:szCs w:val="24"/>
        </w:rPr>
        <w:t xml:space="preserve"> </w:t>
      </w:r>
      <w:r w:rsidR="00386F7D">
        <w:rPr>
          <w:rFonts w:ascii="Times New Roman" w:hAnsi="Times New Roman" w:cs="Times New Roman"/>
          <w:sz w:val="24"/>
          <w:szCs w:val="24"/>
        </w:rPr>
        <w:lastRenderedPageBreak/>
        <w:t>(</w:t>
      </w:r>
      <w:proofErr w:type="spellStart"/>
      <w:r w:rsidR="00386F7D">
        <w:rPr>
          <w:rFonts w:ascii="Times New Roman" w:hAnsi="Times New Roman" w:cs="Times New Roman"/>
          <w:sz w:val="24"/>
          <w:szCs w:val="24"/>
        </w:rPr>
        <w:t>Zuur</w:t>
      </w:r>
      <w:proofErr w:type="spellEnd"/>
      <w:r w:rsidR="00386F7D">
        <w:rPr>
          <w:rFonts w:ascii="Times New Roman" w:hAnsi="Times New Roman" w:cs="Times New Roman"/>
          <w:sz w:val="24"/>
          <w:szCs w:val="24"/>
        </w:rPr>
        <w:t xml:space="preserve"> et al. 2009).</w:t>
      </w:r>
      <w:r w:rsidR="001B0C2B">
        <w:rPr>
          <w:rFonts w:ascii="Times New Roman" w:hAnsi="Times New Roman" w:cs="Times New Roman"/>
          <w:sz w:val="24"/>
          <w:szCs w:val="24"/>
        </w:rPr>
        <w:t xml:space="preserve">  </w:t>
      </w:r>
      <w:r w:rsidR="004822B8">
        <w:rPr>
          <w:rFonts w:ascii="Times New Roman" w:hAnsi="Times New Roman" w:cs="Times New Roman"/>
          <w:sz w:val="24"/>
          <w:szCs w:val="24"/>
        </w:rPr>
        <w:t>To account for within</w:t>
      </w:r>
      <w:r w:rsidR="00243B43">
        <w:rPr>
          <w:rFonts w:ascii="Times New Roman" w:hAnsi="Times New Roman" w:cs="Times New Roman"/>
          <w:sz w:val="24"/>
          <w:szCs w:val="24"/>
        </w:rPr>
        <w:t>-</w:t>
      </w:r>
      <w:r w:rsidR="004822B8">
        <w:rPr>
          <w:rFonts w:ascii="Times New Roman" w:hAnsi="Times New Roman" w:cs="Times New Roman"/>
          <w:sz w:val="24"/>
          <w:szCs w:val="24"/>
        </w:rPr>
        <w:t xml:space="preserve">lake variability in algal abundance, we </w:t>
      </w:r>
      <w:r w:rsidR="00220CAA">
        <w:rPr>
          <w:rFonts w:ascii="Times New Roman" w:hAnsi="Times New Roman" w:cs="Times New Roman"/>
          <w:sz w:val="24"/>
          <w:szCs w:val="24"/>
        </w:rPr>
        <w:t>calculated a second response variable</w:t>
      </w:r>
      <w:ins w:id="456" w:author="Thomas Collier Smith" w:date="2014-11-23T22:39:00Z">
        <w:r w:rsidR="0019058D">
          <w:rPr>
            <w:rFonts w:ascii="Times New Roman" w:hAnsi="Times New Roman" w:cs="Times New Roman"/>
            <w:sz w:val="24"/>
            <w:szCs w:val="24"/>
          </w:rPr>
          <w:t xml:space="preserve"> “location-within-lake controlled algal abundance”</w:t>
        </w:r>
      </w:ins>
      <w:r w:rsidR="00220CAA">
        <w:rPr>
          <w:rFonts w:ascii="Times New Roman" w:hAnsi="Times New Roman" w:cs="Times New Roman"/>
          <w:sz w:val="24"/>
          <w:szCs w:val="24"/>
        </w:rPr>
        <w:t xml:space="preserve">, </w:t>
      </w:r>
      <w:r w:rsidR="004822B8">
        <w:rPr>
          <w:rFonts w:ascii="Times New Roman" w:hAnsi="Times New Roman" w:cs="Times New Roman"/>
          <w:sz w:val="24"/>
          <w:szCs w:val="24"/>
        </w:rPr>
        <w:t xml:space="preserve">by subtracting </w:t>
      </w:r>
      <w:r w:rsidR="00220CAA">
        <w:rPr>
          <w:rFonts w:ascii="Times New Roman" w:hAnsi="Times New Roman" w:cs="Times New Roman"/>
          <w:sz w:val="24"/>
          <w:szCs w:val="24"/>
        </w:rPr>
        <w:t xml:space="preserve">algal abundance in enclosures </w:t>
      </w:r>
      <w:r w:rsidR="004822B8">
        <w:rPr>
          <w:rFonts w:ascii="Times New Roman" w:hAnsi="Times New Roman" w:cs="Times New Roman"/>
          <w:sz w:val="24"/>
          <w:szCs w:val="24"/>
        </w:rPr>
        <w:t xml:space="preserve">from the algal abundance </w:t>
      </w:r>
      <w:r w:rsidR="00ED293A">
        <w:rPr>
          <w:rFonts w:ascii="Times New Roman" w:hAnsi="Times New Roman" w:cs="Times New Roman"/>
          <w:sz w:val="24"/>
          <w:szCs w:val="24"/>
        </w:rPr>
        <w:t>o</w:t>
      </w:r>
      <w:r w:rsidR="004822B8">
        <w:rPr>
          <w:rFonts w:ascii="Times New Roman" w:hAnsi="Times New Roman" w:cs="Times New Roman"/>
          <w:sz w:val="24"/>
          <w:szCs w:val="24"/>
        </w:rPr>
        <w:t xml:space="preserve">n </w:t>
      </w:r>
      <w:ins w:id="457" w:author="Thomas Collier Smith" w:date="2014-11-23T21:04:00Z">
        <w:r w:rsidR="006F22BD">
          <w:rPr>
            <w:rFonts w:ascii="Times New Roman" w:hAnsi="Times New Roman" w:cs="Times New Roman"/>
            <w:sz w:val="24"/>
            <w:szCs w:val="24"/>
          </w:rPr>
          <w:t>location-</w:t>
        </w:r>
      </w:ins>
      <w:r w:rsidR="00B10A49">
        <w:rPr>
          <w:rFonts w:ascii="Times New Roman" w:hAnsi="Times New Roman" w:cs="Times New Roman"/>
          <w:sz w:val="24"/>
          <w:szCs w:val="24"/>
        </w:rPr>
        <w:t>within-lake</w:t>
      </w:r>
      <w:del w:id="458" w:author="Thomas Collier Smith" w:date="2014-11-23T21:04:00Z">
        <w:r w:rsidR="00B10A49" w:rsidDel="006F22BD">
          <w:rPr>
            <w:rFonts w:ascii="Times New Roman" w:hAnsi="Times New Roman" w:cs="Times New Roman"/>
            <w:sz w:val="24"/>
            <w:szCs w:val="24"/>
          </w:rPr>
          <w:delText>-location</w:delText>
        </w:r>
      </w:del>
      <w:r w:rsidR="00B10A49">
        <w:rPr>
          <w:rFonts w:ascii="Times New Roman" w:hAnsi="Times New Roman" w:cs="Times New Roman"/>
          <w:sz w:val="24"/>
          <w:szCs w:val="24"/>
        </w:rPr>
        <w:t xml:space="preserve"> control</w:t>
      </w:r>
      <w:r w:rsidR="004822B8">
        <w:rPr>
          <w:rFonts w:ascii="Times New Roman" w:hAnsi="Times New Roman" w:cs="Times New Roman"/>
          <w:sz w:val="24"/>
          <w:szCs w:val="24"/>
        </w:rPr>
        <w:t xml:space="preserve"> tiles</w:t>
      </w:r>
      <w:r w:rsidR="00220CAA">
        <w:rPr>
          <w:rFonts w:ascii="Times New Roman" w:hAnsi="Times New Roman" w:cs="Times New Roman"/>
          <w:sz w:val="24"/>
          <w:szCs w:val="24"/>
        </w:rPr>
        <w:t xml:space="preserve"> (e.g. </w:t>
      </w:r>
      <w:proofErr w:type="spellStart"/>
      <w:r w:rsidR="00220CAA">
        <w:rPr>
          <w:rFonts w:ascii="Times New Roman" w:hAnsi="Times New Roman" w:cs="Times New Roman"/>
          <w:sz w:val="24"/>
          <w:szCs w:val="24"/>
        </w:rPr>
        <w:t>AFDM</w:t>
      </w:r>
      <w:ins w:id="459" w:author="Thomas Collier Smith" w:date="2014-11-23T22:40:00Z">
        <w:r w:rsidR="0019058D" w:rsidRPr="0019058D">
          <w:rPr>
            <w:rFonts w:ascii="Times New Roman" w:hAnsi="Times New Roman" w:cs="Times New Roman"/>
            <w:sz w:val="24"/>
            <w:szCs w:val="24"/>
            <w:vertAlign w:val="subscript"/>
            <w:rPrChange w:id="460" w:author="Thomas Collier Smith" w:date="2014-11-23T22:40:00Z">
              <w:rPr>
                <w:rFonts w:ascii="Times New Roman" w:hAnsi="Times New Roman" w:cs="Times New Roman"/>
                <w:sz w:val="24"/>
                <w:szCs w:val="24"/>
              </w:rPr>
            </w:rPrChange>
          </w:rPr>
          <w:t>location</w:t>
        </w:r>
        <w:proofErr w:type="spellEnd"/>
        <w:r w:rsidR="0019058D" w:rsidRPr="0019058D">
          <w:rPr>
            <w:rFonts w:ascii="Times New Roman" w:hAnsi="Times New Roman" w:cs="Times New Roman"/>
            <w:sz w:val="24"/>
            <w:szCs w:val="24"/>
            <w:vertAlign w:val="subscript"/>
            <w:rPrChange w:id="461" w:author="Thomas Collier Smith" w:date="2014-11-23T22:40:00Z">
              <w:rPr>
                <w:rFonts w:ascii="Times New Roman" w:hAnsi="Times New Roman" w:cs="Times New Roman"/>
                <w:sz w:val="24"/>
                <w:szCs w:val="24"/>
              </w:rPr>
            </w:rPrChange>
          </w:rPr>
          <w:t>-</w:t>
        </w:r>
        <w:r w:rsidR="0019058D" w:rsidRPr="0019058D">
          <w:rPr>
            <w:rFonts w:ascii="Times New Roman" w:hAnsi="Times New Roman" w:cs="Times New Roman"/>
            <w:sz w:val="24"/>
            <w:szCs w:val="24"/>
            <w:vertAlign w:val="subscript"/>
          </w:rPr>
          <w:t>w</w:t>
        </w:r>
      </w:ins>
      <w:del w:id="462" w:author="Thomas Collier Smith" w:date="2014-11-23T22:40:00Z">
        <w:r w:rsidR="00243B43" w:rsidRPr="0019058D" w:rsidDel="0019058D">
          <w:rPr>
            <w:rFonts w:ascii="Times New Roman" w:hAnsi="Times New Roman" w:cs="Times New Roman"/>
            <w:sz w:val="24"/>
            <w:szCs w:val="24"/>
            <w:vertAlign w:val="subscript"/>
          </w:rPr>
          <w:delText>W</w:delText>
        </w:r>
      </w:del>
      <w:r w:rsidR="00243B43" w:rsidRPr="0019058D">
        <w:rPr>
          <w:rFonts w:ascii="Times New Roman" w:hAnsi="Times New Roman" w:cs="Times New Roman"/>
          <w:sz w:val="24"/>
          <w:szCs w:val="24"/>
          <w:vertAlign w:val="subscript"/>
        </w:rPr>
        <w:t>ithin</w:t>
      </w:r>
      <w:ins w:id="463" w:author="Thomas Collier Smith" w:date="2014-11-23T22:40:00Z">
        <w:r w:rsidR="0019058D" w:rsidRPr="0019058D">
          <w:rPr>
            <w:rFonts w:ascii="Times New Roman" w:hAnsi="Times New Roman" w:cs="Times New Roman"/>
            <w:sz w:val="24"/>
            <w:szCs w:val="24"/>
            <w:vertAlign w:val="subscript"/>
          </w:rPr>
          <w:t>-</w:t>
        </w:r>
      </w:ins>
      <w:del w:id="464" w:author="Thomas Collier Smith" w:date="2014-11-23T22:40:00Z">
        <w:r w:rsidR="00243B43" w:rsidRPr="0019058D" w:rsidDel="0019058D">
          <w:rPr>
            <w:rFonts w:ascii="Times New Roman" w:hAnsi="Times New Roman" w:cs="Times New Roman"/>
            <w:sz w:val="24"/>
            <w:szCs w:val="24"/>
            <w:vertAlign w:val="subscript"/>
          </w:rPr>
          <w:delText xml:space="preserve"> </w:delText>
        </w:r>
      </w:del>
      <w:r w:rsidR="00243B43" w:rsidRPr="0019058D">
        <w:rPr>
          <w:rFonts w:ascii="Times New Roman" w:hAnsi="Times New Roman" w:cs="Times New Roman"/>
          <w:sz w:val="24"/>
          <w:szCs w:val="24"/>
          <w:vertAlign w:val="subscript"/>
        </w:rPr>
        <w:t>lake</w:t>
      </w:r>
      <w:del w:id="465" w:author="Thomas Collier Smith" w:date="2014-11-23T22:40:00Z">
        <w:r w:rsidR="00243B43" w:rsidRPr="0019058D" w:rsidDel="0019058D">
          <w:rPr>
            <w:rFonts w:ascii="Times New Roman" w:hAnsi="Times New Roman" w:cs="Times New Roman"/>
            <w:sz w:val="24"/>
            <w:szCs w:val="24"/>
            <w:vertAlign w:val="subscript"/>
          </w:rPr>
          <w:delText xml:space="preserve"> l</w:delText>
        </w:r>
        <w:r w:rsidR="00220CAA" w:rsidRPr="0019058D" w:rsidDel="0019058D">
          <w:rPr>
            <w:rFonts w:ascii="Times New Roman" w:hAnsi="Times New Roman" w:cs="Times New Roman"/>
            <w:sz w:val="24"/>
            <w:szCs w:val="24"/>
            <w:vertAlign w:val="subscript"/>
          </w:rPr>
          <w:delText>ocation</w:delText>
        </w:r>
      </w:del>
      <w:r w:rsidR="00220CAA" w:rsidRPr="0019058D">
        <w:rPr>
          <w:rFonts w:ascii="Times New Roman" w:hAnsi="Times New Roman" w:cs="Times New Roman"/>
          <w:sz w:val="24"/>
          <w:szCs w:val="24"/>
          <w:vertAlign w:val="subscript"/>
        </w:rPr>
        <w:t xml:space="preserve"> </w:t>
      </w:r>
      <w:r w:rsidR="00243B43" w:rsidRPr="0019058D">
        <w:rPr>
          <w:rFonts w:ascii="Times New Roman" w:hAnsi="Times New Roman" w:cs="Times New Roman"/>
          <w:sz w:val="24"/>
          <w:szCs w:val="24"/>
          <w:vertAlign w:val="subscript"/>
        </w:rPr>
        <w:t>c</w:t>
      </w:r>
      <w:r w:rsidR="00220CAA" w:rsidRPr="0019058D">
        <w:rPr>
          <w:rFonts w:ascii="Times New Roman" w:hAnsi="Times New Roman" w:cs="Times New Roman"/>
          <w:sz w:val="24"/>
          <w:szCs w:val="24"/>
          <w:vertAlign w:val="subscript"/>
        </w:rPr>
        <w:t>ontrol</w:t>
      </w:r>
      <w:r w:rsidR="00220CAA">
        <w:rPr>
          <w:rFonts w:ascii="Times New Roman" w:hAnsi="Times New Roman" w:cs="Times New Roman"/>
          <w:sz w:val="24"/>
          <w:szCs w:val="24"/>
        </w:rPr>
        <w:t xml:space="preserve"> – </w:t>
      </w:r>
      <w:proofErr w:type="spellStart"/>
      <w:r w:rsidR="00220CAA">
        <w:rPr>
          <w:rFonts w:ascii="Times New Roman" w:hAnsi="Times New Roman" w:cs="Times New Roman"/>
          <w:sz w:val="24"/>
          <w:szCs w:val="24"/>
        </w:rPr>
        <w:t>AFDM</w:t>
      </w:r>
      <w:ins w:id="466" w:author="Thomas Collier Smith" w:date="2014-11-23T22:40:00Z">
        <w:r w:rsidR="0019058D">
          <w:rPr>
            <w:rFonts w:ascii="Times New Roman" w:hAnsi="Times New Roman" w:cs="Times New Roman"/>
            <w:sz w:val="24"/>
            <w:szCs w:val="24"/>
            <w:vertAlign w:val="subscript"/>
          </w:rPr>
          <w:t>e</w:t>
        </w:r>
      </w:ins>
      <w:del w:id="467" w:author="Thomas Collier Smith" w:date="2014-11-23T22:40:00Z">
        <w:r w:rsidR="00220CAA" w:rsidRPr="00566BB1" w:rsidDel="0019058D">
          <w:rPr>
            <w:rFonts w:ascii="Times New Roman" w:hAnsi="Times New Roman" w:cs="Times New Roman"/>
            <w:sz w:val="24"/>
            <w:szCs w:val="24"/>
            <w:vertAlign w:val="subscript"/>
          </w:rPr>
          <w:delText>E</w:delText>
        </w:r>
      </w:del>
      <w:r w:rsidR="00220CAA" w:rsidRPr="00566BB1">
        <w:rPr>
          <w:rFonts w:ascii="Times New Roman" w:hAnsi="Times New Roman" w:cs="Times New Roman"/>
          <w:sz w:val="24"/>
          <w:szCs w:val="24"/>
          <w:vertAlign w:val="subscript"/>
        </w:rPr>
        <w:t>nclosure</w:t>
      </w:r>
      <w:proofErr w:type="spellEnd"/>
      <w:r w:rsidR="00220CAA">
        <w:rPr>
          <w:rFonts w:ascii="Times New Roman" w:hAnsi="Times New Roman" w:cs="Times New Roman"/>
          <w:sz w:val="24"/>
          <w:szCs w:val="24"/>
        </w:rPr>
        <w:t>)</w:t>
      </w:r>
      <w:r w:rsidR="00ED293A">
        <w:rPr>
          <w:rFonts w:ascii="Times New Roman" w:hAnsi="Times New Roman" w:cs="Times New Roman"/>
          <w:sz w:val="24"/>
          <w:szCs w:val="24"/>
        </w:rPr>
        <w:t>,</w:t>
      </w:r>
      <w:r w:rsidR="004822B8">
        <w:rPr>
          <w:rFonts w:ascii="Times New Roman" w:hAnsi="Times New Roman" w:cs="Times New Roman"/>
          <w:sz w:val="24"/>
          <w:szCs w:val="24"/>
        </w:rPr>
        <w:t xml:space="preserve"> and </w:t>
      </w:r>
      <w:r w:rsidR="00ED293A">
        <w:rPr>
          <w:rFonts w:ascii="Times New Roman" w:hAnsi="Times New Roman" w:cs="Times New Roman"/>
          <w:sz w:val="24"/>
          <w:szCs w:val="24"/>
        </w:rPr>
        <w:t xml:space="preserve">we </w:t>
      </w:r>
      <w:r w:rsidR="004822B8">
        <w:rPr>
          <w:rFonts w:ascii="Times New Roman" w:hAnsi="Times New Roman" w:cs="Times New Roman"/>
          <w:sz w:val="24"/>
          <w:szCs w:val="24"/>
        </w:rPr>
        <w:t xml:space="preserve">repeated </w:t>
      </w:r>
      <w:r w:rsidR="00ED293A">
        <w:rPr>
          <w:rFonts w:ascii="Times New Roman" w:hAnsi="Times New Roman" w:cs="Times New Roman"/>
          <w:sz w:val="24"/>
          <w:szCs w:val="24"/>
        </w:rPr>
        <w:t xml:space="preserve">the </w:t>
      </w:r>
      <w:r w:rsidR="004822B8">
        <w:rPr>
          <w:rFonts w:ascii="Times New Roman" w:hAnsi="Times New Roman" w:cs="Times New Roman"/>
          <w:sz w:val="24"/>
          <w:szCs w:val="24"/>
        </w:rPr>
        <w:t>analyses</w:t>
      </w:r>
      <w:r w:rsidR="00220CAA">
        <w:rPr>
          <w:rFonts w:ascii="Times New Roman" w:hAnsi="Times New Roman" w:cs="Times New Roman"/>
          <w:sz w:val="24"/>
          <w:szCs w:val="24"/>
        </w:rPr>
        <w:t>.</w:t>
      </w:r>
    </w:p>
    <w:p w:rsidR="00ED293A" w:rsidRDefault="001B0C2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examine the effect of </w:t>
      </w:r>
      <w:r w:rsidR="00220CAA">
        <w:rPr>
          <w:rFonts w:ascii="Times New Roman" w:hAnsi="Times New Roman" w:cs="Times New Roman"/>
          <w:sz w:val="24"/>
          <w:szCs w:val="24"/>
        </w:rPr>
        <w:t xml:space="preserve">intraspecific or </w:t>
      </w:r>
      <w:r>
        <w:rPr>
          <w:rFonts w:ascii="Times New Roman" w:hAnsi="Times New Roman" w:cs="Times New Roman"/>
          <w:sz w:val="24"/>
          <w:szCs w:val="24"/>
        </w:rPr>
        <w:t xml:space="preserve">interspecific or competition on mayfly size, </w:t>
      </w:r>
      <w:r w:rsidR="00220CAA">
        <w:rPr>
          <w:rFonts w:ascii="Times New Roman" w:hAnsi="Times New Roman" w:cs="Times New Roman"/>
          <w:sz w:val="24"/>
          <w:szCs w:val="24"/>
        </w:rPr>
        <w:t>w</w:t>
      </w:r>
      <w:r w:rsidRPr="001B0C2B">
        <w:rPr>
          <w:rFonts w:ascii="Times New Roman" w:hAnsi="Times New Roman" w:cs="Times New Roman"/>
          <w:sz w:val="24"/>
          <w:szCs w:val="24"/>
        </w:rPr>
        <w:t xml:space="preserve">e </w:t>
      </w:r>
      <w:ins w:id="468" w:author="Thomas Collier Smith" w:date="2014-11-23T22:43:00Z">
        <w:r w:rsidR="0019058D">
          <w:rPr>
            <w:rFonts w:ascii="Times New Roman" w:hAnsi="Times New Roman" w:cs="Times New Roman"/>
            <w:sz w:val="24"/>
            <w:szCs w:val="24"/>
          </w:rPr>
          <w:t>calculated</w:t>
        </w:r>
      </w:ins>
      <w:del w:id="469" w:author="Thomas Collier Smith" w:date="2014-11-23T22:43:00Z">
        <w:r w:rsidRPr="001B0C2B" w:rsidDel="0019058D">
          <w:rPr>
            <w:rFonts w:ascii="Times New Roman" w:hAnsi="Times New Roman" w:cs="Times New Roman"/>
            <w:sz w:val="24"/>
            <w:szCs w:val="24"/>
          </w:rPr>
          <w:delText>fit</w:delText>
        </w:r>
      </w:del>
      <w:r w:rsidRPr="001B0C2B">
        <w:rPr>
          <w:rFonts w:ascii="Times New Roman" w:hAnsi="Times New Roman" w:cs="Times New Roman"/>
          <w:sz w:val="24"/>
          <w:szCs w:val="24"/>
        </w:rPr>
        <w:t xml:space="preserve"> the </w:t>
      </w:r>
      <w:ins w:id="470" w:author="Thomas Collier Smith" w:date="2014-11-23T22:41:00Z">
        <w:r w:rsidR="0019058D">
          <w:rPr>
            <w:rFonts w:ascii="Times New Roman" w:hAnsi="Times New Roman" w:cs="Times New Roman"/>
            <w:sz w:val="24"/>
            <w:szCs w:val="24"/>
          </w:rPr>
          <w:t xml:space="preserve">per-enclosure </w:t>
        </w:r>
      </w:ins>
      <w:r w:rsidR="00220CAA">
        <w:rPr>
          <w:rFonts w:ascii="Times New Roman" w:hAnsi="Times New Roman" w:cs="Times New Roman"/>
          <w:sz w:val="24"/>
          <w:szCs w:val="24"/>
        </w:rPr>
        <w:t xml:space="preserve">average </w:t>
      </w:r>
      <w:ins w:id="471" w:author="Thomas Collier Smith" w:date="2014-11-23T22:41:00Z">
        <w:r w:rsidR="0019058D">
          <w:rPr>
            <w:rFonts w:ascii="Times New Roman" w:hAnsi="Times New Roman" w:cs="Times New Roman"/>
            <w:sz w:val="24"/>
            <w:szCs w:val="24"/>
          </w:rPr>
          <w:t xml:space="preserve">mayfly </w:t>
        </w:r>
      </w:ins>
      <w:r w:rsidR="00220CAA">
        <w:rPr>
          <w:rFonts w:ascii="Times New Roman" w:hAnsi="Times New Roman" w:cs="Times New Roman"/>
          <w:sz w:val="24"/>
          <w:szCs w:val="24"/>
        </w:rPr>
        <w:t>length</w:t>
      </w:r>
      <w:ins w:id="472" w:author="Thomas Collier Smith" w:date="2014-11-23T22:42:00Z">
        <w:r w:rsidR="0019058D">
          <w:rPr>
            <w:rFonts w:ascii="Times New Roman" w:hAnsi="Times New Roman" w:cs="Times New Roman"/>
            <w:sz w:val="24"/>
            <w:szCs w:val="24"/>
          </w:rPr>
          <w:t>s</w:t>
        </w:r>
      </w:ins>
      <w:del w:id="473" w:author="Thomas Collier Smith" w:date="2014-11-23T22:42:00Z">
        <w:r w:rsidR="00220CAA" w:rsidDel="0019058D">
          <w:rPr>
            <w:rFonts w:ascii="Times New Roman" w:hAnsi="Times New Roman" w:cs="Times New Roman"/>
            <w:sz w:val="24"/>
            <w:szCs w:val="24"/>
          </w:rPr>
          <w:delText xml:space="preserve"> of mayflies</w:delText>
        </w:r>
      </w:del>
      <w:r w:rsidR="00220CAA">
        <w:rPr>
          <w:rFonts w:ascii="Times New Roman" w:hAnsi="Times New Roman" w:cs="Times New Roman"/>
          <w:sz w:val="24"/>
          <w:szCs w:val="24"/>
        </w:rPr>
        <w:t xml:space="preserve"> at the end of the last block, </w:t>
      </w:r>
      <w:ins w:id="474" w:author="Thomas Collier Smith" w:date="2014-11-23T22:44:00Z">
        <w:r w:rsidR="0019058D">
          <w:rPr>
            <w:rFonts w:ascii="Times New Roman" w:hAnsi="Times New Roman" w:cs="Times New Roman"/>
            <w:sz w:val="24"/>
            <w:szCs w:val="24"/>
          </w:rPr>
          <w:t xml:space="preserve">and fit those averages </w:t>
        </w:r>
      </w:ins>
      <w:r w:rsidRPr="001B0C2B">
        <w:rPr>
          <w:rFonts w:ascii="Times New Roman" w:hAnsi="Times New Roman" w:cs="Times New Roman"/>
          <w:sz w:val="24"/>
          <w:szCs w:val="24"/>
        </w:rPr>
        <w:t xml:space="preserve">to </w:t>
      </w:r>
      <w:r w:rsidR="00220CAA">
        <w:rPr>
          <w:rFonts w:ascii="Times New Roman" w:hAnsi="Times New Roman" w:cs="Times New Roman"/>
          <w:sz w:val="24"/>
          <w:szCs w:val="24"/>
        </w:rPr>
        <w:t>general</w:t>
      </w:r>
      <w:r w:rsidR="00F617B0">
        <w:rPr>
          <w:rFonts w:ascii="Times New Roman" w:hAnsi="Times New Roman" w:cs="Times New Roman"/>
          <w:sz w:val="24"/>
          <w:szCs w:val="24"/>
        </w:rPr>
        <w:t>ized</w:t>
      </w:r>
      <w:r w:rsidR="00220CAA">
        <w:rPr>
          <w:rFonts w:ascii="Times New Roman" w:hAnsi="Times New Roman" w:cs="Times New Roman"/>
          <w:sz w:val="24"/>
          <w:szCs w:val="24"/>
        </w:rPr>
        <w:t xml:space="preserve"> </w:t>
      </w:r>
      <w:r w:rsidR="00F617B0">
        <w:rPr>
          <w:rFonts w:ascii="Times New Roman" w:hAnsi="Times New Roman" w:cs="Times New Roman"/>
          <w:sz w:val="24"/>
          <w:szCs w:val="24"/>
        </w:rPr>
        <w:t xml:space="preserve">least squares </w:t>
      </w:r>
      <w:r w:rsidRPr="001B0C2B">
        <w:rPr>
          <w:rFonts w:ascii="Times New Roman" w:hAnsi="Times New Roman" w:cs="Times New Roman"/>
          <w:sz w:val="24"/>
          <w:szCs w:val="24"/>
        </w:rPr>
        <w:t>models</w:t>
      </w:r>
      <w:del w:id="475" w:author="Thomas Collier Smith" w:date="2014-11-23T22:44:00Z">
        <w:r w:rsidRPr="001B0C2B" w:rsidDel="0019058D">
          <w:rPr>
            <w:rFonts w:ascii="Times New Roman" w:hAnsi="Times New Roman" w:cs="Times New Roman"/>
            <w:sz w:val="24"/>
            <w:szCs w:val="24"/>
          </w:rPr>
          <w:delText xml:space="preserve"> in order to determine the factors </w:delText>
        </w:r>
        <w:r w:rsidR="00220CAA" w:rsidDel="0019058D">
          <w:rPr>
            <w:rFonts w:ascii="Times New Roman" w:hAnsi="Times New Roman" w:cs="Times New Roman"/>
            <w:sz w:val="24"/>
            <w:szCs w:val="24"/>
          </w:rPr>
          <w:delText>to which mayfly body length responds</w:delText>
        </w:r>
      </w:del>
      <w:r w:rsidRPr="001B0C2B">
        <w:rPr>
          <w:rFonts w:ascii="Times New Roman" w:hAnsi="Times New Roman" w:cs="Times New Roman"/>
          <w:sz w:val="24"/>
          <w:szCs w:val="24"/>
        </w:rPr>
        <w:t xml:space="preserve">. </w:t>
      </w:r>
      <w:r w:rsidR="00220CAA">
        <w:rPr>
          <w:rFonts w:ascii="Times New Roman" w:hAnsi="Times New Roman" w:cs="Times New Roman"/>
          <w:sz w:val="24"/>
          <w:szCs w:val="24"/>
        </w:rPr>
        <w:t xml:space="preserve"> These models included </w:t>
      </w:r>
      <w:ins w:id="476" w:author="Thomas Collier Smith" w:date="2014-11-23T22:45:00Z">
        <w:r w:rsidR="0019058D">
          <w:rPr>
            <w:rFonts w:ascii="Times New Roman" w:hAnsi="Times New Roman" w:cs="Times New Roman"/>
            <w:sz w:val="24"/>
            <w:szCs w:val="24"/>
          </w:rPr>
          <w:t xml:space="preserve">predictor variables </w:t>
        </w:r>
      </w:ins>
      <w:r w:rsidR="00220CAA" w:rsidRPr="001B0C2B">
        <w:rPr>
          <w:rFonts w:ascii="Times New Roman" w:hAnsi="Times New Roman" w:cs="Times New Roman"/>
          <w:sz w:val="24"/>
          <w:szCs w:val="24"/>
        </w:rPr>
        <w:t xml:space="preserve">tadpole </w:t>
      </w:r>
      <w:del w:id="477" w:author="Thomas Collier Smith" w:date="2014-11-23T22:19:00Z">
        <w:r w:rsidR="00220CAA" w:rsidRPr="001B0C2B" w:rsidDel="009A0D57">
          <w:rPr>
            <w:rFonts w:ascii="Times New Roman" w:hAnsi="Times New Roman" w:cs="Times New Roman"/>
            <w:sz w:val="24"/>
            <w:szCs w:val="24"/>
          </w:rPr>
          <w:delText>density</w:delText>
        </w:r>
      </w:del>
      <w:ins w:id="478" w:author="Thomas Collier Smith" w:date="2014-11-23T22:19:00Z">
        <w:r w:rsidR="009A0D57">
          <w:rPr>
            <w:rFonts w:ascii="Times New Roman" w:hAnsi="Times New Roman" w:cs="Times New Roman"/>
            <w:sz w:val="24"/>
            <w:szCs w:val="24"/>
          </w:rPr>
          <w:t>abundance</w:t>
        </w:r>
      </w:ins>
      <w:r w:rsidR="00220CAA" w:rsidRPr="001B0C2B">
        <w:rPr>
          <w:rFonts w:ascii="Times New Roman" w:hAnsi="Times New Roman" w:cs="Times New Roman"/>
          <w:sz w:val="24"/>
          <w:szCs w:val="24"/>
        </w:rPr>
        <w:t xml:space="preserve">, mayfly </w:t>
      </w:r>
      <w:del w:id="479" w:author="Thomas Collier Smith" w:date="2014-11-23T22:19:00Z">
        <w:r w:rsidR="00220CAA" w:rsidRPr="001B0C2B" w:rsidDel="009A0D57">
          <w:rPr>
            <w:rFonts w:ascii="Times New Roman" w:hAnsi="Times New Roman" w:cs="Times New Roman"/>
            <w:sz w:val="24"/>
            <w:szCs w:val="24"/>
          </w:rPr>
          <w:delText>density</w:delText>
        </w:r>
      </w:del>
      <w:ins w:id="480" w:author="Thomas Collier Smith" w:date="2014-11-23T22:19:00Z">
        <w:r w:rsidR="009A0D57">
          <w:rPr>
            <w:rFonts w:ascii="Times New Roman" w:hAnsi="Times New Roman" w:cs="Times New Roman"/>
            <w:sz w:val="24"/>
            <w:szCs w:val="24"/>
          </w:rPr>
          <w:t>abundance</w:t>
        </w:r>
      </w:ins>
      <w:r w:rsidR="00220CAA" w:rsidRPr="001B0C2B">
        <w:rPr>
          <w:rFonts w:ascii="Times New Roman" w:hAnsi="Times New Roman" w:cs="Times New Roman"/>
          <w:sz w:val="24"/>
          <w:szCs w:val="24"/>
        </w:rPr>
        <w:t xml:space="preserve">, </w:t>
      </w:r>
      <w:r w:rsidR="00F617B0">
        <w:rPr>
          <w:rFonts w:ascii="Times New Roman" w:hAnsi="Times New Roman" w:cs="Times New Roman"/>
          <w:sz w:val="24"/>
          <w:szCs w:val="24"/>
        </w:rPr>
        <w:t>block</w:t>
      </w:r>
      <w:r w:rsidR="00F617B0" w:rsidRPr="001B0C2B">
        <w:rPr>
          <w:rFonts w:ascii="Times New Roman" w:hAnsi="Times New Roman" w:cs="Times New Roman"/>
          <w:sz w:val="24"/>
          <w:szCs w:val="24"/>
        </w:rPr>
        <w:t>,</w:t>
      </w:r>
      <w:r w:rsidR="00243B43">
        <w:rPr>
          <w:rFonts w:ascii="Times New Roman" w:hAnsi="Times New Roman" w:cs="Times New Roman"/>
          <w:sz w:val="24"/>
          <w:szCs w:val="24"/>
        </w:rPr>
        <w:t xml:space="preserve"> and</w:t>
      </w:r>
      <w:r w:rsidR="00F617B0" w:rsidRPr="001B0C2B">
        <w:rPr>
          <w:rFonts w:ascii="Times New Roman" w:hAnsi="Times New Roman" w:cs="Times New Roman"/>
          <w:sz w:val="24"/>
          <w:szCs w:val="24"/>
        </w:rPr>
        <w:t xml:space="preserve"> </w:t>
      </w:r>
      <w:r w:rsidR="00F617B0">
        <w:rPr>
          <w:rFonts w:ascii="Times New Roman" w:hAnsi="Times New Roman" w:cs="Times New Roman"/>
          <w:sz w:val="24"/>
          <w:szCs w:val="24"/>
        </w:rPr>
        <w:t xml:space="preserve">a </w:t>
      </w:r>
      <w:r w:rsidRPr="001B0C2B">
        <w:rPr>
          <w:rFonts w:ascii="Times New Roman" w:hAnsi="Times New Roman" w:cs="Times New Roman"/>
          <w:sz w:val="24"/>
          <w:szCs w:val="24"/>
        </w:rPr>
        <w:t>lake</w:t>
      </w:r>
      <w:r w:rsidR="00F617B0">
        <w:rPr>
          <w:rFonts w:ascii="Times New Roman" w:hAnsi="Times New Roman" w:cs="Times New Roman"/>
          <w:sz w:val="24"/>
          <w:szCs w:val="24"/>
        </w:rPr>
        <w:t xml:space="preserve"> and </w:t>
      </w:r>
      <w:r w:rsidR="00220CAA">
        <w:rPr>
          <w:rFonts w:ascii="Times New Roman" w:hAnsi="Times New Roman" w:cs="Times New Roman"/>
          <w:sz w:val="24"/>
          <w:szCs w:val="24"/>
        </w:rPr>
        <w:t>mayfly species</w:t>
      </w:r>
      <w:r w:rsidR="00F617B0">
        <w:rPr>
          <w:rFonts w:ascii="Times New Roman" w:hAnsi="Times New Roman" w:cs="Times New Roman"/>
          <w:sz w:val="24"/>
          <w:szCs w:val="24"/>
        </w:rPr>
        <w:t xml:space="preserve"> interaction, and allowed the variance of mayfly length to differ across the gradient of tadpole </w:t>
      </w:r>
      <w:del w:id="481" w:author="Thomas Collier Smith" w:date="2014-11-23T22:19:00Z">
        <w:r w:rsidR="00F617B0" w:rsidDel="009A0D57">
          <w:rPr>
            <w:rFonts w:ascii="Times New Roman" w:hAnsi="Times New Roman" w:cs="Times New Roman"/>
            <w:sz w:val="24"/>
            <w:szCs w:val="24"/>
          </w:rPr>
          <w:delText>density</w:delText>
        </w:r>
      </w:del>
      <w:ins w:id="482" w:author="Thomas Collier Smith" w:date="2014-11-23T22:19:00Z">
        <w:r w:rsidR="009A0D57">
          <w:rPr>
            <w:rFonts w:ascii="Times New Roman" w:hAnsi="Times New Roman" w:cs="Times New Roman"/>
            <w:sz w:val="24"/>
            <w:szCs w:val="24"/>
          </w:rPr>
          <w:t>abundance</w:t>
        </w:r>
      </w:ins>
      <w:r w:rsidR="00F617B0">
        <w:rPr>
          <w:rFonts w:ascii="Times New Roman" w:hAnsi="Times New Roman" w:cs="Times New Roman"/>
          <w:sz w:val="24"/>
          <w:szCs w:val="24"/>
        </w:rPr>
        <w:t xml:space="preserve"> and between mayfly species</w:t>
      </w:r>
      <w:r w:rsidRPr="001B0C2B">
        <w:rPr>
          <w:rFonts w:ascii="Times New Roman" w:hAnsi="Times New Roman" w:cs="Times New Roman"/>
          <w:sz w:val="24"/>
          <w:szCs w:val="24"/>
        </w:rPr>
        <w:t>.</w:t>
      </w:r>
      <w:ins w:id="483" w:author="Thomas Collier Smith" w:date="2014-11-23T22:46:00Z">
        <w:r w:rsidR="0019058D">
          <w:rPr>
            <w:rFonts w:ascii="Times New Roman" w:hAnsi="Times New Roman" w:cs="Times New Roman"/>
            <w:sz w:val="24"/>
            <w:szCs w:val="24"/>
          </w:rPr>
          <w:t xml:space="preserve">  Our model selection procedure was the same as that described above.</w:t>
        </w:r>
      </w:ins>
    </w:p>
    <w:p w:rsidR="00613078" w:rsidRPr="00674A2C" w:rsidRDefault="006D09C6" w:rsidP="008D3EF6">
      <w:pPr>
        <w:spacing w:line="480" w:lineRule="auto"/>
        <w:ind w:right="360" w:firstLine="720"/>
        <w:rPr>
          <w:rFonts w:ascii="Times New Roman" w:hAnsi="Times New Roman" w:cs="Times New Roman"/>
          <w:sz w:val="24"/>
          <w:szCs w:val="24"/>
        </w:rPr>
      </w:pPr>
      <w:ins w:id="484" w:author="Thomas Collier Smith" w:date="2014-11-23T22:47:00Z">
        <w:r>
          <w:rPr>
            <w:rFonts w:ascii="Times New Roman" w:hAnsi="Times New Roman" w:cs="Times New Roman"/>
            <w:sz w:val="24"/>
            <w:szCs w:val="24"/>
          </w:rPr>
          <w:t xml:space="preserve">To examine potential effects of intraspecific or interspecific competition on tadpole body size, </w:t>
        </w:r>
      </w:ins>
      <w:del w:id="485" w:author="Thomas Collier Smith" w:date="2014-11-23T22:47:00Z">
        <w:r w:rsidR="00F617B0" w:rsidRPr="00674A2C" w:rsidDel="006D09C6">
          <w:rPr>
            <w:rFonts w:ascii="Times New Roman" w:hAnsi="Times New Roman" w:cs="Times New Roman"/>
            <w:sz w:val="24"/>
            <w:szCs w:val="24"/>
          </w:rPr>
          <w:delText>W</w:delText>
        </w:r>
      </w:del>
      <w:ins w:id="486" w:author="Thomas Collier Smith" w:date="2014-11-23T22:47:00Z">
        <w:r>
          <w:rPr>
            <w:rFonts w:ascii="Times New Roman" w:hAnsi="Times New Roman" w:cs="Times New Roman"/>
            <w:sz w:val="24"/>
            <w:szCs w:val="24"/>
          </w:rPr>
          <w:t>w</w:t>
        </w:r>
      </w:ins>
      <w:r w:rsidR="00F617B0" w:rsidRPr="00674A2C">
        <w:rPr>
          <w:rFonts w:ascii="Times New Roman" w:hAnsi="Times New Roman" w:cs="Times New Roman"/>
          <w:sz w:val="24"/>
          <w:szCs w:val="24"/>
        </w:rPr>
        <w:t xml:space="preserve">e </w:t>
      </w:r>
      <w:ins w:id="487" w:author="Thomas Collier Smith" w:date="2014-11-23T22:47:00Z">
        <w:r>
          <w:rPr>
            <w:rFonts w:ascii="Times New Roman" w:hAnsi="Times New Roman" w:cs="Times New Roman"/>
            <w:sz w:val="24"/>
            <w:szCs w:val="24"/>
          </w:rPr>
          <w:t xml:space="preserve">calculated </w:t>
        </w:r>
      </w:ins>
      <w:del w:id="488" w:author="Thomas Collier Smith" w:date="2014-11-23T22:47:00Z">
        <w:r w:rsidR="00F617B0" w:rsidRPr="00674A2C" w:rsidDel="006D09C6">
          <w:rPr>
            <w:rFonts w:ascii="Times New Roman" w:hAnsi="Times New Roman" w:cs="Times New Roman"/>
            <w:sz w:val="24"/>
            <w:szCs w:val="24"/>
          </w:rPr>
          <w:delText>analyzed tadpole biomass</w:delText>
        </w:r>
        <w:r w:rsidR="003658E7" w:rsidRPr="00674A2C" w:rsidDel="006D09C6">
          <w:rPr>
            <w:rFonts w:ascii="Times New Roman" w:hAnsi="Times New Roman" w:cs="Times New Roman"/>
            <w:sz w:val="24"/>
            <w:szCs w:val="24"/>
          </w:rPr>
          <w:delText>,</w:delText>
        </w:r>
        <w:r w:rsidR="00F617B0" w:rsidRPr="00674A2C" w:rsidDel="006D09C6">
          <w:rPr>
            <w:rFonts w:ascii="Times New Roman" w:hAnsi="Times New Roman" w:cs="Times New Roman"/>
            <w:sz w:val="24"/>
            <w:szCs w:val="24"/>
          </w:rPr>
          <w:delText xml:space="preserve"> using </w:delText>
        </w:r>
      </w:del>
      <w:r w:rsidR="00613078" w:rsidRPr="00674A2C">
        <w:rPr>
          <w:rFonts w:ascii="Times New Roman" w:hAnsi="Times New Roman" w:cs="Times New Roman"/>
          <w:sz w:val="24"/>
          <w:szCs w:val="24"/>
        </w:rPr>
        <w:t xml:space="preserve">per-enclosure average </w:t>
      </w:r>
      <w:r w:rsidR="00F617B0" w:rsidRPr="00674A2C">
        <w:rPr>
          <w:rFonts w:ascii="Times New Roman" w:hAnsi="Times New Roman" w:cs="Times New Roman"/>
          <w:sz w:val="24"/>
          <w:szCs w:val="24"/>
        </w:rPr>
        <w:t xml:space="preserve">predicted </w:t>
      </w:r>
      <w:ins w:id="489" w:author="Thomas Collier Smith" w:date="2014-11-23T22:46:00Z">
        <w:r>
          <w:rPr>
            <w:rFonts w:ascii="Times New Roman" w:hAnsi="Times New Roman" w:cs="Times New Roman"/>
            <w:sz w:val="24"/>
            <w:szCs w:val="24"/>
          </w:rPr>
          <w:t xml:space="preserve">tadpole </w:t>
        </w:r>
      </w:ins>
      <w:r w:rsidR="00F617B0" w:rsidRPr="00674A2C">
        <w:rPr>
          <w:rFonts w:ascii="Times New Roman" w:hAnsi="Times New Roman" w:cs="Times New Roman"/>
          <w:sz w:val="24"/>
          <w:szCs w:val="24"/>
        </w:rPr>
        <w:t>AFDM</w:t>
      </w:r>
      <w:ins w:id="490" w:author="Thomas Collier Smith" w:date="2014-11-23T22:48:00Z">
        <w:r>
          <w:rPr>
            <w:rFonts w:ascii="Times New Roman" w:hAnsi="Times New Roman" w:cs="Times New Roman"/>
            <w:sz w:val="24"/>
            <w:szCs w:val="24"/>
          </w:rPr>
          <w:t xml:space="preserve">.  </w:t>
        </w:r>
      </w:ins>
      <w:del w:id="491" w:author="Thomas Collier Smith" w:date="2014-11-23T22:48:00Z">
        <w:r w:rsidR="00F617B0" w:rsidRPr="00674A2C" w:rsidDel="006D09C6">
          <w:rPr>
            <w:rFonts w:ascii="Times New Roman" w:hAnsi="Times New Roman" w:cs="Times New Roman"/>
            <w:sz w:val="24"/>
            <w:szCs w:val="24"/>
          </w:rPr>
          <w:delText>, to indicate intraspecific and interspecific competition</w:delText>
        </w:r>
      </w:del>
      <w:r w:rsidR="00F617B0" w:rsidRPr="00674A2C">
        <w:rPr>
          <w:rFonts w:ascii="Times New Roman" w:hAnsi="Times New Roman" w:cs="Times New Roman"/>
          <w:sz w:val="24"/>
          <w:szCs w:val="24"/>
        </w:rPr>
        <w:t xml:space="preserve">.  </w:t>
      </w:r>
      <w:ins w:id="492" w:author="Thomas Collier Smith" w:date="2014-11-23T22:48:00Z">
        <w:r>
          <w:rPr>
            <w:rFonts w:ascii="Times New Roman" w:hAnsi="Times New Roman" w:cs="Times New Roman"/>
            <w:sz w:val="24"/>
            <w:szCs w:val="24"/>
          </w:rPr>
          <w:t xml:space="preserve">We </w:t>
        </w:r>
      </w:ins>
      <w:ins w:id="493" w:author="Thomas Collier Smith" w:date="2014-11-23T22:49:00Z">
        <w:r>
          <w:rPr>
            <w:rFonts w:ascii="Times New Roman" w:hAnsi="Times New Roman" w:cs="Times New Roman"/>
            <w:sz w:val="24"/>
            <w:szCs w:val="24"/>
          </w:rPr>
          <w:t>used</w:t>
        </w:r>
      </w:ins>
      <w:ins w:id="494" w:author="Thomas Collier Smith" w:date="2014-11-23T22:48:00Z">
        <w:r>
          <w:rPr>
            <w:rFonts w:ascii="Times New Roman" w:hAnsi="Times New Roman" w:cs="Times New Roman"/>
            <w:sz w:val="24"/>
            <w:szCs w:val="24"/>
          </w:rPr>
          <w:t xml:space="preserve"> these averages </w:t>
        </w:r>
      </w:ins>
      <w:ins w:id="495" w:author="Thomas Collier Smith" w:date="2014-11-23T22:49:00Z">
        <w:r>
          <w:rPr>
            <w:rFonts w:ascii="Times New Roman" w:hAnsi="Times New Roman" w:cs="Times New Roman"/>
            <w:sz w:val="24"/>
            <w:szCs w:val="24"/>
          </w:rPr>
          <w:t xml:space="preserve">as the response variable in </w:t>
        </w:r>
      </w:ins>
      <w:del w:id="496" w:author="Thomas Collier Smith" w:date="2014-11-23T22:48:00Z">
        <w:r w:rsidR="00613078" w:rsidRPr="00674A2C" w:rsidDel="006D09C6">
          <w:rPr>
            <w:rFonts w:ascii="Times New Roman" w:hAnsi="Times New Roman" w:cs="Times New Roman"/>
            <w:sz w:val="24"/>
            <w:szCs w:val="24"/>
          </w:rPr>
          <w:delText xml:space="preserve">Our </w:delText>
        </w:r>
      </w:del>
      <w:r w:rsidR="00613078" w:rsidRPr="00674A2C">
        <w:rPr>
          <w:rFonts w:ascii="Times New Roman" w:hAnsi="Times New Roman" w:cs="Times New Roman"/>
          <w:sz w:val="24"/>
          <w:szCs w:val="24"/>
        </w:rPr>
        <w:t>linear model</w:t>
      </w:r>
      <w:ins w:id="497" w:author="Thomas Collier Smith" w:date="2014-11-23T22:48:00Z">
        <w:r>
          <w:rPr>
            <w:rFonts w:ascii="Times New Roman" w:hAnsi="Times New Roman" w:cs="Times New Roman"/>
            <w:sz w:val="24"/>
            <w:szCs w:val="24"/>
          </w:rPr>
          <w:t>s</w:t>
        </w:r>
      </w:ins>
      <w:r w:rsidR="00613078" w:rsidRPr="00674A2C">
        <w:rPr>
          <w:rFonts w:ascii="Times New Roman" w:hAnsi="Times New Roman" w:cs="Times New Roman"/>
          <w:sz w:val="24"/>
          <w:szCs w:val="24"/>
        </w:rPr>
        <w:t xml:space="preserve"> </w:t>
      </w:r>
      <w:ins w:id="498" w:author="Thomas Collier Smith" w:date="2014-11-23T22:48:00Z">
        <w:r>
          <w:rPr>
            <w:rFonts w:ascii="Times New Roman" w:hAnsi="Times New Roman" w:cs="Times New Roman"/>
            <w:sz w:val="24"/>
            <w:szCs w:val="24"/>
          </w:rPr>
          <w:t xml:space="preserve">which </w:t>
        </w:r>
      </w:ins>
      <w:r w:rsidR="00613078" w:rsidRPr="00674A2C">
        <w:rPr>
          <w:rFonts w:ascii="Times New Roman" w:hAnsi="Times New Roman" w:cs="Times New Roman"/>
          <w:sz w:val="24"/>
          <w:szCs w:val="24"/>
        </w:rPr>
        <w:t xml:space="preserve">included </w:t>
      </w:r>
      <w:ins w:id="499" w:author="Thomas Collier Smith" w:date="2014-11-23T22:49:00Z">
        <w:r>
          <w:rPr>
            <w:rFonts w:ascii="Times New Roman" w:hAnsi="Times New Roman" w:cs="Times New Roman"/>
            <w:sz w:val="24"/>
            <w:szCs w:val="24"/>
          </w:rPr>
          <w:t xml:space="preserve">predictor variables </w:t>
        </w:r>
      </w:ins>
      <w:r w:rsidR="00613078" w:rsidRPr="00674A2C">
        <w:rPr>
          <w:rFonts w:ascii="Times New Roman" w:hAnsi="Times New Roman" w:cs="Times New Roman"/>
          <w:sz w:val="24"/>
          <w:szCs w:val="24"/>
        </w:rPr>
        <w:t xml:space="preserve">tadpole </w:t>
      </w:r>
      <w:del w:id="500" w:author="Thomas Collier Smith" w:date="2014-11-23T22:19:00Z">
        <w:r w:rsidR="00613078" w:rsidRPr="00674A2C" w:rsidDel="009A0D57">
          <w:rPr>
            <w:rFonts w:ascii="Times New Roman" w:hAnsi="Times New Roman" w:cs="Times New Roman"/>
            <w:sz w:val="24"/>
            <w:szCs w:val="24"/>
          </w:rPr>
          <w:delText>density</w:delText>
        </w:r>
      </w:del>
      <w:ins w:id="501" w:author="Thomas Collier Smith" w:date="2014-11-23T22:19:00Z">
        <w:r w:rsidR="009A0D57">
          <w:rPr>
            <w:rFonts w:ascii="Times New Roman" w:hAnsi="Times New Roman" w:cs="Times New Roman"/>
            <w:sz w:val="24"/>
            <w:szCs w:val="24"/>
          </w:rPr>
          <w:t>abundance</w:t>
        </w:r>
      </w:ins>
      <w:r w:rsidR="00613078" w:rsidRPr="00674A2C">
        <w:rPr>
          <w:rFonts w:ascii="Times New Roman" w:hAnsi="Times New Roman" w:cs="Times New Roman"/>
          <w:sz w:val="24"/>
          <w:szCs w:val="24"/>
        </w:rPr>
        <w:t xml:space="preserve">, mayfly </w:t>
      </w:r>
      <w:del w:id="502" w:author="Thomas Collier Smith" w:date="2014-11-23T22:19:00Z">
        <w:r w:rsidR="00613078" w:rsidRPr="00674A2C" w:rsidDel="009A0D57">
          <w:rPr>
            <w:rFonts w:ascii="Times New Roman" w:hAnsi="Times New Roman" w:cs="Times New Roman"/>
            <w:sz w:val="24"/>
            <w:szCs w:val="24"/>
          </w:rPr>
          <w:delText>density</w:delText>
        </w:r>
      </w:del>
      <w:ins w:id="503" w:author="Thomas Collier Smith" w:date="2014-11-23T22:19:00Z">
        <w:r w:rsidR="009A0D57">
          <w:rPr>
            <w:rFonts w:ascii="Times New Roman" w:hAnsi="Times New Roman" w:cs="Times New Roman"/>
            <w:sz w:val="24"/>
            <w:szCs w:val="24"/>
          </w:rPr>
          <w:t>abundance</w:t>
        </w:r>
      </w:ins>
      <w:r w:rsidR="00613078" w:rsidRPr="00674A2C">
        <w:rPr>
          <w:rFonts w:ascii="Times New Roman" w:hAnsi="Times New Roman" w:cs="Times New Roman"/>
          <w:sz w:val="24"/>
          <w:szCs w:val="24"/>
        </w:rPr>
        <w:t xml:space="preserve">, lake, block, and </w:t>
      </w:r>
      <w:proofErr w:type="gramStart"/>
      <w:r w:rsidR="00613078" w:rsidRPr="00674A2C">
        <w:rPr>
          <w:rFonts w:ascii="Times New Roman" w:hAnsi="Times New Roman" w:cs="Times New Roman"/>
          <w:sz w:val="24"/>
          <w:szCs w:val="24"/>
        </w:rPr>
        <w:t xml:space="preserve">a tadpole </w:t>
      </w:r>
      <w:del w:id="504" w:author="Thomas Collier Smith" w:date="2014-11-23T22:19:00Z">
        <w:r w:rsidR="00613078" w:rsidRPr="00674A2C" w:rsidDel="009A0D57">
          <w:rPr>
            <w:rFonts w:ascii="Times New Roman" w:hAnsi="Times New Roman" w:cs="Times New Roman"/>
            <w:sz w:val="24"/>
            <w:szCs w:val="24"/>
          </w:rPr>
          <w:delText>density</w:delText>
        </w:r>
      </w:del>
      <w:ins w:id="505" w:author="Thomas Collier Smith" w:date="2014-11-23T22:19:00Z">
        <w:r w:rsidR="009A0D57">
          <w:rPr>
            <w:rFonts w:ascii="Times New Roman" w:hAnsi="Times New Roman" w:cs="Times New Roman"/>
            <w:sz w:val="24"/>
            <w:szCs w:val="24"/>
          </w:rPr>
          <w:t>abundance</w:t>
        </w:r>
      </w:ins>
      <w:proofErr w:type="gramEnd"/>
      <w:r w:rsidR="00613078" w:rsidRPr="00674A2C">
        <w:rPr>
          <w:rFonts w:ascii="Times New Roman" w:hAnsi="Times New Roman" w:cs="Times New Roman"/>
          <w:sz w:val="24"/>
          <w:szCs w:val="24"/>
        </w:rPr>
        <w:t xml:space="preserve"> </w:t>
      </w:r>
      <w:ins w:id="506" w:author="Thomas Collier Smith" w:date="2014-11-23T22:49:00Z">
        <w:r>
          <w:rPr>
            <w:rFonts w:ascii="Times New Roman" w:hAnsi="Times New Roman" w:cs="Times New Roman"/>
            <w:sz w:val="24"/>
            <w:szCs w:val="24"/>
          </w:rPr>
          <w:t>by</w:t>
        </w:r>
      </w:ins>
      <w:del w:id="507" w:author="Thomas Collier Smith" w:date="2014-11-23T22:49:00Z">
        <w:r w:rsidR="00613078" w:rsidRPr="00674A2C" w:rsidDel="006D09C6">
          <w:rPr>
            <w:rFonts w:ascii="Times New Roman" w:hAnsi="Times New Roman" w:cs="Times New Roman"/>
            <w:sz w:val="24"/>
            <w:szCs w:val="24"/>
          </w:rPr>
          <w:delText>x</w:delText>
        </w:r>
      </w:del>
      <w:r w:rsidR="00613078" w:rsidRPr="00674A2C">
        <w:rPr>
          <w:rFonts w:ascii="Times New Roman" w:hAnsi="Times New Roman" w:cs="Times New Roman"/>
          <w:sz w:val="24"/>
          <w:szCs w:val="24"/>
        </w:rPr>
        <w:t xml:space="preserve"> lake interaction.  We included this interaction because preliminary plots suggested that the slopes of the relationship between tadpole biomass and </w:t>
      </w:r>
      <w:del w:id="508" w:author="Thomas Collier Smith" w:date="2014-11-23T22:19:00Z">
        <w:r w:rsidR="00613078" w:rsidRPr="00674A2C" w:rsidDel="009A0D57">
          <w:rPr>
            <w:rFonts w:ascii="Times New Roman" w:hAnsi="Times New Roman" w:cs="Times New Roman"/>
            <w:sz w:val="24"/>
            <w:szCs w:val="24"/>
          </w:rPr>
          <w:delText>density</w:delText>
        </w:r>
      </w:del>
      <w:ins w:id="509" w:author="Thomas Collier Smith" w:date="2014-11-23T22:19:00Z">
        <w:r w:rsidR="009A0D57">
          <w:rPr>
            <w:rFonts w:ascii="Times New Roman" w:hAnsi="Times New Roman" w:cs="Times New Roman"/>
            <w:sz w:val="24"/>
            <w:szCs w:val="24"/>
          </w:rPr>
          <w:t>abundance</w:t>
        </w:r>
      </w:ins>
      <w:r w:rsidR="00613078" w:rsidRPr="00674A2C">
        <w:rPr>
          <w:rFonts w:ascii="Times New Roman" w:hAnsi="Times New Roman" w:cs="Times New Roman"/>
          <w:sz w:val="24"/>
          <w:szCs w:val="24"/>
        </w:rPr>
        <w:t xml:space="preserve"> differed in each lake.  </w:t>
      </w:r>
      <w:del w:id="510" w:author="Thomas Collier Smith" w:date="2014-11-23T22:53:00Z">
        <w:r w:rsidR="00613078" w:rsidRPr="00674A2C" w:rsidDel="006D09C6">
          <w:rPr>
            <w:rFonts w:ascii="Times New Roman" w:hAnsi="Times New Roman" w:cs="Times New Roman"/>
            <w:sz w:val="24"/>
            <w:szCs w:val="24"/>
          </w:rPr>
          <w:delText xml:space="preserve">The </w:delText>
        </w:r>
      </w:del>
      <w:ins w:id="511" w:author="Thomas Collier Smith" w:date="2014-11-23T22:53:00Z">
        <w:r>
          <w:rPr>
            <w:rFonts w:ascii="Times New Roman" w:hAnsi="Times New Roman" w:cs="Times New Roman"/>
            <w:sz w:val="24"/>
            <w:szCs w:val="24"/>
          </w:rPr>
          <w:t>Our</w:t>
        </w:r>
        <w:r w:rsidRPr="00674A2C">
          <w:rPr>
            <w:rFonts w:ascii="Times New Roman" w:hAnsi="Times New Roman" w:cs="Times New Roman"/>
            <w:sz w:val="24"/>
            <w:szCs w:val="24"/>
          </w:rPr>
          <w:t xml:space="preserve"> </w:t>
        </w:r>
        <w:r>
          <w:rPr>
            <w:rFonts w:ascii="Times New Roman" w:hAnsi="Times New Roman" w:cs="Times New Roman"/>
            <w:sz w:val="24"/>
            <w:szCs w:val="24"/>
          </w:rPr>
          <w:t xml:space="preserve">initial </w:t>
        </w:r>
      </w:ins>
      <w:r w:rsidR="00613078" w:rsidRPr="00674A2C">
        <w:rPr>
          <w:rFonts w:ascii="Times New Roman" w:hAnsi="Times New Roman" w:cs="Times New Roman"/>
          <w:sz w:val="24"/>
          <w:szCs w:val="24"/>
        </w:rPr>
        <w:t>model</w:t>
      </w:r>
      <w:ins w:id="512" w:author="Thomas Collier Smith" w:date="2014-11-23T22:53:00Z">
        <w:r>
          <w:rPr>
            <w:rFonts w:ascii="Times New Roman" w:hAnsi="Times New Roman" w:cs="Times New Roman"/>
            <w:sz w:val="24"/>
            <w:szCs w:val="24"/>
          </w:rPr>
          <w:t>s</w:t>
        </w:r>
      </w:ins>
      <w:r w:rsidR="00613078" w:rsidRPr="00674A2C">
        <w:rPr>
          <w:rFonts w:ascii="Times New Roman" w:hAnsi="Times New Roman" w:cs="Times New Roman"/>
          <w:sz w:val="24"/>
          <w:szCs w:val="24"/>
        </w:rPr>
        <w:t xml:space="preserve"> </w:t>
      </w:r>
      <w:del w:id="513" w:author="Thomas Collier Smith" w:date="2014-11-23T22:53:00Z">
        <w:r w:rsidR="00613078" w:rsidRPr="00674A2C" w:rsidDel="006D09C6">
          <w:rPr>
            <w:rFonts w:ascii="Times New Roman" w:hAnsi="Times New Roman" w:cs="Times New Roman"/>
            <w:sz w:val="24"/>
            <w:szCs w:val="24"/>
          </w:rPr>
          <w:delText xml:space="preserve">also </w:delText>
        </w:r>
      </w:del>
      <w:r w:rsidR="00613078" w:rsidRPr="00674A2C">
        <w:rPr>
          <w:rFonts w:ascii="Times New Roman" w:hAnsi="Times New Roman" w:cs="Times New Roman"/>
          <w:sz w:val="24"/>
          <w:szCs w:val="24"/>
        </w:rPr>
        <w:t xml:space="preserve">allowed for random intercepts and </w:t>
      </w:r>
      <w:r w:rsidR="00243B43">
        <w:rPr>
          <w:rFonts w:ascii="Times New Roman" w:hAnsi="Times New Roman" w:cs="Times New Roman"/>
          <w:sz w:val="24"/>
          <w:szCs w:val="24"/>
        </w:rPr>
        <w:t xml:space="preserve">allowed </w:t>
      </w:r>
      <w:r w:rsidR="00613078" w:rsidRPr="00674A2C">
        <w:rPr>
          <w:rFonts w:ascii="Times New Roman" w:hAnsi="Times New Roman" w:cs="Times New Roman"/>
          <w:sz w:val="24"/>
          <w:szCs w:val="24"/>
        </w:rPr>
        <w:t xml:space="preserve">variances in tadpole biomass </w:t>
      </w:r>
      <w:r w:rsidR="00243B43">
        <w:rPr>
          <w:rFonts w:ascii="Times New Roman" w:hAnsi="Times New Roman" w:cs="Times New Roman"/>
          <w:sz w:val="24"/>
          <w:szCs w:val="24"/>
        </w:rPr>
        <w:t xml:space="preserve">to differ with respect to </w:t>
      </w:r>
      <w:del w:id="514" w:author="Thomas Collier Smith" w:date="2014-11-23T22:50:00Z">
        <w:r w:rsidR="00613078" w:rsidRPr="00674A2C" w:rsidDel="006D09C6">
          <w:rPr>
            <w:rFonts w:ascii="Times New Roman" w:hAnsi="Times New Roman" w:cs="Times New Roman"/>
            <w:sz w:val="24"/>
            <w:szCs w:val="24"/>
          </w:rPr>
          <w:delText xml:space="preserve"> </w:delText>
        </w:r>
      </w:del>
      <w:r w:rsidR="00613078" w:rsidRPr="00674A2C">
        <w:rPr>
          <w:rFonts w:ascii="Times New Roman" w:hAnsi="Times New Roman" w:cs="Times New Roman"/>
          <w:sz w:val="24"/>
          <w:szCs w:val="24"/>
        </w:rPr>
        <w:t>block.</w:t>
      </w:r>
      <w:r w:rsidR="00243B43">
        <w:rPr>
          <w:rFonts w:ascii="Times New Roman" w:hAnsi="Times New Roman" w:cs="Times New Roman"/>
          <w:sz w:val="24"/>
          <w:szCs w:val="24"/>
        </w:rPr>
        <w:t xml:space="preserve">  </w:t>
      </w:r>
      <w:r w:rsidR="003658E7" w:rsidRPr="00674A2C">
        <w:rPr>
          <w:rFonts w:ascii="Times New Roman" w:hAnsi="Times New Roman" w:cs="Times New Roman"/>
          <w:sz w:val="24"/>
          <w:szCs w:val="24"/>
        </w:rPr>
        <w:t>W</w:t>
      </w:r>
      <w:r w:rsidR="00F617B0" w:rsidRPr="00674A2C">
        <w:rPr>
          <w:rFonts w:ascii="Times New Roman" w:hAnsi="Times New Roman" w:cs="Times New Roman"/>
          <w:sz w:val="24"/>
          <w:szCs w:val="24"/>
        </w:rPr>
        <w:t>e test</w:t>
      </w:r>
      <w:r w:rsidR="003658E7" w:rsidRPr="00674A2C">
        <w:rPr>
          <w:rFonts w:ascii="Times New Roman" w:hAnsi="Times New Roman" w:cs="Times New Roman"/>
          <w:sz w:val="24"/>
          <w:szCs w:val="24"/>
        </w:rPr>
        <w:t>ed</w:t>
      </w:r>
      <w:r w:rsidR="00F617B0" w:rsidRPr="00674A2C">
        <w:rPr>
          <w:rFonts w:ascii="Times New Roman" w:hAnsi="Times New Roman" w:cs="Times New Roman"/>
          <w:sz w:val="24"/>
          <w:szCs w:val="24"/>
        </w:rPr>
        <w:t xml:space="preserve"> for normality </w:t>
      </w:r>
      <w:r w:rsidR="003658E7" w:rsidRPr="00674A2C">
        <w:rPr>
          <w:rFonts w:ascii="Times New Roman" w:hAnsi="Times New Roman" w:cs="Times New Roman"/>
          <w:sz w:val="24"/>
          <w:szCs w:val="24"/>
        </w:rPr>
        <w:t>of</w:t>
      </w:r>
      <w:r w:rsidR="00F617B0" w:rsidRPr="00674A2C">
        <w:rPr>
          <w:rFonts w:ascii="Times New Roman" w:hAnsi="Times New Roman" w:cs="Times New Roman"/>
          <w:sz w:val="24"/>
          <w:szCs w:val="24"/>
        </w:rPr>
        <w:t xml:space="preserve"> </w:t>
      </w:r>
      <w:r w:rsidR="003658E7" w:rsidRPr="00674A2C">
        <w:rPr>
          <w:rFonts w:ascii="Times New Roman" w:hAnsi="Times New Roman" w:cs="Times New Roman"/>
          <w:sz w:val="24"/>
          <w:szCs w:val="24"/>
        </w:rPr>
        <w:t xml:space="preserve">residuals of models of tadpole biomass </w:t>
      </w:r>
      <w:r w:rsidR="00F617B0" w:rsidRPr="00674A2C">
        <w:rPr>
          <w:rFonts w:ascii="Times New Roman" w:hAnsi="Times New Roman" w:cs="Times New Roman"/>
          <w:sz w:val="24"/>
          <w:szCs w:val="24"/>
        </w:rPr>
        <w:t xml:space="preserve">data using a Shapiro-Wilk </w:t>
      </w:r>
      <w:r w:rsidR="00F617B0" w:rsidRPr="00674A2C">
        <w:rPr>
          <w:rFonts w:ascii="Times New Roman" w:hAnsi="Times New Roman" w:cs="Times New Roman"/>
          <w:sz w:val="24"/>
          <w:szCs w:val="24"/>
        </w:rPr>
        <w:lastRenderedPageBreak/>
        <w:t>normality test</w:t>
      </w:r>
      <w:r w:rsidR="003658E7" w:rsidRPr="00674A2C">
        <w:rPr>
          <w:rFonts w:ascii="Times New Roman" w:hAnsi="Times New Roman" w:cs="Times New Roman"/>
          <w:sz w:val="24"/>
          <w:szCs w:val="24"/>
        </w:rPr>
        <w:t xml:space="preserve">, and </w:t>
      </w:r>
      <w:ins w:id="515" w:author="Thomas Collier Smith" w:date="2014-11-23T22:54:00Z">
        <w:r>
          <w:rPr>
            <w:rFonts w:ascii="Times New Roman" w:hAnsi="Times New Roman" w:cs="Times New Roman"/>
            <w:sz w:val="24"/>
            <w:szCs w:val="24"/>
          </w:rPr>
          <w:t xml:space="preserve">graphically evaluated </w:t>
        </w:r>
      </w:ins>
      <w:del w:id="516" w:author="Thomas Collier Smith" w:date="2014-11-23T22:54:00Z">
        <w:r w:rsidR="00F617B0" w:rsidRPr="00674A2C" w:rsidDel="006D09C6">
          <w:rPr>
            <w:rFonts w:ascii="Times New Roman" w:hAnsi="Times New Roman" w:cs="Times New Roman"/>
            <w:sz w:val="24"/>
            <w:szCs w:val="24"/>
          </w:rPr>
          <w:delText>examin</w:delText>
        </w:r>
        <w:r w:rsidR="003658E7" w:rsidRPr="00674A2C" w:rsidDel="006D09C6">
          <w:rPr>
            <w:rFonts w:ascii="Times New Roman" w:hAnsi="Times New Roman" w:cs="Times New Roman"/>
            <w:sz w:val="24"/>
            <w:szCs w:val="24"/>
          </w:rPr>
          <w:delText>ed</w:delText>
        </w:r>
        <w:r w:rsidR="00243B43" w:rsidDel="006D09C6">
          <w:rPr>
            <w:rFonts w:ascii="Times New Roman" w:hAnsi="Times New Roman" w:cs="Times New Roman"/>
            <w:sz w:val="24"/>
            <w:szCs w:val="24"/>
          </w:rPr>
          <w:delText xml:space="preserve"> </w:delText>
        </w:r>
      </w:del>
      <w:del w:id="517" w:author="Thomas Collier Smith" w:date="2014-11-23T22:53:00Z">
        <w:r w:rsidR="00F617B0" w:rsidRPr="00674A2C" w:rsidDel="006D09C6">
          <w:rPr>
            <w:rFonts w:ascii="Times New Roman" w:hAnsi="Times New Roman" w:cs="Times New Roman"/>
            <w:sz w:val="24"/>
            <w:szCs w:val="24"/>
          </w:rPr>
          <w:delText xml:space="preserve">it </w:delText>
        </w:r>
      </w:del>
      <w:ins w:id="518" w:author="Thomas Collier Smith" w:date="2014-11-23T22:53:00Z">
        <w:r>
          <w:rPr>
            <w:rFonts w:ascii="Times New Roman" w:hAnsi="Times New Roman" w:cs="Times New Roman"/>
            <w:sz w:val="24"/>
            <w:szCs w:val="24"/>
          </w:rPr>
          <w:t xml:space="preserve">normality and heterogeneity of variances </w:t>
        </w:r>
        <w:proofErr w:type="gramStart"/>
        <w:r>
          <w:rPr>
            <w:rFonts w:ascii="Times New Roman" w:hAnsi="Times New Roman" w:cs="Times New Roman"/>
            <w:sz w:val="24"/>
            <w:szCs w:val="24"/>
          </w:rPr>
          <w:t xml:space="preserve">among </w:t>
        </w:r>
        <w:r w:rsidRPr="00674A2C">
          <w:rPr>
            <w:rFonts w:ascii="Times New Roman" w:hAnsi="Times New Roman" w:cs="Times New Roman"/>
            <w:sz w:val="24"/>
            <w:szCs w:val="24"/>
          </w:rPr>
          <w:t xml:space="preserve"> </w:t>
        </w:r>
      </w:ins>
      <w:proofErr w:type="gramEnd"/>
      <w:del w:id="519" w:author="Thomas Collier Smith" w:date="2014-11-23T22:54:00Z">
        <w:r w:rsidR="00F617B0" w:rsidRPr="00674A2C" w:rsidDel="006D09C6">
          <w:rPr>
            <w:rFonts w:ascii="Times New Roman" w:hAnsi="Times New Roman" w:cs="Times New Roman"/>
            <w:sz w:val="24"/>
            <w:szCs w:val="24"/>
          </w:rPr>
          <w:delText xml:space="preserve">graphically to determine </w:delText>
        </w:r>
        <w:r w:rsidR="003658E7" w:rsidRPr="00674A2C" w:rsidDel="006D09C6">
          <w:rPr>
            <w:rFonts w:ascii="Times New Roman" w:hAnsi="Times New Roman" w:cs="Times New Roman"/>
            <w:sz w:val="24"/>
            <w:szCs w:val="24"/>
          </w:rPr>
          <w:delText>normality</w:delText>
        </w:r>
        <w:r w:rsidR="00F617B0" w:rsidRPr="00674A2C" w:rsidDel="006D09C6">
          <w:rPr>
            <w:rFonts w:ascii="Times New Roman" w:hAnsi="Times New Roman" w:cs="Times New Roman"/>
            <w:sz w:val="24"/>
            <w:szCs w:val="24"/>
          </w:rPr>
          <w:delText>.</w:delText>
        </w:r>
      </w:del>
      <w:del w:id="520" w:author="Thomas Collier Smith" w:date="2014-11-23T22:53:00Z">
        <w:r w:rsidR="00F617B0" w:rsidRPr="00674A2C" w:rsidDel="006D09C6">
          <w:rPr>
            <w:rFonts w:ascii="Times New Roman" w:hAnsi="Times New Roman" w:cs="Times New Roman"/>
            <w:sz w:val="24"/>
            <w:szCs w:val="24"/>
          </w:rPr>
          <w:delText> </w:delText>
        </w:r>
      </w:del>
      <w:del w:id="521" w:author="Thomas Collier Smith" w:date="2014-11-23T22:54:00Z">
        <w:r w:rsidR="00F617B0" w:rsidRPr="00674A2C" w:rsidDel="006D09C6">
          <w:rPr>
            <w:rFonts w:ascii="Times New Roman" w:hAnsi="Times New Roman" w:cs="Times New Roman"/>
            <w:sz w:val="24"/>
            <w:szCs w:val="24"/>
          </w:rPr>
          <w:delText xml:space="preserve"> We also tested for heterogeneity of variance by visually assessing boxplot</w:delText>
        </w:r>
        <w:r w:rsidR="00613078" w:rsidRPr="00674A2C" w:rsidDel="006D09C6">
          <w:rPr>
            <w:rFonts w:ascii="Times New Roman" w:hAnsi="Times New Roman" w:cs="Times New Roman"/>
            <w:sz w:val="24"/>
            <w:szCs w:val="24"/>
          </w:rPr>
          <w:delText>s</w:delText>
        </w:r>
        <w:r w:rsidR="00F617B0" w:rsidRPr="00674A2C" w:rsidDel="006D09C6">
          <w:rPr>
            <w:rFonts w:ascii="Times New Roman" w:hAnsi="Times New Roman" w:cs="Times New Roman"/>
            <w:sz w:val="24"/>
            <w:szCs w:val="24"/>
          </w:rPr>
          <w:delText xml:space="preserve"> of residuals </w:delText>
        </w:r>
        <w:r w:rsidR="00613078" w:rsidRPr="00674A2C" w:rsidDel="006D09C6">
          <w:rPr>
            <w:rFonts w:ascii="Times New Roman" w:hAnsi="Times New Roman" w:cs="Times New Roman"/>
            <w:sz w:val="24"/>
            <w:szCs w:val="24"/>
          </w:rPr>
          <w:delText>with respect to</w:delText>
        </w:r>
      </w:del>
      <w:ins w:id="522" w:author="Thomas Collier Smith" w:date="2014-11-23T22:54:00Z">
        <w:r>
          <w:rPr>
            <w:rFonts w:ascii="Times New Roman" w:hAnsi="Times New Roman" w:cs="Times New Roman"/>
            <w:sz w:val="24"/>
            <w:szCs w:val="24"/>
          </w:rPr>
          <w:t>levels of</w:t>
        </w:r>
      </w:ins>
      <w:r w:rsidR="00613078" w:rsidRPr="00674A2C">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tadpole </w:t>
      </w:r>
      <w:del w:id="523" w:author="Thomas Collier Smith" w:date="2014-11-23T22:19:00Z">
        <w:r w:rsidR="00F617B0" w:rsidRPr="00674A2C" w:rsidDel="009A0D57">
          <w:rPr>
            <w:rFonts w:ascii="Times New Roman" w:hAnsi="Times New Roman" w:cs="Times New Roman"/>
            <w:sz w:val="24"/>
            <w:szCs w:val="24"/>
          </w:rPr>
          <w:delText>densit</w:delText>
        </w:r>
        <w:r w:rsidR="00613078" w:rsidRPr="00674A2C" w:rsidDel="009A0D57">
          <w:rPr>
            <w:rFonts w:ascii="Times New Roman" w:hAnsi="Times New Roman" w:cs="Times New Roman"/>
            <w:sz w:val="24"/>
            <w:szCs w:val="24"/>
          </w:rPr>
          <w:delText>y</w:delText>
        </w:r>
      </w:del>
      <w:ins w:id="524" w:author="Thomas Collier Smith" w:date="2014-11-23T22:19:00Z">
        <w:r w:rsidR="009A0D57">
          <w:rPr>
            <w:rFonts w:ascii="Times New Roman" w:hAnsi="Times New Roman" w:cs="Times New Roman"/>
            <w:sz w:val="24"/>
            <w:szCs w:val="24"/>
          </w:rPr>
          <w:t>abundance</w:t>
        </w:r>
      </w:ins>
      <w:r w:rsidR="00613078" w:rsidRPr="00674A2C">
        <w:rPr>
          <w:rFonts w:ascii="Times New Roman" w:hAnsi="Times New Roman" w:cs="Times New Roman"/>
          <w:sz w:val="24"/>
          <w:szCs w:val="24"/>
        </w:rPr>
        <w:t xml:space="preserve">, lake, and block.  </w:t>
      </w:r>
      <w:r w:rsidR="00613078" w:rsidRPr="00674A2C">
        <w:rPr>
          <w:rFonts w:ascii="Times New Roman" w:hAnsi="Times New Roman" w:cs="Times New Roman"/>
          <w:sz w:val="24"/>
          <w:szCs w:val="24"/>
        </w:rPr>
        <w:commentReference w:id="525"/>
      </w:r>
      <w:ins w:id="526" w:author="Thomas Collier Smith" w:date="2014-11-23T22:54:00Z">
        <w:r>
          <w:rPr>
            <w:rFonts w:ascii="Times New Roman" w:hAnsi="Times New Roman" w:cs="Times New Roman"/>
            <w:sz w:val="24"/>
            <w:szCs w:val="24"/>
          </w:rPr>
          <w:t>We used a model selection procedure like that described above</w:t>
        </w:r>
      </w:ins>
      <w:r w:rsidR="00127823" w:rsidRPr="00674A2C">
        <w:rPr>
          <w:rFonts w:ascii="Times New Roman" w:hAnsi="Times New Roman" w:cs="Times New Roman"/>
          <w:sz w:val="24"/>
          <w:szCs w:val="24"/>
        </w:rPr>
        <w:t>.</w:t>
      </w:r>
    </w:p>
    <w:p w:rsidR="00127823" w:rsidRDefault="00F617B0" w:rsidP="008D3EF6">
      <w:pPr>
        <w:spacing w:line="480" w:lineRule="auto"/>
        <w:ind w:right="360" w:firstLine="720"/>
        <w:rPr>
          <w:rFonts w:ascii="Times New Roman" w:hAnsi="Times New Roman" w:cs="Times New Roman"/>
          <w:sz w:val="24"/>
          <w:szCs w:val="24"/>
        </w:rPr>
      </w:pPr>
      <w:proofErr w:type="gramStart"/>
      <w:r>
        <w:rPr>
          <w:rFonts w:ascii="Times New Roman" w:hAnsi="Times New Roman" w:cs="Times New Roman"/>
          <w:i/>
          <w:sz w:val="24"/>
          <w:szCs w:val="24"/>
        </w:rPr>
        <w:t>Analysis of mesocosm experiment</w:t>
      </w:r>
      <w:r w:rsidRPr="008F14E5">
        <w:rPr>
          <w:rFonts w:ascii="Times New Roman" w:hAnsi="Times New Roman" w:cs="Times New Roman"/>
          <w:i/>
          <w:sz w:val="24"/>
          <w:szCs w:val="24"/>
        </w:rPr>
        <w:t>.</w:t>
      </w:r>
      <w:proofErr w:type="gramEnd"/>
      <w:r w:rsidRPr="008F14E5">
        <w:rPr>
          <w:rFonts w:ascii="Times New Roman" w:hAnsi="Times New Roman" w:cs="Times New Roman"/>
          <w:i/>
          <w:sz w:val="24"/>
          <w:szCs w:val="24"/>
        </w:rPr>
        <w:t xml:space="preserve"> – </w:t>
      </w:r>
      <w:r w:rsidR="0048024A">
        <w:rPr>
          <w:rFonts w:ascii="Times New Roman" w:hAnsi="Times New Roman" w:cs="Times New Roman"/>
          <w:sz w:val="24"/>
          <w:szCs w:val="24"/>
        </w:rPr>
        <w:t xml:space="preserve">In our </w:t>
      </w:r>
      <w:r w:rsidR="001717A0">
        <w:rPr>
          <w:rFonts w:ascii="Times New Roman" w:hAnsi="Times New Roman" w:cs="Times New Roman"/>
          <w:sz w:val="24"/>
          <w:szCs w:val="24"/>
        </w:rPr>
        <w:t>analyses of</w:t>
      </w:r>
      <w:r w:rsidR="00C143D2">
        <w:rPr>
          <w:rFonts w:ascii="Times New Roman" w:hAnsi="Times New Roman" w:cs="Times New Roman"/>
          <w:sz w:val="24"/>
          <w:szCs w:val="24"/>
        </w:rPr>
        <w:t xml:space="preserve"> mesocosm</w:t>
      </w:r>
      <w:r w:rsidR="001717A0">
        <w:rPr>
          <w:rFonts w:ascii="Times New Roman" w:hAnsi="Times New Roman" w:cs="Times New Roman"/>
          <w:sz w:val="24"/>
          <w:szCs w:val="24"/>
        </w:rPr>
        <w:t xml:space="preserve"> algal abundance</w:t>
      </w:r>
      <w:r w:rsidR="00C143D2">
        <w:rPr>
          <w:rFonts w:ascii="Times New Roman" w:hAnsi="Times New Roman" w:cs="Times New Roman"/>
          <w:sz w:val="24"/>
          <w:szCs w:val="24"/>
        </w:rPr>
        <w:t>, the independent variable</w:t>
      </w:r>
      <w:r w:rsidR="0048024A">
        <w:rPr>
          <w:rFonts w:ascii="Times New Roman" w:hAnsi="Times New Roman" w:cs="Times New Roman"/>
          <w:sz w:val="24"/>
          <w:szCs w:val="24"/>
        </w:rPr>
        <w:t>s</w:t>
      </w:r>
      <w:r w:rsidR="00742CFF">
        <w:rPr>
          <w:rFonts w:ascii="Times New Roman" w:hAnsi="Times New Roman" w:cs="Times New Roman"/>
          <w:sz w:val="24"/>
          <w:szCs w:val="24"/>
        </w:rPr>
        <w:t xml:space="preserve"> </w:t>
      </w:r>
      <w:r w:rsidR="0048024A">
        <w:rPr>
          <w:rFonts w:ascii="Times New Roman" w:hAnsi="Times New Roman" w:cs="Times New Roman"/>
          <w:sz w:val="24"/>
          <w:szCs w:val="24"/>
        </w:rPr>
        <w:t>were</w:t>
      </w:r>
      <w:r w:rsidR="00742CFF">
        <w:rPr>
          <w:rFonts w:ascii="Times New Roman" w:hAnsi="Times New Roman" w:cs="Times New Roman"/>
          <w:sz w:val="24"/>
          <w:szCs w:val="24"/>
        </w:rPr>
        <w:t xml:space="preserve"> tadpole </w:t>
      </w:r>
      <w:r w:rsidR="0048024A">
        <w:rPr>
          <w:rFonts w:ascii="Times New Roman" w:hAnsi="Times New Roman" w:cs="Times New Roman"/>
          <w:sz w:val="24"/>
          <w:szCs w:val="24"/>
        </w:rPr>
        <w:t xml:space="preserve">abundance and </w:t>
      </w:r>
      <w:r w:rsidR="002351DB">
        <w:rPr>
          <w:rFonts w:ascii="Times New Roman" w:hAnsi="Times New Roman" w:cs="Times New Roman"/>
          <w:sz w:val="24"/>
          <w:szCs w:val="24"/>
        </w:rPr>
        <w:t>mayfly presence</w:t>
      </w:r>
      <w:r w:rsidR="00127823">
        <w:rPr>
          <w:rFonts w:ascii="Times New Roman" w:hAnsi="Times New Roman" w:cs="Times New Roman"/>
          <w:sz w:val="24"/>
          <w:szCs w:val="24"/>
        </w:rPr>
        <w:t>.</w:t>
      </w:r>
      <w:r w:rsidR="00742CFF">
        <w:rPr>
          <w:rFonts w:ascii="Times New Roman" w:hAnsi="Times New Roman" w:cs="Times New Roman"/>
          <w:sz w:val="24"/>
          <w:szCs w:val="24"/>
        </w:rPr>
        <w:t xml:space="preserve">  </w:t>
      </w:r>
      <w:r w:rsidR="00421714">
        <w:rPr>
          <w:rFonts w:ascii="Times New Roman" w:hAnsi="Times New Roman" w:cs="Times New Roman"/>
          <w:sz w:val="24"/>
          <w:szCs w:val="24"/>
        </w:rPr>
        <w:t xml:space="preserve">We included an interaction term between consumers, because of the potential for tadpoles to either facilitate or interfere with mayfly grazing.  </w:t>
      </w:r>
      <w:r w:rsidR="00D268F4">
        <w:rPr>
          <w:rFonts w:ascii="Times New Roman" w:hAnsi="Times New Roman" w:cs="Times New Roman"/>
          <w:sz w:val="24"/>
          <w:szCs w:val="24"/>
        </w:rPr>
        <w:t xml:space="preserve">We used a similar approach to fitting linear models as outlined above.  </w:t>
      </w:r>
      <w:r w:rsidR="00421714">
        <w:rPr>
          <w:rFonts w:ascii="Times New Roman" w:hAnsi="Times New Roman" w:cs="Times New Roman"/>
          <w:sz w:val="24"/>
          <w:szCs w:val="24"/>
        </w:rPr>
        <w:t xml:space="preserve">We </w:t>
      </w:r>
      <w:r w:rsidR="00407E62">
        <w:rPr>
          <w:rFonts w:ascii="Times New Roman" w:hAnsi="Times New Roman" w:cs="Times New Roman"/>
          <w:sz w:val="24"/>
          <w:szCs w:val="24"/>
        </w:rPr>
        <w:t xml:space="preserve">included covariates for </w:t>
      </w:r>
      <w:r w:rsidR="00421714">
        <w:rPr>
          <w:rFonts w:ascii="Times New Roman" w:hAnsi="Times New Roman" w:cs="Times New Roman"/>
          <w:sz w:val="24"/>
          <w:szCs w:val="24"/>
        </w:rPr>
        <w:t>duration</w:t>
      </w:r>
      <w:r w:rsidR="00407E62">
        <w:rPr>
          <w:rFonts w:ascii="Times New Roman" w:hAnsi="Times New Roman" w:cs="Times New Roman"/>
          <w:sz w:val="24"/>
          <w:szCs w:val="24"/>
        </w:rPr>
        <w:t xml:space="preserve"> of algal growth (days)</w:t>
      </w:r>
      <w:r w:rsidR="00421714">
        <w:rPr>
          <w:rFonts w:ascii="Times New Roman" w:hAnsi="Times New Roman" w:cs="Times New Roman"/>
          <w:sz w:val="24"/>
          <w:szCs w:val="24"/>
        </w:rPr>
        <w:t xml:space="preserve"> and for the initial abundance of algae (log AFDM) in each mesocosm</w:t>
      </w:r>
      <w:ins w:id="527" w:author="Thomas Collier Smith" w:date="2014-11-23T22:54:00Z">
        <w:r w:rsidR="006D09C6">
          <w:rPr>
            <w:rFonts w:ascii="Times New Roman" w:hAnsi="Times New Roman" w:cs="Times New Roman"/>
            <w:sz w:val="24"/>
            <w:szCs w:val="24"/>
          </w:rPr>
          <w:t>;</w:t>
        </w:r>
      </w:ins>
      <w:del w:id="528" w:author="Thomas Collier Smith" w:date="2014-11-23T22:54:00Z">
        <w:r w:rsidR="00200828" w:rsidDel="006D09C6">
          <w:rPr>
            <w:rFonts w:ascii="Times New Roman" w:hAnsi="Times New Roman" w:cs="Times New Roman"/>
            <w:sz w:val="24"/>
            <w:szCs w:val="24"/>
          </w:rPr>
          <w:delText>.</w:delText>
        </w:r>
      </w:del>
      <w:del w:id="529" w:author="Thomas Collier Smith" w:date="2014-11-23T22:55:00Z">
        <w:r w:rsidR="00421714" w:rsidDel="006D09C6">
          <w:rPr>
            <w:rFonts w:ascii="Times New Roman" w:hAnsi="Times New Roman" w:cs="Times New Roman"/>
            <w:sz w:val="24"/>
            <w:szCs w:val="24"/>
          </w:rPr>
          <w:delText xml:space="preserve"> </w:delText>
        </w:r>
      </w:del>
      <w:r w:rsidR="00421714">
        <w:rPr>
          <w:rFonts w:ascii="Times New Roman" w:hAnsi="Times New Roman" w:cs="Times New Roman"/>
          <w:sz w:val="24"/>
          <w:szCs w:val="24"/>
        </w:rPr>
        <w:t xml:space="preserve"> </w:t>
      </w:r>
      <w:proofErr w:type="gramStart"/>
      <w:r w:rsidR="00421714">
        <w:rPr>
          <w:rFonts w:ascii="Times New Roman" w:hAnsi="Times New Roman" w:cs="Times New Roman"/>
          <w:sz w:val="24"/>
          <w:szCs w:val="24"/>
        </w:rPr>
        <w:t>We</w:t>
      </w:r>
      <w:proofErr w:type="gramEnd"/>
      <w:r w:rsidR="00421714">
        <w:rPr>
          <w:rFonts w:ascii="Times New Roman" w:hAnsi="Times New Roman" w:cs="Times New Roman"/>
          <w:sz w:val="24"/>
          <w:szCs w:val="24"/>
        </w:rPr>
        <w:t xml:space="preserve"> allowed variance to differ with respect to consumer presence-absence or abundance.  We analyzed only tiles from the bottom of the tank.  </w:t>
      </w:r>
      <w:r w:rsidR="00127823">
        <w:rPr>
          <w:rFonts w:ascii="Times New Roman" w:hAnsi="Times New Roman" w:cs="Times New Roman"/>
          <w:sz w:val="24"/>
          <w:szCs w:val="24"/>
        </w:rPr>
        <w:t xml:space="preserve">Due to the high mortality of mayflies, we repeated this analysis using final mayfly abundance rather than mayfly presence-absence.  </w:t>
      </w:r>
    </w:p>
    <w:p w:rsidR="00421714" w:rsidRDefault="0012782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calculated the growth rate of algae in the experiment, using the initial July algal abundance from each mesocosm as the </w:t>
      </w:r>
      <w:ins w:id="530" w:author="Thomas Collier Smith" w:date="2014-11-23T22:55:00Z">
        <w:r w:rsidR="006D09C6">
          <w:rPr>
            <w:rFonts w:ascii="Times New Roman" w:hAnsi="Times New Roman" w:cs="Times New Roman"/>
            <w:sz w:val="24"/>
            <w:szCs w:val="24"/>
          </w:rPr>
          <w:t>initial</w:t>
        </w:r>
      </w:ins>
      <w:del w:id="531" w:author="Thomas Collier Smith" w:date="2014-11-23T22:55:00Z">
        <w:r w:rsidDel="006D09C6">
          <w:rPr>
            <w:rFonts w:ascii="Times New Roman" w:hAnsi="Times New Roman" w:cs="Times New Roman"/>
            <w:sz w:val="24"/>
            <w:szCs w:val="24"/>
          </w:rPr>
          <w:delText>time-zero</w:delText>
        </w:r>
      </w:del>
      <w:r>
        <w:rPr>
          <w:rFonts w:ascii="Times New Roman" w:hAnsi="Times New Roman" w:cs="Times New Roman"/>
          <w:sz w:val="24"/>
          <w:szCs w:val="24"/>
        </w:rPr>
        <w:t xml:space="preserve"> abundance, the measured week 1 or 3 algal abundance as the </w:t>
      </w:r>
      <w:del w:id="532" w:author="Thomas Collier Smith" w:date="2014-11-23T22:55:00Z">
        <w:r w:rsidDel="006D09C6">
          <w:rPr>
            <w:rFonts w:ascii="Times New Roman" w:hAnsi="Times New Roman" w:cs="Times New Roman"/>
            <w:sz w:val="24"/>
            <w:szCs w:val="24"/>
          </w:rPr>
          <w:delText>time-one</w:delText>
        </w:r>
      </w:del>
      <w:ins w:id="533" w:author="Thomas Collier Smith" w:date="2014-11-23T22:55:00Z">
        <w:r w:rsidR="006D09C6">
          <w:rPr>
            <w:rFonts w:ascii="Times New Roman" w:hAnsi="Times New Roman" w:cs="Times New Roman"/>
            <w:sz w:val="24"/>
            <w:szCs w:val="24"/>
          </w:rPr>
          <w:t>post-treatment</w:t>
        </w:r>
      </w:ins>
      <w:r>
        <w:rPr>
          <w:rFonts w:ascii="Times New Roman" w:hAnsi="Times New Roman" w:cs="Times New Roman"/>
          <w:sz w:val="24"/>
          <w:szCs w:val="24"/>
        </w:rPr>
        <w:t xml:space="preserve"> abundance, and the days between the beginning of the experiment and relevant sample date </w:t>
      </w:r>
      <w:r w:rsidR="006101B6">
        <w:rPr>
          <w:rFonts w:ascii="Times New Roman" w:hAnsi="Times New Roman" w:cs="Times New Roman"/>
          <w:sz w:val="24"/>
          <w:szCs w:val="24"/>
        </w:rPr>
        <w:t>as the growth period</w:t>
      </w:r>
      <w:r>
        <w:rPr>
          <w:rFonts w:ascii="Times New Roman" w:hAnsi="Times New Roman" w:cs="Times New Roman"/>
          <w:sz w:val="24"/>
          <w:szCs w:val="24"/>
        </w:rPr>
        <w:t xml:space="preserve">.  </w:t>
      </w:r>
      <w:r w:rsidR="006101B6">
        <w:rPr>
          <w:rFonts w:ascii="Times New Roman" w:hAnsi="Times New Roman" w:cs="Times New Roman"/>
          <w:sz w:val="24"/>
          <w:szCs w:val="24"/>
        </w:rPr>
        <w:t xml:space="preserve">This growth rate was analyzed using generalized least squares models, similarly to the procedure described above.  </w:t>
      </w:r>
      <w:del w:id="534" w:author="Thomas Collier Smith" w:date="2014-11-23T22:58:00Z">
        <w:r w:rsidR="007B5EC3" w:rsidDel="00A50D66">
          <w:rPr>
            <w:rFonts w:ascii="Times New Roman" w:hAnsi="Times New Roman" w:cs="Times New Roman"/>
            <w:sz w:val="24"/>
            <w:szCs w:val="24"/>
          </w:rPr>
          <w:delText>All a</w:delText>
        </w:r>
      </w:del>
      <w:ins w:id="535" w:author="Thomas Collier Smith" w:date="2014-11-23T22:58:00Z">
        <w:r w:rsidR="00A50D66">
          <w:rPr>
            <w:rFonts w:ascii="Times New Roman" w:hAnsi="Times New Roman" w:cs="Times New Roman"/>
            <w:sz w:val="24"/>
            <w:szCs w:val="24"/>
          </w:rPr>
          <w:t>A</w:t>
        </w:r>
      </w:ins>
      <w:r w:rsidR="007B5EC3">
        <w:rPr>
          <w:rFonts w:ascii="Times New Roman" w:hAnsi="Times New Roman" w:cs="Times New Roman"/>
          <w:sz w:val="24"/>
          <w:szCs w:val="24"/>
        </w:rPr>
        <w:t xml:space="preserve">nalyses were performed </w:t>
      </w:r>
      <w:ins w:id="536" w:author="Thomas Collier Smith" w:date="2014-11-23T22:59:00Z">
        <w:r w:rsidR="00A50D66">
          <w:rPr>
            <w:rFonts w:ascii="Times New Roman" w:hAnsi="Times New Roman" w:cs="Times New Roman"/>
            <w:sz w:val="24"/>
            <w:szCs w:val="24"/>
          </w:rPr>
          <w:t xml:space="preserve">and visualized </w:t>
        </w:r>
      </w:ins>
      <w:r w:rsidR="007B5EC3">
        <w:rPr>
          <w:rFonts w:ascii="Times New Roman" w:hAnsi="Times New Roman" w:cs="Times New Roman"/>
          <w:sz w:val="24"/>
          <w:szCs w:val="24"/>
        </w:rPr>
        <w:t xml:space="preserve">using </w:t>
      </w:r>
      <w:ins w:id="537" w:author="Thomas Collier Smith" w:date="2014-11-23T22:59:00Z">
        <w:r w:rsidR="00A50D66">
          <w:rPr>
            <w:rFonts w:ascii="Times New Roman" w:hAnsi="Times New Roman" w:cs="Times New Roman"/>
            <w:sz w:val="24"/>
            <w:szCs w:val="24"/>
          </w:rPr>
          <w:t xml:space="preserve">the nlme and ggplot2 packages in </w:t>
        </w:r>
      </w:ins>
      <w:r w:rsidR="007B5EC3">
        <w:rPr>
          <w:rFonts w:ascii="Times New Roman" w:hAnsi="Times New Roman" w:cs="Times New Roman"/>
          <w:sz w:val="24"/>
          <w:szCs w:val="24"/>
        </w:rPr>
        <w:t>R</w:t>
      </w:r>
      <w:ins w:id="538" w:author="Thomas Collier Smith" w:date="2014-11-23T22:58:00Z">
        <w:r w:rsidR="00A50D66">
          <w:rPr>
            <w:rFonts w:ascii="Times New Roman" w:hAnsi="Times New Roman" w:cs="Times New Roman"/>
            <w:sz w:val="24"/>
            <w:szCs w:val="24"/>
          </w:rPr>
          <w:t xml:space="preserve">, </w:t>
        </w:r>
      </w:ins>
      <w:r w:rsidR="007B5EC3">
        <w:rPr>
          <w:rFonts w:ascii="Times New Roman" w:hAnsi="Times New Roman" w:cs="Times New Roman"/>
          <w:sz w:val="24"/>
          <w:szCs w:val="24"/>
        </w:rPr>
        <w:t xml:space="preserve"> </w:t>
      </w:r>
      <w:r w:rsidR="007B5EC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"The R Foundation for Statistical Computing", "given" : "", "non-dropping-particle" : "", "parse-names" : false, "suffix" : "" } ], "id" : "ITEM-1", "issued" : { "date-parts" : [ [ "2012" ] ] }, "number" : "2.15.2", "publisher" : "R Foundation for Statistical Computing", "publisher-place" : "Vienna, Austria", "title" : "R: A Language and Environment for Statistical Computing", "type" : "article" }, "uris" : [ "http://www.mendeley.com/documents/?uuid=8a6cc094-1513-4887-9c8d-7dcc737cb7ac" ] } ], "mendeley" : { "formattedCitation" : "(The R Foundation for Statistical Computing 2012)", "plainTextFormattedCitation" : "(The R Foundation for Statistical Computing 2012)", "previouslyFormattedCitation" : "(The R Foundation for Statistical Computing 2012)" }, "properties" : { "noteIndex" : 0 }, "schema" : "https://github.com/citation-style-language/schema/raw/master/csl-citation.json" }</w:instrText>
      </w:r>
      <w:r w:rsidR="007B5EC3">
        <w:rPr>
          <w:rFonts w:ascii="Times New Roman" w:hAnsi="Times New Roman" w:cs="Times New Roman"/>
          <w:sz w:val="24"/>
          <w:szCs w:val="24"/>
        </w:rPr>
        <w:fldChar w:fldCharType="separate"/>
      </w:r>
      <w:r w:rsidR="007B5EC3" w:rsidRPr="007B5EC3">
        <w:rPr>
          <w:rFonts w:ascii="Times New Roman" w:hAnsi="Times New Roman" w:cs="Times New Roman"/>
          <w:noProof/>
          <w:sz w:val="24"/>
          <w:szCs w:val="24"/>
        </w:rPr>
        <w:t>(The R Foundation for Statistical Computing 2012)</w:t>
      </w:r>
      <w:r w:rsidR="007B5EC3">
        <w:rPr>
          <w:rFonts w:ascii="Times New Roman" w:hAnsi="Times New Roman" w:cs="Times New Roman"/>
          <w:sz w:val="24"/>
          <w:szCs w:val="24"/>
        </w:rPr>
        <w:fldChar w:fldCharType="end"/>
      </w:r>
      <w:r>
        <w:rPr>
          <w:rFonts w:ascii="Times New Roman" w:hAnsi="Times New Roman" w:cs="Times New Roman"/>
          <w:sz w:val="24"/>
          <w:szCs w:val="24"/>
        </w:rPr>
        <w:t>.</w:t>
      </w:r>
    </w:p>
    <w:p w:rsidR="0088064A" w:rsidRDefault="00A50D66" w:rsidP="008D3EF6">
      <w:pPr>
        <w:spacing w:line="480" w:lineRule="auto"/>
        <w:ind w:right="360" w:firstLine="720"/>
        <w:rPr>
          <w:rFonts w:ascii="Times New Roman" w:hAnsi="Times New Roman" w:cs="Times New Roman"/>
          <w:sz w:val="24"/>
          <w:szCs w:val="24"/>
        </w:rPr>
      </w:pPr>
      <w:ins w:id="539" w:author="Thomas Collier Smith" w:date="2014-11-23T23:03:00Z">
        <w:r>
          <w:rPr>
            <w:rFonts w:ascii="Times New Roman" w:hAnsi="Times New Roman" w:cs="Times New Roman"/>
            <w:sz w:val="24"/>
            <w:szCs w:val="24"/>
          </w:rPr>
          <w:lastRenderedPageBreak/>
          <w:t xml:space="preserve">For the mesocosm experiment, we analyzed the response of tadpole body sizes to interspecific competition with mayflies.  </w:t>
        </w:r>
      </w:ins>
      <w:del w:id="540" w:author="Thomas Collier Smith" w:date="2014-11-23T23:04:00Z">
        <w:r w:rsidR="007A2BBA" w:rsidDel="00A50D66">
          <w:rPr>
            <w:rFonts w:ascii="Times New Roman" w:hAnsi="Times New Roman" w:cs="Times New Roman"/>
            <w:sz w:val="24"/>
            <w:szCs w:val="24"/>
          </w:rPr>
          <w:delText>The effect of mayfly presence on tadpole body size was analyzed</w:delText>
        </w:r>
        <w:r w:rsidR="0009227D" w:rsidDel="00A50D66">
          <w:rPr>
            <w:rFonts w:ascii="Times New Roman" w:hAnsi="Times New Roman" w:cs="Times New Roman"/>
            <w:sz w:val="24"/>
            <w:szCs w:val="24"/>
          </w:rPr>
          <w:delText xml:space="preserve">.  </w:delText>
        </w:r>
      </w:del>
      <w:r w:rsidR="0009227D">
        <w:rPr>
          <w:rFonts w:ascii="Times New Roman" w:hAnsi="Times New Roman" w:cs="Times New Roman"/>
          <w:sz w:val="24"/>
          <w:szCs w:val="24"/>
        </w:rPr>
        <w:t xml:space="preserve">Tadpole body size metrics were correlated (e.g. </w:t>
      </w:r>
      <w:r w:rsidR="00F674D7">
        <w:rPr>
          <w:rFonts w:ascii="Times New Roman" w:hAnsi="Times New Roman" w:cs="Times New Roman"/>
          <w:sz w:val="24"/>
          <w:szCs w:val="24"/>
        </w:rPr>
        <w:t xml:space="preserve">Spearman’s rank correlation, </w:t>
      </w:r>
      <w:proofErr w:type="spellStart"/>
      <w:r w:rsidR="00F674D7">
        <w:rPr>
          <w:rFonts w:ascii="Cambria Math" w:hAnsi="Cambria Math" w:cs="Times New Roman"/>
          <w:sz w:val="24"/>
          <w:szCs w:val="24"/>
        </w:rPr>
        <w:t>ρ</w:t>
      </w:r>
      <w:r w:rsidR="00F674D7" w:rsidRPr="00F11FB2">
        <w:rPr>
          <w:rFonts w:ascii="Times New Roman" w:hAnsi="Times New Roman" w:cs="Times New Roman"/>
          <w:sz w:val="24"/>
          <w:szCs w:val="24"/>
          <w:vertAlign w:val="subscript"/>
        </w:rPr>
        <w:t>body</w:t>
      </w:r>
      <w:proofErr w:type="spellEnd"/>
      <w:r w:rsidR="00F674D7" w:rsidRPr="00F11FB2">
        <w:rPr>
          <w:rFonts w:ascii="Times New Roman" w:hAnsi="Times New Roman" w:cs="Times New Roman"/>
          <w:sz w:val="24"/>
          <w:szCs w:val="24"/>
          <w:vertAlign w:val="subscript"/>
        </w:rPr>
        <w:t xml:space="preserve"> length-wet weight</w:t>
      </w:r>
      <w:r w:rsidR="00F674D7">
        <w:rPr>
          <w:rFonts w:ascii="Times New Roman" w:hAnsi="Times New Roman" w:cs="Times New Roman"/>
          <w:sz w:val="24"/>
          <w:szCs w:val="24"/>
        </w:rPr>
        <w:t xml:space="preserve"> = 0.6, p &lt; 0.001</w:t>
      </w:r>
      <w:del w:id="541" w:author="Thomas Collier Smith" w:date="2014-11-23T23:04:00Z">
        <w:r w:rsidR="00F674D7" w:rsidDel="00A50D66">
          <w:rPr>
            <w:rFonts w:ascii="Times New Roman" w:hAnsi="Times New Roman" w:cs="Times New Roman"/>
            <w:sz w:val="24"/>
            <w:szCs w:val="24"/>
          </w:rPr>
          <w:delText xml:space="preserve">, </w:delText>
        </w:r>
      </w:del>
      <w:r w:rsidR="0009227D">
        <w:rPr>
          <w:rFonts w:ascii="Times New Roman" w:hAnsi="Times New Roman" w:cs="Times New Roman"/>
          <w:sz w:val="24"/>
          <w:szCs w:val="24"/>
        </w:rPr>
        <w:t>), so we analyzed body length alone</w:t>
      </w:r>
      <w:r w:rsidR="00F674D7">
        <w:rPr>
          <w:rFonts w:ascii="Times New Roman" w:hAnsi="Times New Roman" w:cs="Times New Roman"/>
          <w:sz w:val="24"/>
          <w:szCs w:val="24"/>
        </w:rPr>
        <w:t xml:space="preserve">.  </w:t>
      </w:r>
      <w:del w:id="542" w:author="Thomas Collier Smith" w:date="2014-11-23T23:05:00Z">
        <w:r w:rsidR="00F674D7" w:rsidDel="00A50D66">
          <w:rPr>
            <w:rFonts w:ascii="Times New Roman" w:hAnsi="Times New Roman" w:cs="Times New Roman"/>
            <w:sz w:val="24"/>
            <w:szCs w:val="24"/>
          </w:rPr>
          <w:delText>The relationship between tadpole size and mayfly presence was analyzed with ANOVA, comparing</w:delText>
        </w:r>
      </w:del>
      <w:ins w:id="543" w:author="Thomas Collier Smith" w:date="2014-11-23T23:05:00Z">
        <w:r>
          <w:rPr>
            <w:rFonts w:ascii="Times New Roman" w:hAnsi="Times New Roman" w:cs="Times New Roman"/>
            <w:sz w:val="24"/>
            <w:szCs w:val="24"/>
          </w:rPr>
          <w:t>The</w:t>
        </w:r>
      </w:ins>
      <w:r w:rsidR="00F674D7">
        <w:rPr>
          <w:rFonts w:ascii="Times New Roman" w:hAnsi="Times New Roman" w:cs="Times New Roman"/>
          <w:sz w:val="24"/>
          <w:szCs w:val="24"/>
        </w:rPr>
        <w:t xml:space="preserve"> mean sizes of tadpoles in each mesocosm </w:t>
      </w:r>
      <w:ins w:id="544" w:author="Thomas Collier Smith" w:date="2014-11-23T23:05:00Z">
        <w:r>
          <w:rPr>
            <w:rFonts w:ascii="Times New Roman" w:hAnsi="Times New Roman" w:cs="Times New Roman"/>
            <w:sz w:val="24"/>
            <w:szCs w:val="24"/>
          </w:rPr>
          <w:t xml:space="preserve">were compared </w:t>
        </w:r>
      </w:ins>
      <w:r w:rsidR="00F674D7">
        <w:rPr>
          <w:rFonts w:ascii="Times New Roman" w:hAnsi="Times New Roman" w:cs="Times New Roman"/>
          <w:sz w:val="24"/>
          <w:szCs w:val="24"/>
        </w:rPr>
        <w:t xml:space="preserve">to the </w:t>
      </w:r>
      <w:del w:id="545" w:author="Thomas Collier Smith" w:date="2014-11-23T23:05:00Z">
        <w:r w:rsidR="00F674D7" w:rsidDel="00A50D66">
          <w:rPr>
            <w:rFonts w:ascii="Times New Roman" w:hAnsi="Times New Roman" w:cs="Times New Roman"/>
            <w:sz w:val="24"/>
            <w:szCs w:val="24"/>
          </w:rPr>
          <w:delText xml:space="preserve">corresponding </w:delText>
        </w:r>
      </w:del>
      <w:r w:rsidR="00F674D7">
        <w:rPr>
          <w:rFonts w:ascii="Times New Roman" w:hAnsi="Times New Roman" w:cs="Times New Roman"/>
          <w:sz w:val="24"/>
          <w:szCs w:val="24"/>
        </w:rPr>
        <w:t>presence-absence of mayflies</w:t>
      </w:r>
      <w:ins w:id="546" w:author="Thomas Collier Smith" w:date="2014-11-23T23:05:00Z">
        <w:r>
          <w:rPr>
            <w:rFonts w:ascii="Times New Roman" w:hAnsi="Times New Roman" w:cs="Times New Roman"/>
            <w:sz w:val="24"/>
            <w:szCs w:val="24"/>
          </w:rPr>
          <w:t xml:space="preserve"> using analysis of variance (ANOVA)</w:t>
        </w:r>
      </w:ins>
      <w:r w:rsidR="00F674D7">
        <w:rPr>
          <w:rFonts w:ascii="Times New Roman" w:hAnsi="Times New Roman" w:cs="Times New Roman"/>
          <w:sz w:val="24"/>
          <w:szCs w:val="24"/>
        </w:rPr>
        <w:t xml:space="preserve">.  </w:t>
      </w:r>
      <w:commentRangeStart w:id="547"/>
      <w:r w:rsidR="002351DB">
        <w:rPr>
          <w:rFonts w:ascii="Times New Roman" w:hAnsi="Times New Roman" w:cs="Times New Roman"/>
          <w:sz w:val="24"/>
          <w:szCs w:val="24"/>
        </w:rPr>
        <w:t xml:space="preserve">We also analyzed mayfly length as a response to tadpole </w:t>
      </w:r>
      <w:r w:rsidR="007B5EC3">
        <w:rPr>
          <w:rFonts w:ascii="Times New Roman" w:hAnsi="Times New Roman" w:cs="Times New Roman"/>
          <w:sz w:val="24"/>
          <w:szCs w:val="24"/>
        </w:rPr>
        <w:t>presence</w:t>
      </w:r>
      <w:ins w:id="548" w:author="Thomas Collier Smith" w:date="2014-11-23T23:08:00Z">
        <w:r w:rsidR="00B8655F">
          <w:rPr>
            <w:rFonts w:ascii="Times New Roman" w:hAnsi="Times New Roman" w:cs="Times New Roman"/>
            <w:sz w:val="24"/>
            <w:szCs w:val="24"/>
          </w:rPr>
          <w:t>,</w:t>
        </w:r>
      </w:ins>
      <w:del w:id="549" w:author="Thomas Collier Smith" w:date="2014-11-23T23:08:00Z">
        <w:r w:rsidR="0009058F" w:rsidDel="00B8655F">
          <w:rPr>
            <w:rFonts w:ascii="Times New Roman" w:hAnsi="Times New Roman" w:cs="Times New Roman"/>
            <w:sz w:val="24"/>
            <w:szCs w:val="24"/>
          </w:rPr>
          <w:delText>, or to tadpole presence</w:delText>
        </w:r>
      </w:del>
      <w:ins w:id="550" w:author="Thomas Collier Smith" w:date="2014-11-23T23:05:00Z">
        <w:r>
          <w:rPr>
            <w:rFonts w:ascii="Times New Roman" w:hAnsi="Times New Roman" w:cs="Times New Roman"/>
            <w:sz w:val="24"/>
            <w:szCs w:val="24"/>
          </w:rPr>
          <w:t xml:space="preserve"> and because the mayfly mortality </w:t>
        </w:r>
      </w:ins>
      <w:ins w:id="551" w:author="Thomas Collier Smith" w:date="2014-11-23T23:06:00Z">
        <w:r>
          <w:rPr>
            <w:rFonts w:ascii="Times New Roman" w:hAnsi="Times New Roman" w:cs="Times New Roman"/>
            <w:sz w:val="24"/>
            <w:szCs w:val="24"/>
          </w:rPr>
          <w:t xml:space="preserve">created a gradient in mayfly abundance, </w:t>
        </w:r>
      </w:ins>
      <w:ins w:id="552" w:author="Thomas Collier Smith" w:date="2014-11-23T23:05:00Z">
        <w:r>
          <w:rPr>
            <w:rFonts w:ascii="Times New Roman" w:hAnsi="Times New Roman" w:cs="Times New Roman"/>
            <w:sz w:val="24"/>
            <w:szCs w:val="24"/>
          </w:rPr>
          <w:t>we could also examine both</w:t>
        </w:r>
      </w:ins>
      <w:r w:rsidR="0009058F">
        <w:rPr>
          <w:rFonts w:ascii="Times New Roman" w:hAnsi="Times New Roman" w:cs="Times New Roman"/>
          <w:sz w:val="24"/>
          <w:szCs w:val="24"/>
        </w:rPr>
        <w:t xml:space="preserve"> </w:t>
      </w:r>
      <w:ins w:id="553" w:author="Thomas Collier Smith" w:date="2014-11-23T23:06:00Z">
        <w:r>
          <w:rPr>
            <w:rFonts w:ascii="Times New Roman" w:hAnsi="Times New Roman" w:cs="Times New Roman"/>
            <w:sz w:val="24"/>
            <w:szCs w:val="24"/>
          </w:rPr>
          <w:t>the effect</w:t>
        </w:r>
      </w:ins>
      <w:ins w:id="554" w:author="Thomas Collier Smith" w:date="2014-11-23T23:07:00Z">
        <w:r w:rsidR="00B8655F">
          <w:rPr>
            <w:rFonts w:ascii="Times New Roman" w:hAnsi="Times New Roman" w:cs="Times New Roman"/>
            <w:sz w:val="24"/>
            <w:szCs w:val="24"/>
          </w:rPr>
          <w:t>s on mayfly body size</w:t>
        </w:r>
      </w:ins>
      <w:ins w:id="555" w:author="Thomas Collier Smith" w:date="2014-11-23T23:06:00Z">
        <w:r>
          <w:rPr>
            <w:rFonts w:ascii="Times New Roman" w:hAnsi="Times New Roman" w:cs="Times New Roman"/>
            <w:sz w:val="24"/>
            <w:szCs w:val="24"/>
          </w:rPr>
          <w:t xml:space="preserve"> of intr</w:t>
        </w:r>
      </w:ins>
      <w:ins w:id="556" w:author="Thomas Collier Smith" w:date="2014-11-23T23:07:00Z">
        <w:r>
          <w:rPr>
            <w:rFonts w:ascii="Times New Roman" w:hAnsi="Times New Roman" w:cs="Times New Roman"/>
            <w:sz w:val="24"/>
            <w:szCs w:val="24"/>
          </w:rPr>
          <w:t>a</w:t>
        </w:r>
      </w:ins>
      <w:ins w:id="557" w:author="Thomas Collier Smith" w:date="2014-11-23T23:06:00Z">
        <w:r>
          <w:rPr>
            <w:rFonts w:ascii="Times New Roman" w:hAnsi="Times New Roman" w:cs="Times New Roman"/>
            <w:sz w:val="24"/>
            <w:szCs w:val="24"/>
          </w:rPr>
          <w:t>specific competition</w:t>
        </w:r>
      </w:ins>
      <w:ins w:id="558" w:author="Thomas Collier Smith" w:date="2014-11-23T23:07:00Z">
        <w:r w:rsidR="00B8655F" w:rsidRPr="00B8655F">
          <w:rPr>
            <w:rFonts w:ascii="Times New Roman" w:hAnsi="Times New Roman" w:cs="Times New Roman"/>
            <w:sz w:val="24"/>
            <w:szCs w:val="24"/>
          </w:rPr>
          <w:t xml:space="preserve"> </w:t>
        </w:r>
        <w:r w:rsidR="00B8655F">
          <w:rPr>
            <w:rFonts w:ascii="Times New Roman" w:hAnsi="Times New Roman" w:cs="Times New Roman"/>
            <w:sz w:val="24"/>
            <w:szCs w:val="24"/>
          </w:rPr>
          <w:t xml:space="preserve">and </w:t>
        </w:r>
        <w:r w:rsidR="00B8655F">
          <w:rPr>
            <w:rFonts w:ascii="Times New Roman" w:hAnsi="Times New Roman" w:cs="Times New Roman"/>
            <w:sz w:val="24"/>
            <w:szCs w:val="24"/>
          </w:rPr>
          <w:t>interspecific competition with tadpoles</w:t>
        </w:r>
        <w:r>
          <w:rPr>
            <w:rFonts w:ascii="Times New Roman" w:hAnsi="Times New Roman" w:cs="Times New Roman"/>
            <w:sz w:val="24"/>
            <w:szCs w:val="24"/>
          </w:rPr>
          <w:t xml:space="preserve">. </w:t>
        </w:r>
      </w:ins>
      <w:ins w:id="559" w:author="Thomas Collier Smith" w:date="2014-11-23T23:06:00Z">
        <w:r>
          <w:rPr>
            <w:rFonts w:ascii="Times New Roman" w:hAnsi="Times New Roman" w:cs="Times New Roman"/>
            <w:sz w:val="24"/>
            <w:szCs w:val="24"/>
          </w:rPr>
          <w:t xml:space="preserve"> </w:t>
        </w:r>
      </w:ins>
      <w:del w:id="560" w:author="Thomas Collier Smith" w:date="2014-11-23T23:08:00Z">
        <w:r w:rsidR="0009058F" w:rsidDel="00B8655F">
          <w:rPr>
            <w:rFonts w:ascii="Times New Roman" w:hAnsi="Times New Roman" w:cs="Times New Roman"/>
            <w:sz w:val="24"/>
            <w:szCs w:val="24"/>
          </w:rPr>
          <w:delText xml:space="preserve">and </w:delText>
        </w:r>
        <w:r w:rsidR="002351DB" w:rsidDel="00B8655F">
          <w:rPr>
            <w:rFonts w:ascii="Times New Roman" w:hAnsi="Times New Roman" w:cs="Times New Roman"/>
            <w:sz w:val="24"/>
            <w:szCs w:val="24"/>
          </w:rPr>
          <w:delText xml:space="preserve">  final mayfly abundance</w:delText>
        </w:r>
        <w:r w:rsidR="007B5EC3" w:rsidDel="00B8655F">
          <w:rPr>
            <w:rFonts w:ascii="Times New Roman" w:hAnsi="Times New Roman" w:cs="Times New Roman"/>
            <w:sz w:val="24"/>
            <w:szCs w:val="24"/>
          </w:rPr>
          <w:delText>, in the mesocosms</w:delText>
        </w:r>
        <w:r w:rsidR="002351DB" w:rsidDel="00B8655F">
          <w:rPr>
            <w:rFonts w:ascii="Times New Roman" w:hAnsi="Times New Roman" w:cs="Times New Roman"/>
            <w:sz w:val="24"/>
            <w:szCs w:val="24"/>
          </w:rPr>
          <w:delText xml:space="preserve">.  </w:delText>
        </w:r>
        <w:commentRangeEnd w:id="547"/>
        <w:r w:rsidR="00F617B0" w:rsidDel="00B8655F">
          <w:rPr>
            <w:rStyle w:val="CommentReference"/>
          </w:rPr>
          <w:commentReference w:id="547"/>
        </w:r>
      </w:del>
      <w:r w:rsidR="0009058F">
        <w:rPr>
          <w:rFonts w:ascii="Times New Roman" w:hAnsi="Times New Roman" w:cs="Times New Roman"/>
          <w:sz w:val="24"/>
          <w:szCs w:val="24"/>
        </w:rPr>
        <w:t>We used both a</w:t>
      </w:r>
      <w:del w:id="561" w:author="Thomas Collier Smith" w:date="2014-11-23T23:08:00Z">
        <w:r w:rsidR="0009058F" w:rsidDel="00B8655F">
          <w:rPr>
            <w:rFonts w:ascii="Times New Roman" w:hAnsi="Times New Roman" w:cs="Times New Roman"/>
            <w:sz w:val="24"/>
            <w:szCs w:val="24"/>
          </w:rPr>
          <w:delText>n</w:delText>
        </w:r>
      </w:del>
      <w:r w:rsidR="0009058F">
        <w:rPr>
          <w:rFonts w:ascii="Times New Roman" w:hAnsi="Times New Roman" w:cs="Times New Roman"/>
          <w:sz w:val="24"/>
          <w:szCs w:val="24"/>
        </w:rPr>
        <w:t xml:space="preserve"> one-way ANOVA, with tadpole presence as the </w:t>
      </w:r>
      <w:del w:id="562" w:author="Thomas Collier Smith" w:date="2014-11-23T23:08:00Z">
        <w:r w:rsidR="0009058F" w:rsidDel="00B8655F">
          <w:rPr>
            <w:rFonts w:ascii="Times New Roman" w:hAnsi="Times New Roman" w:cs="Times New Roman"/>
            <w:sz w:val="24"/>
            <w:szCs w:val="24"/>
          </w:rPr>
          <w:delText xml:space="preserve">independent </w:delText>
        </w:r>
      </w:del>
      <w:ins w:id="563" w:author="Thomas Collier Smith" w:date="2014-11-23T23:08:00Z">
        <w:r w:rsidR="00B8655F">
          <w:rPr>
            <w:rFonts w:ascii="Times New Roman" w:hAnsi="Times New Roman" w:cs="Times New Roman"/>
            <w:sz w:val="24"/>
            <w:szCs w:val="24"/>
          </w:rPr>
          <w:t>categorical predictor</w:t>
        </w:r>
        <w:r w:rsidR="00B8655F">
          <w:rPr>
            <w:rFonts w:ascii="Times New Roman" w:hAnsi="Times New Roman" w:cs="Times New Roman"/>
            <w:sz w:val="24"/>
            <w:szCs w:val="24"/>
          </w:rPr>
          <w:t xml:space="preserve"> </w:t>
        </w:r>
      </w:ins>
      <w:r w:rsidR="0009058F">
        <w:rPr>
          <w:rFonts w:ascii="Times New Roman" w:hAnsi="Times New Roman" w:cs="Times New Roman"/>
          <w:sz w:val="24"/>
          <w:szCs w:val="24"/>
        </w:rPr>
        <w:t xml:space="preserve">variable, and an ANCOVA, with tadpole presence </w:t>
      </w:r>
      <w:r w:rsidR="00736680">
        <w:rPr>
          <w:rFonts w:ascii="Times New Roman" w:hAnsi="Times New Roman" w:cs="Times New Roman"/>
          <w:sz w:val="24"/>
          <w:szCs w:val="24"/>
        </w:rPr>
        <w:t>as a categorical independent variable and final mayfly abundance as a continuous covariate.</w:t>
      </w:r>
    </w:p>
    <w:p w:rsidR="00C143D2" w:rsidRPr="00C143D2" w:rsidRDefault="00C143D2" w:rsidP="008D3EF6">
      <w:pPr>
        <w:spacing w:line="480" w:lineRule="auto"/>
        <w:ind w:right="360" w:firstLine="720"/>
        <w:rPr>
          <w:rFonts w:ascii="Times New Roman" w:hAnsi="Times New Roman" w:cs="Times New Roman"/>
          <w:sz w:val="24"/>
          <w:szCs w:val="24"/>
        </w:rPr>
      </w:pPr>
    </w:p>
    <w:p w:rsidR="003E2376" w:rsidRPr="003E2376" w:rsidRDefault="003E2376" w:rsidP="008D3EF6">
      <w:pPr>
        <w:spacing w:line="480" w:lineRule="auto"/>
        <w:ind w:right="360" w:firstLine="720"/>
        <w:jc w:val="center"/>
        <w:rPr>
          <w:rFonts w:ascii="Times New Roman" w:hAnsi="Times New Roman" w:cs="Times New Roman"/>
          <w:smallCaps/>
          <w:sz w:val="24"/>
          <w:szCs w:val="24"/>
        </w:rPr>
      </w:pPr>
      <w:r>
        <w:rPr>
          <w:rFonts w:ascii="Times New Roman" w:hAnsi="Times New Roman" w:cs="Times New Roman"/>
          <w:smallCaps/>
          <w:sz w:val="24"/>
          <w:szCs w:val="24"/>
        </w:rPr>
        <w:t>Results</w:t>
      </w:r>
    </w:p>
    <w:p w:rsidR="00386F7D" w:rsidRDefault="003E2376" w:rsidP="008D3EF6">
      <w:pPr>
        <w:spacing w:line="480" w:lineRule="auto"/>
        <w:ind w:right="360" w:firstLine="720"/>
        <w:rPr>
          <w:rFonts w:ascii="Times New Roman" w:hAnsi="Times New Roman" w:cs="Times New Roman"/>
          <w:sz w:val="24"/>
          <w:szCs w:val="24"/>
        </w:rPr>
      </w:pPr>
      <w:proofErr w:type="gramStart"/>
      <w:r>
        <w:rPr>
          <w:rFonts w:ascii="Times New Roman" w:hAnsi="Times New Roman" w:cs="Times New Roman"/>
          <w:i/>
          <w:sz w:val="24"/>
          <w:szCs w:val="24"/>
        </w:rPr>
        <w:t>Field enclosure experiment.</w:t>
      </w:r>
      <w:proofErr w:type="gramEnd"/>
      <w:r>
        <w:rPr>
          <w:rFonts w:ascii="Times New Roman" w:hAnsi="Times New Roman" w:cs="Times New Roman"/>
          <w:i/>
          <w:sz w:val="24"/>
          <w:szCs w:val="24"/>
        </w:rPr>
        <w:t xml:space="preserve"> – </w:t>
      </w:r>
      <w:r w:rsidR="000D1810">
        <w:rPr>
          <w:rFonts w:ascii="Times New Roman" w:hAnsi="Times New Roman" w:cs="Times New Roman"/>
          <w:sz w:val="24"/>
          <w:szCs w:val="24"/>
        </w:rPr>
        <w:t>T</w:t>
      </w:r>
      <w:r w:rsidR="000D1810" w:rsidRPr="000D1810">
        <w:rPr>
          <w:rFonts w:ascii="Times New Roman" w:hAnsi="Times New Roman" w:cs="Times New Roman"/>
          <w:sz w:val="24"/>
          <w:szCs w:val="24"/>
        </w:rPr>
        <w:t>adpole</w:t>
      </w:r>
      <w:r w:rsidR="000D1810">
        <w:rPr>
          <w:rFonts w:ascii="Times New Roman" w:hAnsi="Times New Roman" w:cs="Times New Roman"/>
          <w:sz w:val="24"/>
          <w:szCs w:val="24"/>
        </w:rPr>
        <w:t>s and mayflies had negative</w:t>
      </w:r>
      <w:del w:id="564" w:author="Thomas Collier Smith" w:date="2014-11-23T23:12:00Z">
        <w:r w:rsidR="00D268F4" w:rsidDel="00B8655F">
          <w:rPr>
            <w:rFonts w:ascii="Times New Roman" w:hAnsi="Times New Roman" w:cs="Times New Roman"/>
            <w:sz w:val="24"/>
            <w:szCs w:val="24"/>
          </w:rPr>
          <w:delText>,</w:delText>
        </w:r>
      </w:del>
      <w:r w:rsidR="00D268F4">
        <w:rPr>
          <w:rFonts w:ascii="Times New Roman" w:hAnsi="Times New Roman" w:cs="Times New Roman"/>
          <w:sz w:val="24"/>
          <w:szCs w:val="24"/>
        </w:rPr>
        <w:t xml:space="preserve"> but equivocal</w:t>
      </w:r>
      <w:r w:rsidR="000D1810">
        <w:rPr>
          <w:rFonts w:ascii="Times New Roman" w:hAnsi="Times New Roman" w:cs="Times New Roman"/>
          <w:sz w:val="24"/>
          <w:szCs w:val="24"/>
        </w:rPr>
        <w:t xml:space="preserve"> effects on the abundance of algae in field enclosures</w:t>
      </w:r>
      <w:r w:rsidR="00621113">
        <w:rPr>
          <w:rFonts w:ascii="Times New Roman" w:hAnsi="Times New Roman" w:cs="Times New Roman"/>
          <w:sz w:val="24"/>
          <w:szCs w:val="24"/>
        </w:rPr>
        <w:t xml:space="preserve"> (Figure 2)</w:t>
      </w:r>
      <w:r w:rsidR="00D268F4">
        <w:rPr>
          <w:rFonts w:ascii="Times New Roman" w:hAnsi="Times New Roman" w:cs="Times New Roman"/>
          <w:sz w:val="24"/>
          <w:szCs w:val="24"/>
        </w:rPr>
        <w:t>.  E</w:t>
      </w:r>
      <w:r w:rsidR="008742E1">
        <w:rPr>
          <w:rFonts w:ascii="Times New Roman" w:hAnsi="Times New Roman" w:cs="Times New Roman"/>
          <w:sz w:val="24"/>
          <w:szCs w:val="24"/>
        </w:rPr>
        <w:t xml:space="preserve">ffects were </w:t>
      </w:r>
      <w:r w:rsidR="00D268F4">
        <w:rPr>
          <w:rFonts w:ascii="Times New Roman" w:hAnsi="Times New Roman" w:cs="Times New Roman"/>
          <w:sz w:val="24"/>
          <w:szCs w:val="24"/>
        </w:rPr>
        <w:t xml:space="preserve">more distinct </w:t>
      </w:r>
      <w:r w:rsidR="008742E1">
        <w:rPr>
          <w:rFonts w:ascii="Times New Roman" w:hAnsi="Times New Roman" w:cs="Times New Roman"/>
          <w:sz w:val="24"/>
          <w:szCs w:val="24"/>
        </w:rPr>
        <w:t>in LeConte; the effects of both consumers were more variable in Spur (</w:t>
      </w:r>
      <w:ins w:id="565" w:author="Thomas Collier Smith" w:date="2014-11-23T23:13:00Z">
        <w:r w:rsidR="00B8655F">
          <w:rPr>
            <w:rFonts w:ascii="Times New Roman" w:hAnsi="Times New Roman" w:cs="Times New Roman"/>
            <w:sz w:val="24"/>
            <w:szCs w:val="24"/>
          </w:rPr>
          <w:t>Figure 2</w:t>
        </w:r>
        <w:r w:rsidR="00B8655F">
          <w:rPr>
            <w:rFonts w:ascii="Times New Roman" w:hAnsi="Times New Roman" w:cs="Times New Roman"/>
            <w:sz w:val="24"/>
            <w:szCs w:val="24"/>
          </w:rPr>
          <w:t xml:space="preserve"> and </w:t>
        </w:r>
      </w:ins>
      <w:r w:rsidR="008742E1">
        <w:rPr>
          <w:rFonts w:ascii="Times New Roman" w:hAnsi="Times New Roman" w:cs="Times New Roman"/>
          <w:sz w:val="24"/>
          <w:szCs w:val="24"/>
        </w:rPr>
        <w:t>Figure 3)</w:t>
      </w:r>
      <w:r w:rsidR="000D1810">
        <w:rPr>
          <w:rFonts w:ascii="Times New Roman" w:hAnsi="Times New Roman" w:cs="Times New Roman"/>
          <w:sz w:val="24"/>
          <w:szCs w:val="24"/>
        </w:rPr>
        <w:t xml:space="preserve">.  </w:t>
      </w:r>
      <w:del w:id="566" w:author="Thomas Collier Smith" w:date="2014-11-23T23:13:00Z">
        <w:r w:rsidR="00386F7D" w:rsidDel="00B8655F">
          <w:rPr>
            <w:rFonts w:ascii="Times New Roman" w:hAnsi="Times New Roman" w:cs="Times New Roman"/>
            <w:sz w:val="24"/>
            <w:szCs w:val="24"/>
          </w:rPr>
          <w:delText xml:space="preserve">The best fit </w:delText>
        </w:r>
        <w:r w:rsidR="00EA2345" w:rsidDel="00B8655F">
          <w:rPr>
            <w:rFonts w:ascii="Times New Roman" w:hAnsi="Times New Roman" w:cs="Times New Roman"/>
            <w:sz w:val="24"/>
            <w:szCs w:val="24"/>
          </w:rPr>
          <w:delText xml:space="preserve">linear </w:delText>
        </w:r>
        <w:r w:rsidR="00386F7D" w:rsidDel="00B8655F">
          <w:rPr>
            <w:rFonts w:ascii="Times New Roman" w:hAnsi="Times New Roman" w:cs="Times New Roman"/>
            <w:sz w:val="24"/>
            <w:szCs w:val="24"/>
          </w:rPr>
          <w:delText xml:space="preserve">model </w:delText>
        </w:r>
        <w:r w:rsidR="005830EE" w:rsidDel="00B8655F">
          <w:rPr>
            <w:rFonts w:ascii="Times New Roman" w:hAnsi="Times New Roman" w:cs="Times New Roman"/>
            <w:sz w:val="24"/>
            <w:szCs w:val="24"/>
          </w:rPr>
          <w:delText>(Table 1)</w:delText>
        </w:r>
        <w:r w:rsidR="00EA2345" w:rsidDel="00B8655F">
          <w:rPr>
            <w:rFonts w:ascii="Times New Roman" w:hAnsi="Times New Roman" w:cs="Times New Roman"/>
            <w:sz w:val="24"/>
            <w:szCs w:val="24"/>
          </w:rPr>
          <w:delText xml:space="preserve"> </w:delText>
        </w:r>
        <w:r w:rsidR="00386F7D" w:rsidDel="00B8655F">
          <w:rPr>
            <w:rFonts w:ascii="Times New Roman" w:hAnsi="Times New Roman" w:cs="Times New Roman"/>
            <w:sz w:val="24"/>
            <w:szCs w:val="24"/>
          </w:rPr>
          <w:delText>of t</w:delText>
        </w:r>
        <w:r w:rsidR="005830EE" w:rsidDel="00B8655F">
          <w:rPr>
            <w:rFonts w:ascii="Times New Roman" w:hAnsi="Times New Roman" w:cs="Times New Roman"/>
            <w:sz w:val="24"/>
            <w:szCs w:val="24"/>
          </w:rPr>
          <w:delText xml:space="preserve">he raw algal abundance used log-transformed raw algal abundance to meet the assumption of normality of model residuals.  </w:delText>
        </w:r>
      </w:del>
      <w:r w:rsidR="005830EE">
        <w:rPr>
          <w:rFonts w:ascii="Times New Roman" w:hAnsi="Times New Roman" w:cs="Times New Roman"/>
          <w:sz w:val="24"/>
          <w:szCs w:val="24"/>
        </w:rPr>
        <w:t xml:space="preserve">The </w:t>
      </w:r>
      <w:r w:rsidR="00F31891">
        <w:rPr>
          <w:rFonts w:ascii="Times New Roman" w:hAnsi="Times New Roman" w:cs="Times New Roman"/>
          <w:sz w:val="24"/>
          <w:szCs w:val="24"/>
        </w:rPr>
        <w:t xml:space="preserve">best-fit </w:t>
      </w:r>
      <w:r w:rsidR="005830EE">
        <w:rPr>
          <w:rFonts w:ascii="Times New Roman" w:hAnsi="Times New Roman" w:cs="Times New Roman"/>
          <w:sz w:val="24"/>
          <w:szCs w:val="24"/>
        </w:rPr>
        <w:t xml:space="preserve">model </w:t>
      </w:r>
      <w:ins w:id="567" w:author="Thomas Collier Smith" w:date="2014-11-23T23:13:00Z">
        <w:r w:rsidR="00B8655F">
          <w:rPr>
            <w:rFonts w:ascii="Times New Roman" w:hAnsi="Times New Roman" w:cs="Times New Roman"/>
            <w:sz w:val="24"/>
            <w:szCs w:val="24"/>
          </w:rPr>
          <w:t xml:space="preserve">(Table 2) </w:t>
        </w:r>
      </w:ins>
      <w:r w:rsidR="00F31891">
        <w:rPr>
          <w:rFonts w:ascii="Times New Roman" w:hAnsi="Times New Roman" w:cs="Times New Roman"/>
          <w:sz w:val="24"/>
          <w:szCs w:val="24"/>
        </w:rPr>
        <w:t xml:space="preserve">included a random intercept for experimental block, which allowed mean algal </w:t>
      </w:r>
      <w:r w:rsidR="00F31891">
        <w:rPr>
          <w:rFonts w:ascii="Times New Roman" w:hAnsi="Times New Roman" w:cs="Times New Roman"/>
          <w:sz w:val="24"/>
          <w:szCs w:val="24"/>
        </w:rPr>
        <w:lastRenderedPageBreak/>
        <w:t>abundance to differ among blocks</w:t>
      </w:r>
      <w:r w:rsidR="005B0839">
        <w:rPr>
          <w:rFonts w:ascii="Times New Roman" w:hAnsi="Times New Roman" w:cs="Times New Roman"/>
          <w:sz w:val="24"/>
          <w:szCs w:val="24"/>
        </w:rPr>
        <w:t xml:space="preserve">; </w:t>
      </w:r>
      <w:r w:rsidR="00F31891">
        <w:rPr>
          <w:rFonts w:ascii="Times New Roman" w:hAnsi="Times New Roman" w:cs="Times New Roman"/>
          <w:sz w:val="24"/>
          <w:szCs w:val="24"/>
        </w:rPr>
        <w:t xml:space="preserve">lake, </w:t>
      </w:r>
      <w:r w:rsidR="005830EE">
        <w:rPr>
          <w:rFonts w:ascii="Times New Roman" w:hAnsi="Times New Roman" w:cs="Times New Roman"/>
          <w:sz w:val="24"/>
          <w:szCs w:val="24"/>
        </w:rPr>
        <w:t xml:space="preserve">tadpole </w:t>
      </w:r>
      <w:del w:id="568" w:author="Thomas Collier Smith" w:date="2014-11-23T22:19:00Z">
        <w:r w:rsidR="005830EE" w:rsidDel="009A0D57">
          <w:rPr>
            <w:rFonts w:ascii="Times New Roman" w:hAnsi="Times New Roman" w:cs="Times New Roman"/>
            <w:sz w:val="24"/>
            <w:szCs w:val="24"/>
          </w:rPr>
          <w:delText>density</w:delText>
        </w:r>
      </w:del>
      <w:ins w:id="569" w:author="Thomas Collier Smith" w:date="2014-11-23T22:19:00Z">
        <w:r w:rsidR="009A0D57">
          <w:rPr>
            <w:rFonts w:ascii="Times New Roman" w:hAnsi="Times New Roman" w:cs="Times New Roman"/>
            <w:sz w:val="24"/>
            <w:szCs w:val="24"/>
          </w:rPr>
          <w:t>abundance</w:t>
        </w:r>
      </w:ins>
      <w:r w:rsidR="00F31891">
        <w:rPr>
          <w:rFonts w:ascii="Times New Roman" w:hAnsi="Times New Roman" w:cs="Times New Roman"/>
          <w:sz w:val="24"/>
          <w:szCs w:val="24"/>
        </w:rPr>
        <w:t>,</w:t>
      </w:r>
      <w:r w:rsidR="005830EE">
        <w:rPr>
          <w:rFonts w:ascii="Times New Roman" w:hAnsi="Times New Roman" w:cs="Times New Roman"/>
          <w:sz w:val="24"/>
          <w:szCs w:val="24"/>
        </w:rPr>
        <w:t xml:space="preserve"> and mayfly </w:t>
      </w:r>
      <w:del w:id="570" w:author="Thomas Collier Smith" w:date="2014-11-23T22:19:00Z">
        <w:r w:rsidR="005830EE" w:rsidDel="009A0D57">
          <w:rPr>
            <w:rFonts w:ascii="Times New Roman" w:hAnsi="Times New Roman" w:cs="Times New Roman"/>
            <w:sz w:val="24"/>
            <w:szCs w:val="24"/>
          </w:rPr>
          <w:delText>density</w:delText>
        </w:r>
      </w:del>
      <w:ins w:id="571" w:author="Thomas Collier Smith" w:date="2014-11-23T22:19:00Z">
        <w:r w:rsidR="009A0D57">
          <w:rPr>
            <w:rFonts w:ascii="Times New Roman" w:hAnsi="Times New Roman" w:cs="Times New Roman"/>
            <w:sz w:val="24"/>
            <w:szCs w:val="24"/>
          </w:rPr>
          <w:t>abundance</w:t>
        </w:r>
      </w:ins>
      <w:r w:rsidR="005830EE">
        <w:rPr>
          <w:rFonts w:ascii="Times New Roman" w:hAnsi="Times New Roman" w:cs="Times New Roman"/>
          <w:sz w:val="24"/>
          <w:szCs w:val="24"/>
        </w:rPr>
        <w:t xml:space="preserve"> </w:t>
      </w:r>
      <w:r w:rsidR="005B0839">
        <w:rPr>
          <w:rFonts w:ascii="Times New Roman" w:hAnsi="Times New Roman" w:cs="Times New Roman"/>
          <w:sz w:val="24"/>
          <w:szCs w:val="24"/>
        </w:rPr>
        <w:t>were</w:t>
      </w:r>
      <w:r w:rsidR="005830EE">
        <w:rPr>
          <w:rFonts w:ascii="Times New Roman" w:hAnsi="Times New Roman" w:cs="Times New Roman"/>
          <w:sz w:val="24"/>
          <w:szCs w:val="24"/>
        </w:rPr>
        <w:t xml:space="preserve"> </w:t>
      </w:r>
      <w:r w:rsidR="00F31891">
        <w:rPr>
          <w:rFonts w:ascii="Times New Roman" w:hAnsi="Times New Roman" w:cs="Times New Roman"/>
          <w:sz w:val="24"/>
          <w:szCs w:val="24"/>
        </w:rPr>
        <w:t xml:space="preserve">fixed effects </w:t>
      </w:r>
      <w:r w:rsidR="005830EE">
        <w:rPr>
          <w:rFonts w:ascii="Times New Roman" w:hAnsi="Times New Roman" w:cs="Times New Roman"/>
          <w:sz w:val="24"/>
          <w:szCs w:val="24"/>
        </w:rPr>
        <w:t xml:space="preserve">(Table 2).  </w:t>
      </w:r>
      <w:r w:rsidR="00A71639">
        <w:rPr>
          <w:rFonts w:ascii="Times New Roman" w:hAnsi="Times New Roman" w:cs="Times New Roman"/>
          <w:sz w:val="24"/>
          <w:szCs w:val="24"/>
        </w:rPr>
        <w:t xml:space="preserve">  Repeating the analysis using consumer biomasses, rather than densities, produced essentially the same result</w:t>
      </w:r>
      <w:ins w:id="572" w:author="Thomas Collier Smith" w:date="2014-11-23T23:13:00Z">
        <w:r w:rsidR="00B8655F">
          <w:rPr>
            <w:rFonts w:ascii="Times New Roman" w:hAnsi="Times New Roman" w:cs="Times New Roman"/>
            <w:sz w:val="24"/>
            <w:szCs w:val="24"/>
          </w:rPr>
          <w:t xml:space="preserve">, so we </w:t>
        </w:r>
      </w:ins>
      <w:ins w:id="573" w:author="Thomas Collier Smith" w:date="2014-11-23T23:14:00Z">
        <w:r w:rsidR="00B8655F">
          <w:rPr>
            <w:rFonts w:ascii="Times New Roman" w:hAnsi="Times New Roman" w:cs="Times New Roman"/>
            <w:sz w:val="24"/>
            <w:szCs w:val="24"/>
          </w:rPr>
          <w:t>do</w:t>
        </w:r>
      </w:ins>
      <w:ins w:id="574" w:author="Thomas Collier Smith" w:date="2014-11-23T23:13:00Z">
        <w:r w:rsidR="00B8655F">
          <w:rPr>
            <w:rFonts w:ascii="Times New Roman" w:hAnsi="Times New Roman" w:cs="Times New Roman"/>
            <w:sz w:val="24"/>
            <w:szCs w:val="24"/>
          </w:rPr>
          <w:t xml:space="preserve"> not report details</w:t>
        </w:r>
      </w:ins>
      <w:ins w:id="575" w:author="Thomas Collier Smith" w:date="2014-11-23T23:14:00Z">
        <w:r w:rsidR="00B8655F">
          <w:rPr>
            <w:rFonts w:ascii="Times New Roman" w:hAnsi="Times New Roman" w:cs="Times New Roman"/>
            <w:sz w:val="24"/>
            <w:szCs w:val="24"/>
          </w:rPr>
          <w:t xml:space="preserve"> of those results</w:t>
        </w:r>
      </w:ins>
      <w:r w:rsidR="00A71639">
        <w:rPr>
          <w:rFonts w:ascii="Times New Roman" w:hAnsi="Times New Roman" w:cs="Times New Roman"/>
          <w:sz w:val="24"/>
          <w:szCs w:val="24"/>
        </w:rPr>
        <w:t>.</w:t>
      </w:r>
    </w:p>
    <w:p w:rsidR="00386F7D" w:rsidRDefault="00CC03D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When we </w:t>
      </w:r>
      <w:r w:rsidR="008E3523">
        <w:rPr>
          <w:rFonts w:ascii="Times New Roman" w:hAnsi="Times New Roman" w:cs="Times New Roman"/>
          <w:sz w:val="24"/>
          <w:szCs w:val="24"/>
        </w:rPr>
        <w:t xml:space="preserve">analyzed algal abundance </w:t>
      </w:r>
      <w:r>
        <w:rPr>
          <w:rFonts w:ascii="Times New Roman" w:hAnsi="Times New Roman" w:cs="Times New Roman"/>
          <w:sz w:val="24"/>
          <w:szCs w:val="24"/>
        </w:rPr>
        <w:t>controlled</w:t>
      </w:r>
      <w:ins w:id="576" w:author="Thomas Collier Smith" w:date="2014-11-23T23:14:00Z">
        <w:r w:rsidR="00B8655F">
          <w:rPr>
            <w:rFonts w:ascii="Times New Roman" w:hAnsi="Times New Roman" w:cs="Times New Roman"/>
            <w:sz w:val="24"/>
            <w:szCs w:val="24"/>
          </w:rPr>
          <w:t xml:space="preserve"> </w:t>
        </w:r>
      </w:ins>
      <w:r w:rsidR="00A71639">
        <w:rPr>
          <w:rFonts w:ascii="Times New Roman" w:hAnsi="Times New Roman" w:cs="Times New Roman"/>
          <w:sz w:val="24"/>
          <w:szCs w:val="24"/>
        </w:rPr>
        <w:t>for within-lake variability</w:t>
      </w:r>
      <w:r>
        <w:rPr>
          <w:rFonts w:ascii="Times New Roman" w:hAnsi="Times New Roman" w:cs="Times New Roman"/>
          <w:sz w:val="24"/>
          <w:szCs w:val="24"/>
        </w:rPr>
        <w:t xml:space="preserve">, </w:t>
      </w:r>
      <w:r w:rsidR="00A71639">
        <w:rPr>
          <w:rFonts w:ascii="Times New Roman" w:hAnsi="Times New Roman" w:cs="Times New Roman"/>
          <w:sz w:val="24"/>
          <w:szCs w:val="24"/>
        </w:rPr>
        <w:t>only</w:t>
      </w:r>
      <w:r>
        <w:rPr>
          <w:rFonts w:ascii="Times New Roman" w:hAnsi="Times New Roman" w:cs="Times New Roman"/>
          <w:sz w:val="24"/>
          <w:szCs w:val="24"/>
        </w:rPr>
        <w:t xml:space="preserve"> mayflies </w:t>
      </w:r>
      <w:r w:rsidR="000D1810">
        <w:rPr>
          <w:rFonts w:ascii="Times New Roman" w:hAnsi="Times New Roman" w:cs="Times New Roman"/>
          <w:sz w:val="24"/>
          <w:szCs w:val="24"/>
        </w:rPr>
        <w:t xml:space="preserve">had </w:t>
      </w:r>
      <w:r w:rsidR="00A71639">
        <w:rPr>
          <w:rFonts w:ascii="Times New Roman" w:hAnsi="Times New Roman" w:cs="Times New Roman"/>
          <w:sz w:val="24"/>
          <w:szCs w:val="24"/>
        </w:rPr>
        <w:t xml:space="preserve">a </w:t>
      </w:r>
      <w:r>
        <w:rPr>
          <w:rFonts w:ascii="Times New Roman" w:hAnsi="Times New Roman" w:cs="Times New Roman"/>
          <w:sz w:val="24"/>
          <w:szCs w:val="24"/>
        </w:rPr>
        <w:t xml:space="preserve">negative </w:t>
      </w:r>
      <w:r w:rsidR="000D1810">
        <w:rPr>
          <w:rFonts w:ascii="Times New Roman" w:hAnsi="Times New Roman" w:cs="Times New Roman"/>
          <w:sz w:val="24"/>
          <w:szCs w:val="24"/>
        </w:rPr>
        <w:t xml:space="preserve">effect on algal abundance.  </w:t>
      </w:r>
      <w:ins w:id="577" w:author="Thomas Collier Smith" w:date="2014-11-23T23:16:00Z">
        <w:r w:rsidR="00B8655F">
          <w:rPr>
            <w:rFonts w:ascii="Times New Roman" w:hAnsi="Times New Roman" w:cs="Times New Roman"/>
            <w:sz w:val="24"/>
            <w:szCs w:val="24"/>
          </w:rPr>
          <w:t xml:space="preserve">There was a considerable </w:t>
        </w:r>
        <w:r w:rsidR="00B8655F">
          <w:rPr>
            <w:rFonts w:ascii="Times New Roman" w:hAnsi="Times New Roman" w:cs="Times New Roman"/>
            <w:sz w:val="24"/>
            <w:szCs w:val="24"/>
          </w:rPr>
          <w:t xml:space="preserve">effect of lake, as the variance in </w:t>
        </w:r>
      </w:ins>
      <w:ins w:id="578" w:author="Thomas Collier Smith" w:date="2014-11-23T23:17:00Z">
        <w:r w:rsidR="008C0B7B">
          <w:rPr>
            <w:rFonts w:ascii="Times New Roman" w:hAnsi="Times New Roman" w:cs="Times New Roman"/>
            <w:sz w:val="24"/>
            <w:szCs w:val="24"/>
          </w:rPr>
          <w:t xml:space="preserve">location-within-lake </w:t>
        </w:r>
      </w:ins>
      <w:ins w:id="579" w:author="Thomas Collier Smith" w:date="2014-11-23T23:16:00Z">
        <w:r w:rsidR="00B8655F">
          <w:rPr>
            <w:rFonts w:ascii="Times New Roman" w:hAnsi="Times New Roman" w:cs="Times New Roman"/>
            <w:sz w:val="24"/>
            <w:szCs w:val="24"/>
          </w:rPr>
          <w:t>controlled</w:t>
        </w:r>
      </w:ins>
      <w:ins w:id="580" w:author="Thomas Collier Smith" w:date="2014-11-23T23:17:00Z">
        <w:r w:rsidR="008C0B7B">
          <w:rPr>
            <w:rFonts w:ascii="Times New Roman" w:hAnsi="Times New Roman" w:cs="Times New Roman"/>
            <w:sz w:val="24"/>
            <w:szCs w:val="24"/>
          </w:rPr>
          <w:t xml:space="preserve"> algal abundance was an order of magnitude higher in Spur than in LeConte.  </w:t>
        </w:r>
      </w:ins>
      <w:r w:rsidR="00386F7D">
        <w:rPr>
          <w:rFonts w:ascii="Times New Roman" w:hAnsi="Times New Roman" w:cs="Times New Roman"/>
          <w:sz w:val="24"/>
          <w:szCs w:val="24"/>
        </w:rPr>
        <w:t xml:space="preserve">The best fit </w:t>
      </w:r>
      <w:r w:rsidR="00EA2345">
        <w:rPr>
          <w:rFonts w:ascii="Times New Roman" w:hAnsi="Times New Roman" w:cs="Times New Roman"/>
          <w:sz w:val="24"/>
          <w:szCs w:val="24"/>
        </w:rPr>
        <w:t xml:space="preserve">linear mixed effects </w:t>
      </w:r>
      <w:r w:rsidR="00F31891">
        <w:rPr>
          <w:rFonts w:ascii="Times New Roman" w:hAnsi="Times New Roman" w:cs="Times New Roman"/>
          <w:sz w:val="24"/>
          <w:szCs w:val="24"/>
        </w:rPr>
        <w:t xml:space="preserve">model of </w:t>
      </w:r>
      <w:r w:rsidR="00C32A3E">
        <w:rPr>
          <w:rFonts w:ascii="Times New Roman" w:hAnsi="Times New Roman" w:cs="Times New Roman"/>
          <w:sz w:val="24"/>
          <w:szCs w:val="24"/>
        </w:rPr>
        <w:t xml:space="preserve">controlled algal abundance </w:t>
      </w:r>
      <w:r w:rsidR="00565003">
        <w:rPr>
          <w:rFonts w:ascii="Times New Roman" w:hAnsi="Times New Roman" w:cs="Times New Roman"/>
          <w:sz w:val="24"/>
          <w:szCs w:val="24"/>
        </w:rPr>
        <w:t xml:space="preserve">(Table 3) </w:t>
      </w:r>
      <w:r w:rsidR="00F31891">
        <w:rPr>
          <w:rFonts w:ascii="Times New Roman" w:hAnsi="Times New Roman" w:cs="Times New Roman"/>
          <w:sz w:val="24"/>
          <w:szCs w:val="24"/>
        </w:rPr>
        <w:t xml:space="preserve">included </w:t>
      </w:r>
      <w:r w:rsidR="00A71639">
        <w:rPr>
          <w:rFonts w:ascii="Times New Roman" w:hAnsi="Times New Roman" w:cs="Times New Roman"/>
          <w:sz w:val="24"/>
          <w:szCs w:val="24"/>
        </w:rPr>
        <w:t xml:space="preserve">fixed effects for mayfly </w:t>
      </w:r>
      <w:del w:id="581" w:author="Thomas Collier Smith" w:date="2014-11-23T22:19:00Z">
        <w:r w:rsidR="00A71639" w:rsidDel="009A0D57">
          <w:rPr>
            <w:rFonts w:ascii="Times New Roman" w:hAnsi="Times New Roman" w:cs="Times New Roman"/>
            <w:sz w:val="24"/>
            <w:szCs w:val="24"/>
          </w:rPr>
          <w:delText>density</w:delText>
        </w:r>
      </w:del>
      <w:ins w:id="582" w:author="Thomas Collier Smith" w:date="2014-11-23T22:19:00Z">
        <w:r w:rsidR="009A0D57">
          <w:rPr>
            <w:rFonts w:ascii="Times New Roman" w:hAnsi="Times New Roman" w:cs="Times New Roman"/>
            <w:sz w:val="24"/>
            <w:szCs w:val="24"/>
          </w:rPr>
          <w:t>abundance</w:t>
        </w:r>
      </w:ins>
      <w:r w:rsidR="00C32A3E">
        <w:rPr>
          <w:rFonts w:ascii="Times New Roman" w:hAnsi="Times New Roman" w:cs="Times New Roman"/>
          <w:sz w:val="24"/>
          <w:szCs w:val="24"/>
        </w:rPr>
        <w:t xml:space="preserve"> and for</w:t>
      </w:r>
      <w:r w:rsidR="00A71639">
        <w:rPr>
          <w:rFonts w:ascii="Times New Roman" w:hAnsi="Times New Roman" w:cs="Times New Roman"/>
          <w:sz w:val="24"/>
          <w:szCs w:val="24"/>
        </w:rPr>
        <w:t xml:space="preserve"> duration of block</w:t>
      </w:r>
      <w:r w:rsidR="00C32A3E">
        <w:rPr>
          <w:rFonts w:ascii="Times New Roman" w:hAnsi="Times New Roman" w:cs="Times New Roman"/>
          <w:sz w:val="24"/>
          <w:szCs w:val="24"/>
        </w:rPr>
        <w:t>.  The model also included</w:t>
      </w:r>
      <w:r w:rsidR="00A71639">
        <w:rPr>
          <w:rFonts w:ascii="Times New Roman" w:hAnsi="Times New Roman" w:cs="Times New Roman"/>
          <w:sz w:val="24"/>
          <w:szCs w:val="24"/>
        </w:rPr>
        <w:t xml:space="preserve"> a </w:t>
      </w:r>
      <w:r w:rsidR="00F31891">
        <w:rPr>
          <w:rFonts w:ascii="Times New Roman" w:hAnsi="Times New Roman" w:cs="Times New Roman"/>
          <w:sz w:val="24"/>
          <w:szCs w:val="24"/>
        </w:rPr>
        <w:t>random intercept that allowed the controlled algal abundance to differ with respect to experimental block, nested within lake, and allowed variance of controlled algal abundance to differ among experimental blocks and between lakes</w:t>
      </w:r>
      <w:r w:rsidR="00565003" w:rsidRPr="00565003">
        <w:rPr>
          <w:rFonts w:ascii="Times New Roman" w:hAnsi="Times New Roman" w:cs="Times New Roman"/>
          <w:sz w:val="24"/>
          <w:szCs w:val="24"/>
        </w:rPr>
        <w:t xml:space="preserve"> </w:t>
      </w:r>
      <w:r w:rsidR="00F31891">
        <w:rPr>
          <w:rFonts w:ascii="Times New Roman" w:hAnsi="Times New Roman" w:cs="Times New Roman"/>
          <w:sz w:val="24"/>
          <w:szCs w:val="24"/>
        </w:rPr>
        <w:t>(</w:t>
      </w:r>
      <w:r w:rsidR="00565003">
        <w:rPr>
          <w:rFonts w:ascii="Times New Roman" w:hAnsi="Times New Roman" w:cs="Times New Roman"/>
          <w:sz w:val="24"/>
          <w:szCs w:val="24"/>
        </w:rPr>
        <w:t>Table 4</w:t>
      </w:r>
      <w:r w:rsidR="00A71639">
        <w:rPr>
          <w:rFonts w:ascii="Times New Roman" w:hAnsi="Times New Roman" w:cs="Times New Roman"/>
          <w:sz w:val="24"/>
          <w:szCs w:val="24"/>
        </w:rPr>
        <w:t>, Figure 4</w:t>
      </w:r>
      <w:r w:rsidR="00F31891">
        <w:rPr>
          <w:rFonts w:ascii="Times New Roman" w:hAnsi="Times New Roman" w:cs="Times New Roman"/>
          <w:sz w:val="24"/>
          <w:szCs w:val="24"/>
        </w:rPr>
        <w:t>)</w:t>
      </w:r>
      <w:r w:rsidR="00EA2345">
        <w:rPr>
          <w:rFonts w:ascii="Times New Roman" w:hAnsi="Times New Roman" w:cs="Times New Roman"/>
          <w:sz w:val="24"/>
          <w:szCs w:val="24"/>
        </w:rPr>
        <w:t xml:space="preserve">.  </w:t>
      </w:r>
    </w:p>
    <w:p w:rsidR="006B03C6" w:rsidRPr="00914179" w:rsidRDefault="008C0B7B" w:rsidP="008D3EF6">
      <w:pPr>
        <w:spacing w:line="480" w:lineRule="auto"/>
        <w:ind w:right="360" w:firstLine="720"/>
        <w:rPr>
          <w:rFonts w:ascii="Times New Roman" w:hAnsi="Times New Roman" w:cs="Times New Roman"/>
          <w:sz w:val="24"/>
          <w:szCs w:val="24"/>
        </w:rPr>
      </w:pPr>
      <w:ins w:id="583" w:author="Thomas Collier Smith" w:date="2014-11-23T23:19:00Z">
        <w:r>
          <w:rPr>
            <w:rFonts w:ascii="Times New Roman" w:hAnsi="Times New Roman" w:cs="Times New Roman"/>
            <w:sz w:val="24"/>
            <w:szCs w:val="24"/>
          </w:rPr>
          <w:t>Average tadpole biomass increased with increased tadpole abundance</w:t>
        </w:r>
      </w:ins>
      <w:ins w:id="584" w:author="Thomas Collier Smith" w:date="2014-11-23T23:22:00Z">
        <w:r>
          <w:rPr>
            <w:rFonts w:ascii="Times New Roman" w:hAnsi="Times New Roman" w:cs="Times New Roman"/>
            <w:sz w:val="24"/>
            <w:szCs w:val="24"/>
          </w:rPr>
          <w:t xml:space="preserve"> </w:t>
        </w:r>
        <w:r>
          <w:rPr>
            <w:rFonts w:ascii="Times New Roman" w:hAnsi="Times New Roman" w:cs="Times New Roman"/>
            <w:sz w:val="24"/>
            <w:szCs w:val="24"/>
          </w:rPr>
          <w:t>(Figure 5)</w:t>
        </w:r>
      </w:ins>
      <w:del w:id="585" w:author="Thomas Collier Smith" w:date="2014-11-23T23:19:00Z">
        <w:r w:rsidR="006B03C6" w:rsidDel="008C0B7B">
          <w:rPr>
            <w:rFonts w:ascii="Times New Roman" w:hAnsi="Times New Roman" w:cs="Times New Roman"/>
            <w:sz w:val="24"/>
            <w:szCs w:val="24"/>
          </w:rPr>
          <w:delText xml:space="preserve">Increased tadpole </w:delText>
        </w:r>
      </w:del>
      <w:del w:id="586" w:author="Thomas Collier Smith" w:date="2014-11-23T22:19:00Z">
        <w:r w:rsidR="006B03C6" w:rsidDel="009A0D57">
          <w:rPr>
            <w:rFonts w:ascii="Times New Roman" w:hAnsi="Times New Roman" w:cs="Times New Roman"/>
            <w:sz w:val="24"/>
            <w:szCs w:val="24"/>
          </w:rPr>
          <w:delText>density</w:delText>
        </w:r>
      </w:del>
      <w:del w:id="587" w:author="Thomas Collier Smith" w:date="2014-11-23T23:19:00Z">
        <w:r w:rsidR="006B03C6" w:rsidDel="008C0B7B">
          <w:rPr>
            <w:rFonts w:ascii="Times New Roman" w:hAnsi="Times New Roman" w:cs="Times New Roman"/>
            <w:sz w:val="24"/>
            <w:szCs w:val="24"/>
          </w:rPr>
          <w:delText xml:space="preserve"> was associated with higher average individual biomass</w:delText>
        </w:r>
        <w:r w:rsidR="006B03C6" w:rsidRPr="00B7378C" w:rsidDel="008C0B7B">
          <w:rPr>
            <w:rFonts w:ascii="Times New Roman" w:hAnsi="Times New Roman" w:cs="Times New Roman"/>
            <w:sz w:val="24"/>
            <w:szCs w:val="24"/>
          </w:rPr>
          <w:delText xml:space="preserve"> </w:delText>
        </w:r>
      </w:del>
      <w:del w:id="588" w:author="Thomas Collier Smith" w:date="2014-11-23T23:21:00Z">
        <w:r w:rsidR="006B03C6" w:rsidDel="008C0B7B">
          <w:rPr>
            <w:rFonts w:ascii="Times New Roman" w:hAnsi="Times New Roman" w:cs="Times New Roman"/>
            <w:sz w:val="24"/>
            <w:szCs w:val="24"/>
          </w:rPr>
          <w:delText xml:space="preserve">in LeConte, but </w:delText>
        </w:r>
      </w:del>
      <w:del w:id="589" w:author="Thomas Collier Smith" w:date="2014-11-23T23:19:00Z">
        <w:r w:rsidR="006B03C6" w:rsidDel="008C0B7B">
          <w:rPr>
            <w:rFonts w:ascii="Times New Roman" w:hAnsi="Times New Roman" w:cs="Times New Roman"/>
            <w:sz w:val="24"/>
            <w:szCs w:val="24"/>
          </w:rPr>
          <w:delText>was not so</w:delText>
        </w:r>
      </w:del>
      <w:del w:id="590" w:author="Thomas Collier Smith" w:date="2014-11-23T23:21:00Z">
        <w:r w:rsidR="006B03C6" w:rsidDel="008C0B7B">
          <w:rPr>
            <w:rFonts w:ascii="Times New Roman" w:hAnsi="Times New Roman" w:cs="Times New Roman"/>
            <w:sz w:val="24"/>
            <w:szCs w:val="24"/>
          </w:rPr>
          <w:delText xml:space="preserve"> in Spur </w:delText>
        </w:r>
      </w:del>
      <w:ins w:id="591" w:author="Thomas Collier Smith" w:date="2014-11-23T23:21:00Z">
        <w:r>
          <w:rPr>
            <w:rFonts w:ascii="Times New Roman" w:hAnsi="Times New Roman" w:cs="Times New Roman"/>
            <w:sz w:val="24"/>
            <w:szCs w:val="24"/>
          </w:rPr>
          <w:t xml:space="preserve"> but that relationship was confounded </w:t>
        </w:r>
        <w:proofErr w:type="spellStart"/>
        <w:r>
          <w:rPr>
            <w:rFonts w:ascii="Times New Roman" w:hAnsi="Times New Roman" w:cs="Times New Roman"/>
            <w:sz w:val="24"/>
            <w:szCs w:val="24"/>
          </w:rPr>
          <w:t>by</w:t>
        </w:r>
      </w:ins>
      <w:del w:id="592" w:author="Thomas Collier Smith" w:date="2014-11-23T23:22:00Z">
        <w:r w:rsidR="006B03C6" w:rsidDel="008C0B7B">
          <w:rPr>
            <w:rFonts w:ascii="Times New Roman" w:hAnsi="Times New Roman" w:cs="Times New Roman"/>
            <w:sz w:val="24"/>
            <w:szCs w:val="24"/>
          </w:rPr>
          <w:delText xml:space="preserve">(Figure </w:delText>
        </w:r>
      </w:del>
      <w:del w:id="593" w:author="Thomas Collier Smith" w:date="2014-11-23T23:20:00Z">
        <w:r w:rsidR="006B03C6" w:rsidDel="008C0B7B">
          <w:rPr>
            <w:rFonts w:ascii="Times New Roman" w:hAnsi="Times New Roman" w:cs="Times New Roman"/>
            <w:sz w:val="24"/>
            <w:szCs w:val="24"/>
          </w:rPr>
          <w:delText>6</w:delText>
        </w:r>
      </w:del>
      <w:del w:id="594" w:author="Thomas Collier Smith" w:date="2014-11-23T23:22:00Z">
        <w:r w:rsidR="006B03C6" w:rsidDel="008C0B7B">
          <w:rPr>
            <w:rFonts w:ascii="Times New Roman" w:hAnsi="Times New Roman" w:cs="Times New Roman"/>
            <w:sz w:val="24"/>
            <w:szCs w:val="24"/>
          </w:rPr>
          <w:delText xml:space="preserve">).  The </w:delText>
        </w:r>
      </w:del>
      <w:ins w:id="595" w:author="Thomas Collier Smith" w:date="2014-11-23T23:22:00Z">
        <w:r>
          <w:rPr>
            <w:rFonts w:ascii="Times New Roman" w:hAnsi="Times New Roman" w:cs="Times New Roman"/>
            <w:sz w:val="24"/>
            <w:szCs w:val="24"/>
          </w:rPr>
          <w:t>the</w:t>
        </w:r>
        <w:proofErr w:type="spellEnd"/>
        <w:r>
          <w:rPr>
            <w:rFonts w:ascii="Times New Roman" w:hAnsi="Times New Roman" w:cs="Times New Roman"/>
            <w:sz w:val="24"/>
            <w:szCs w:val="24"/>
          </w:rPr>
          <w:t xml:space="preserve"> interaction between </w:t>
        </w:r>
        <w:r>
          <w:rPr>
            <w:rFonts w:ascii="Times New Roman" w:hAnsi="Times New Roman" w:cs="Times New Roman"/>
            <w:sz w:val="24"/>
            <w:szCs w:val="24"/>
          </w:rPr>
          <w:t>tadpole abundance and lake</w:t>
        </w:r>
        <w:r>
          <w:rPr>
            <w:rFonts w:ascii="Times New Roman" w:hAnsi="Times New Roman" w:cs="Times New Roman"/>
            <w:sz w:val="24"/>
            <w:szCs w:val="24"/>
          </w:rPr>
          <w:t xml:space="preserve"> retained in the </w:t>
        </w:r>
      </w:ins>
      <w:r w:rsidR="006B03C6">
        <w:rPr>
          <w:rFonts w:ascii="Times New Roman" w:hAnsi="Times New Roman" w:cs="Times New Roman"/>
          <w:sz w:val="24"/>
          <w:szCs w:val="24"/>
        </w:rPr>
        <w:t xml:space="preserve">best fit linear mixed effect model </w:t>
      </w:r>
      <w:ins w:id="596" w:author="Thomas Collier Smith" w:date="2014-11-23T23:22:00Z">
        <w:r>
          <w:rPr>
            <w:rFonts w:ascii="Times New Roman" w:hAnsi="Times New Roman" w:cs="Times New Roman"/>
            <w:sz w:val="24"/>
            <w:szCs w:val="24"/>
          </w:rPr>
          <w:t>(Table 5)</w:t>
        </w:r>
      </w:ins>
      <w:ins w:id="597" w:author="Thomas Collier Smith" w:date="2014-11-23T23:24:00Z">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This model also </w:t>
        </w:r>
      </w:ins>
      <w:del w:id="598" w:author="Thomas Collier Smith" w:date="2014-11-23T23:25:00Z">
        <w:r w:rsidR="006B03C6" w:rsidDel="008C0B7B">
          <w:rPr>
            <w:rFonts w:ascii="Times New Roman" w:hAnsi="Times New Roman" w:cs="Times New Roman"/>
            <w:sz w:val="24"/>
            <w:szCs w:val="24"/>
          </w:rPr>
          <w:delText>included an interaction between</w:delText>
        </w:r>
      </w:del>
      <w:del w:id="599" w:author="Thomas Collier Smith" w:date="2014-11-23T23:22:00Z">
        <w:r w:rsidR="006B03C6" w:rsidDel="008C0B7B">
          <w:rPr>
            <w:rFonts w:ascii="Times New Roman" w:hAnsi="Times New Roman" w:cs="Times New Roman"/>
            <w:sz w:val="24"/>
            <w:szCs w:val="24"/>
          </w:rPr>
          <w:delText xml:space="preserve"> tadpole </w:delText>
        </w:r>
      </w:del>
      <w:del w:id="600" w:author="Thomas Collier Smith" w:date="2014-11-23T22:19:00Z">
        <w:r w:rsidR="006B03C6" w:rsidDel="009A0D57">
          <w:rPr>
            <w:rFonts w:ascii="Times New Roman" w:hAnsi="Times New Roman" w:cs="Times New Roman"/>
            <w:sz w:val="24"/>
            <w:szCs w:val="24"/>
          </w:rPr>
          <w:delText>density</w:delText>
        </w:r>
      </w:del>
      <w:del w:id="601" w:author="Thomas Collier Smith" w:date="2014-11-23T23:22:00Z">
        <w:r w:rsidR="006B03C6" w:rsidDel="008C0B7B">
          <w:rPr>
            <w:rFonts w:ascii="Times New Roman" w:hAnsi="Times New Roman" w:cs="Times New Roman"/>
            <w:sz w:val="24"/>
            <w:szCs w:val="24"/>
          </w:rPr>
          <w:delText xml:space="preserve"> and lake</w:delText>
        </w:r>
      </w:del>
      <w:del w:id="602" w:author="Thomas Collier Smith" w:date="2014-11-23T23:25:00Z">
        <w:r w:rsidR="006B03C6" w:rsidDel="008C0B7B">
          <w:rPr>
            <w:rFonts w:ascii="Times New Roman" w:hAnsi="Times New Roman" w:cs="Times New Roman"/>
            <w:sz w:val="24"/>
            <w:szCs w:val="24"/>
          </w:rPr>
          <w:delText xml:space="preserve">, as well as </w:delText>
        </w:r>
      </w:del>
      <w:r w:rsidR="006B03C6">
        <w:rPr>
          <w:rFonts w:ascii="Times New Roman" w:hAnsi="Times New Roman" w:cs="Times New Roman"/>
          <w:sz w:val="24"/>
          <w:szCs w:val="24"/>
        </w:rPr>
        <w:t xml:space="preserve">random intercepts and different variances for sampling blocks (Table </w:t>
      </w:r>
      <w:ins w:id="603" w:author="Thomas Collier Smith" w:date="2014-11-23T23:20:00Z">
        <w:r>
          <w:rPr>
            <w:rFonts w:ascii="Times New Roman" w:hAnsi="Times New Roman" w:cs="Times New Roman"/>
            <w:sz w:val="24"/>
            <w:szCs w:val="24"/>
          </w:rPr>
          <w:t>5</w:t>
        </w:r>
      </w:ins>
      <w:del w:id="604" w:author="Thomas Collier Smith" w:date="2014-11-23T23:20:00Z">
        <w:r w:rsidR="006B03C6" w:rsidDel="008C0B7B">
          <w:rPr>
            <w:rFonts w:ascii="Times New Roman" w:hAnsi="Times New Roman" w:cs="Times New Roman"/>
            <w:sz w:val="24"/>
            <w:szCs w:val="24"/>
          </w:rPr>
          <w:delText>6</w:delText>
        </w:r>
      </w:del>
      <w:r w:rsidR="006B03C6">
        <w:rPr>
          <w:rFonts w:ascii="Times New Roman" w:hAnsi="Times New Roman" w:cs="Times New Roman"/>
          <w:sz w:val="24"/>
          <w:szCs w:val="24"/>
        </w:rPr>
        <w:t>).</w:t>
      </w:r>
      <w:proofErr w:type="gramEnd"/>
      <w:r w:rsidR="006B03C6">
        <w:rPr>
          <w:rFonts w:ascii="Times New Roman" w:hAnsi="Times New Roman" w:cs="Times New Roman"/>
          <w:sz w:val="24"/>
          <w:szCs w:val="24"/>
        </w:rPr>
        <w:t xml:space="preserve">  Separate linear mixed effect models for each lake clarified the interaction, illustrating that tadpole </w:t>
      </w:r>
      <w:del w:id="605" w:author="Thomas Collier Smith" w:date="2014-11-23T22:19:00Z">
        <w:r w:rsidR="006B03C6" w:rsidDel="009A0D57">
          <w:rPr>
            <w:rFonts w:ascii="Times New Roman" w:hAnsi="Times New Roman" w:cs="Times New Roman"/>
            <w:sz w:val="24"/>
            <w:szCs w:val="24"/>
          </w:rPr>
          <w:delText>density</w:delText>
        </w:r>
      </w:del>
      <w:ins w:id="606" w:author="Thomas Collier Smith" w:date="2014-11-23T22:19:00Z">
        <w:r w:rsidR="009A0D57">
          <w:rPr>
            <w:rFonts w:ascii="Times New Roman" w:hAnsi="Times New Roman" w:cs="Times New Roman"/>
            <w:sz w:val="24"/>
            <w:szCs w:val="24"/>
          </w:rPr>
          <w:t>abundance</w:t>
        </w:r>
      </w:ins>
      <w:r w:rsidR="006B03C6">
        <w:rPr>
          <w:rFonts w:ascii="Times New Roman" w:hAnsi="Times New Roman" w:cs="Times New Roman"/>
          <w:sz w:val="24"/>
          <w:szCs w:val="24"/>
        </w:rPr>
        <w:t xml:space="preserve"> enhanced tadpole biomass only in LeConte (</w:t>
      </w:r>
      <w:ins w:id="607" w:author="Thomas Collier Smith" w:date="2014-11-23T23:21:00Z">
        <w:r>
          <w:rPr>
            <w:rFonts w:ascii="Times New Roman" w:hAnsi="Times New Roman" w:cs="Times New Roman"/>
            <w:sz w:val="24"/>
            <w:szCs w:val="24"/>
          </w:rPr>
          <w:t xml:space="preserve">Figure 5, </w:t>
        </w:r>
      </w:ins>
      <w:r w:rsidR="006B03C6">
        <w:rPr>
          <w:rFonts w:ascii="Times New Roman" w:hAnsi="Times New Roman" w:cs="Times New Roman"/>
          <w:sz w:val="24"/>
          <w:szCs w:val="24"/>
        </w:rPr>
        <w:t xml:space="preserve">Table </w:t>
      </w:r>
      <w:del w:id="608" w:author="Thomas Collier Smith" w:date="2014-11-23T23:22:00Z">
        <w:r w:rsidR="006B03C6" w:rsidDel="008C0B7B">
          <w:rPr>
            <w:rFonts w:ascii="Times New Roman" w:hAnsi="Times New Roman" w:cs="Times New Roman"/>
            <w:sz w:val="24"/>
            <w:szCs w:val="24"/>
          </w:rPr>
          <w:delText>7</w:delText>
        </w:r>
      </w:del>
      <w:ins w:id="609" w:author="Thomas Collier Smith" w:date="2014-11-23T23:22:00Z">
        <w:r>
          <w:rPr>
            <w:rFonts w:ascii="Times New Roman" w:hAnsi="Times New Roman" w:cs="Times New Roman"/>
            <w:sz w:val="24"/>
            <w:szCs w:val="24"/>
          </w:rPr>
          <w:t>6</w:t>
        </w:r>
      </w:ins>
      <w:r w:rsidR="006B03C6">
        <w:rPr>
          <w:rFonts w:ascii="Times New Roman" w:hAnsi="Times New Roman" w:cs="Times New Roman"/>
          <w:sz w:val="24"/>
          <w:szCs w:val="24"/>
        </w:rPr>
        <w:t xml:space="preserve">).  The coefficient for tadpole </w:t>
      </w:r>
      <w:del w:id="610" w:author="Thomas Collier Smith" w:date="2014-11-23T22:19:00Z">
        <w:r w:rsidR="006B03C6" w:rsidDel="009A0D57">
          <w:rPr>
            <w:rFonts w:ascii="Times New Roman" w:hAnsi="Times New Roman" w:cs="Times New Roman"/>
            <w:sz w:val="24"/>
            <w:szCs w:val="24"/>
          </w:rPr>
          <w:delText>density</w:delText>
        </w:r>
      </w:del>
      <w:ins w:id="611" w:author="Thomas Collier Smith" w:date="2014-11-23T22:19:00Z">
        <w:r w:rsidR="009A0D57">
          <w:rPr>
            <w:rFonts w:ascii="Times New Roman" w:hAnsi="Times New Roman" w:cs="Times New Roman"/>
            <w:sz w:val="24"/>
            <w:szCs w:val="24"/>
          </w:rPr>
          <w:t>abundance</w:t>
        </w:r>
      </w:ins>
      <w:r w:rsidR="006B03C6">
        <w:rPr>
          <w:rFonts w:ascii="Times New Roman" w:hAnsi="Times New Roman" w:cs="Times New Roman"/>
          <w:sz w:val="24"/>
          <w:szCs w:val="24"/>
        </w:rPr>
        <w:t xml:space="preserve"> in this model suggests that, in LeConte, </w:t>
      </w:r>
      <w:ins w:id="612" w:author="Thomas Collier Smith" w:date="2014-11-23T23:26:00Z">
        <w:r>
          <w:rPr>
            <w:rFonts w:ascii="Times New Roman" w:hAnsi="Times New Roman" w:cs="Times New Roman"/>
            <w:sz w:val="24"/>
            <w:szCs w:val="24"/>
          </w:rPr>
          <w:t xml:space="preserve">an </w:t>
        </w:r>
        <w:r>
          <w:rPr>
            <w:rFonts w:ascii="Times New Roman" w:hAnsi="Times New Roman" w:cs="Times New Roman"/>
            <w:sz w:val="24"/>
            <w:szCs w:val="24"/>
          </w:rPr>
          <w:lastRenderedPageBreak/>
          <w:t xml:space="preserve">increase of </w:t>
        </w:r>
      </w:ins>
      <w:r w:rsidR="006B03C6">
        <w:rPr>
          <w:rFonts w:ascii="Times New Roman" w:hAnsi="Times New Roman" w:cs="Times New Roman"/>
          <w:sz w:val="24"/>
          <w:szCs w:val="24"/>
        </w:rPr>
        <w:t xml:space="preserve">4 tadpoles </w:t>
      </w:r>
      <w:ins w:id="613" w:author="Thomas Collier Smith" w:date="2014-11-23T23:26:00Z">
        <w:r>
          <w:rPr>
            <w:rFonts w:ascii="Times New Roman" w:hAnsi="Times New Roman" w:cs="Times New Roman"/>
            <w:sz w:val="24"/>
            <w:szCs w:val="24"/>
          </w:rPr>
          <w:t xml:space="preserve">correlates to </w:t>
        </w:r>
      </w:ins>
      <w:del w:id="614" w:author="Thomas Collier Smith" w:date="2014-11-23T23:26:00Z">
        <w:r w:rsidR="006B03C6" w:rsidDel="008C0B7B">
          <w:rPr>
            <w:rFonts w:ascii="Times New Roman" w:hAnsi="Times New Roman" w:cs="Times New Roman"/>
            <w:sz w:val="24"/>
            <w:szCs w:val="24"/>
          </w:rPr>
          <w:delText xml:space="preserve">can </w:delText>
        </w:r>
      </w:del>
      <w:ins w:id="615" w:author="Thomas Collier Smith" w:date="2014-11-23T23:26:00Z">
        <w:r>
          <w:rPr>
            <w:rFonts w:ascii="Times New Roman" w:hAnsi="Times New Roman" w:cs="Times New Roman"/>
            <w:sz w:val="24"/>
            <w:szCs w:val="24"/>
          </w:rPr>
          <w:t>a 1 mg</w:t>
        </w:r>
        <w:r>
          <w:rPr>
            <w:rFonts w:ascii="Times New Roman" w:hAnsi="Times New Roman" w:cs="Times New Roman"/>
            <w:sz w:val="24"/>
            <w:szCs w:val="24"/>
          </w:rPr>
          <w:t xml:space="preserve"> </w:t>
        </w:r>
      </w:ins>
      <w:r w:rsidR="006B03C6">
        <w:rPr>
          <w:rFonts w:ascii="Times New Roman" w:hAnsi="Times New Roman" w:cs="Times New Roman"/>
          <w:sz w:val="24"/>
          <w:szCs w:val="24"/>
        </w:rPr>
        <w:t xml:space="preserve">increase </w:t>
      </w:r>
      <w:ins w:id="616" w:author="Thomas Collier Smith" w:date="2014-11-23T23:26:00Z">
        <w:r>
          <w:rPr>
            <w:rFonts w:ascii="Times New Roman" w:hAnsi="Times New Roman" w:cs="Times New Roman"/>
            <w:sz w:val="24"/>
            <w:szCs w:val="24"/>
          </w:rPr>
          <w:t xml:space="preserve">in average </w:t>
        </w:r>
      </w:ins>
      <w:del w:id="617" w:author="Thomas Collier Smith" w:date="2014-11-23T23:26:00Z">
        <w:r w:rsidR="006B03C6" w:rsidDel="008C0B7B">
          <w:rPr>
            <w:rFonts w:ascii="Times New Roman" w:hAnsi="Times New Roman" w:cs="Times New Roman"/>
            <w:sz w:val="24"/>
            <w:szCs w:val="24"/>
          </w:rPr>
          <w:delText xml:space="preserve">the </w:delText>
        </w:r>
      </w:del>
      <w:r w:rsidR="006B03C6">
        <w:rPr>
          <w:rFonts w:ascii="Times New Roman" w:hAnsi="Times New Roman" w:cs="Times New Roman"/>
          <w:sz w:val="24"/>
          <w:szCs w:val="24"/>
        </w:rPr>
        <w:t xml:space="preserve">biomass </w:t>
      </w:r>
      <w:proofErr w:type="gramStart"/>
      <w:r w:rsidR="006B03C6">
        <w:rPr>
          <w:rFonts w:ascii="Times New Roman" w:hAnsi="Times New Roman" w:cs="Times New Roman"/>
          <w:sz w:val="24"/>
          <w:szCs w:val="24"/>
        </w:rPr>
        <w:t>of a tadpole</w:t>
      </w:r>
      <w:ins w:id="618" w:author="Thomas Collier Smith" w:date="2014-11-23T23:26:00Z">
        <w:r>
          <w:rPr>
            <w:rFonts w:ascii="Times New Roman" w:hAnsi="Times New Roman" w:cs="Times New Roman"/>
            <w:sz w:val="24"/>
            <w:szCs w:val="24"/>
          </w:rPr>
          <w:t>s</w:t>
        </w:r>
      </w:ins>
      <w:proofErr w:type="gramEnd"/>
      <w:del w:id="619" w:author="Thomas Collier Smith" w:date="2014-11-23T23:26:00Z">
        <w:r w:rsidR="006B03C6" w:rsidDel="008C0B7B">
          <w:rPr>
            <w:rFonts w:ascii="Times New Roman" w:hAnsi="Times New Roman" w:cs="Times New Roman"/>
            <w:sz w:val="24"/>
            <w:szCs w:val="24"/>
          </w:rPr>
          <w:delText xml:space="preserve"> by 1 mg</w:delText>
        </w:r>
      </w:del>
      <w:r w:rsidR="006B03C6">
        <w:rPr>
          <w:rFonts w:ascii="Times New Roman" w:hAnsi="Times New Roman" w:cs="Times New Roman"/>
          <w:sz w:val="24"/>
          <w:szCs w:val="24"/>
        </w:rPr>
        <w:t xml:space="preserve">.  Mayfly </w:t>
      </w:r>
      <w:del w:id="620" w:author="Thomas Collier Smith" w:date="2014-11-23T22:19:00Z">
        <w:r w:rsidR="006B03C6" w:rsidDel="009A0D57">
          <w:rPr>
            <w:rFonts w:ascii="Times New Roman" w:hAnsi="Times New Roman" w:cs="Times New Roman"/>
            <w:sz w:val="24"/>
            <w:szCs w:val="24"/>
          </w:rPr>
          <w:delText>density</w:delText>
        </w:r>
      </w:del>
      <w:ins w:id="621" w:author="Thomas Collier Smith" w:date="2014-11-23T22:19:00Z">
        <w:r w:rsidR="009A0D57">
          <w:rPr>
            <w:rFonts w:ascii="Times New Roman" w:hAnsi="Times New Roman" w:cs="Times New Roman"/>
            <w:sz w:val="24"/>
            <w:szCs w:val="24"/>
          </w:rPr>
          <w:t>abundance</w:t>
        </w:r>
      </w:ins>
      <w:r w:rsidR="006B03C6">
        <w:rPr>
          <w:rFonts w:ascii="Times New Roman" w:hAnsi="Times New Roman" w:cs="Times New Roman"/>
          <w:sz w:val="24"/>
          <w:szCs w:val="24"/>
        </w:rPr>
        <w:t xml:space="preserve"> did not affect tadpole biomass.</w:t>
      </w:r>
    </w:p>
    <w:p w:rsidR="00016E22" w:rsidRDefault="0091417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field enclosures, higher tadpole and mayfly densities reduced body length of mayfly nymphs (Figure </w:t>
      </w:r>
      <w:r w:rsidR="004F2539">
        <w:rPr>
          <w:rFonts w:ascii="Times New Roman" w:hAnsi="Times New Roman" w:cs="Times New Roman"/>
          <w:sz w:val="24"/>
          <w:szCs w:val="24"/>
        </w:rPr>
        <w:t>5</w:t>
      </w:r>
      <w:r>
        <w:rPr>
          <w:rFonts w:ascii="Times New Roman" w:hAnsi="Times New Roman" w:cs="Times New Roman"/>
          <w:sz w:val="24"/>
          <w:szCs w:val="24"/>
        </w:rPr>
        <w:t xml:space="preserve">).  </w:t>
      </w:r>
      <w:r w:rsidR="00BF59AA">
        <w:rPr>
          <w:rFonts w:ascii="Times New Roman" w:hAnsi="Times New Roman" w:cs="Times New Roman"/>
          <w:sz w:val="24"/>
          <w:szCs w:val="24"/>
        </w:rPr>
        <w:t xml:space="preserve">Tadpole presence reduced mayfly length by 6-17% in </w:t>
      </w:r>
      <w:del w:id="622" w:author="Thomas Collier Smith" w:date="2014-11-23T20:22:00Z">
        <w:r w:rsidR="00BF59AA" w:rsidRPr="00BF59AA" w:rsidDel="0008798F">
          <w:rPr>
            <w:rFonts w:ascii="Times New Roman" w:hAnsi="Times New Roman" w:cs="Times New Roman"/>
            <w:i/>
            <w:sz w:val="24"/>
            <w:szCs w:val="24"/>
          </w:rPr>
          <w:delText>Ameletus spp.</w:delText>
        </w:r>
      </w:del>
      <w:ins w:id="623" w:author="Thomas Collier Smith" w:date="2014-11-23T20:22:00Z">
        <w:r w:rsidR="0008798F">
          <w:rPr>
            <w:rFonts w:ascii="Times New Roman" w:hAnsi="Times New Roman" w:cs="Times New Roman"/>
            <w:i/>
            <w:sz w:val="24"/>
            <w:szCs w:val="24"/>
          </w:rPr>
          <w:t xml:space="preserve">Ameletus </w:t>
        </w:r>
        <w:proofErr w:type="spellStart"/>
        <w:r w:rsidR="0008798F">
          <w:rPr>
            <w:rFonts w:ascii="Times New Roman" w:hAnsi="Times New Roman" w:cs="Times New Roman"/>
            <w:i/>
            <w:sz w:val="24"/>
            <w:szCs w:val="24"/>
          </w:rPr>
          <w:t>edmundsi</w:t>
        </w:r>
      </w:ins>
      <w:proofErr w:type="spellEnd"/>
      <w:r w:rsidR="00BF59AA">
        <w:rPr>
          <w:rFonts w:ascii="Times New Roman" w:hAnsi="Times New Roman" w:cs="Times New Roman"/>
          <w:sz w:val="24"/>
          <w:szCs w:val="24"/>
        </w:rPr>
        <w:t xml:space="preserve"> in LeConte, but had no effect on either species in Spur.  Higher mayfly </w:t>
      </w:r>
      <w:del w:id="624" w:author="Thomas Collier Smith" w:date="2014-11-23T22:19:00Z">
        <w:r w:rsidR="00BF59AA" w:rsidDel="009A0D57">
          <w:rPr>
            <w:rFonts w:ascii="Times New Roman" w:hAnsi="Times New Roman" w:cs="Times New Roman"/>
            <w:sz w:val="24"/>
            <w:szCs w:val="24"/>
          </w:rPr>
          <w:delText>density</w:delText>
        </w:r>
      </w:del>
      <w:ins w:id="625" w:author="Thomas Collier Smith" w:date="2014-11-23T22:19:00Z">
        <w:r w:rsidR="009A0D57">
          <w:rPr>
            <w:rFonts w:ascii="Times New Roman" w:hAnsi="Times New Roman" w:cs="Times New Roman"/>
            <w:sz w:val="24"/>
            <w:szCs w:val="24"/>
          </w:rPr>
          <w:t>abundance</w:t>
        </w:r>
      </w:ins>
      <w:r w:rsidR="00BF59AA">
        <w:rPr>
          <w:rFonts w:ascii="Times New Roman" w:hAnsi="Times New Roman" w:cs="Times New Roman"/>
          <w:sz w:val="24"/>
          <w:szCs w:val="24"/>
        </w:rPr>
        <w:t xml:space="preserve"> reduced mayfly length by 8-23% for </w:t>
      </w:r>
      <w:del w:id="626" w:author="Thomas Collier Smith" w:date="2014-11-23T20:22:00Z">
        <w:r w:rsidR="00BF59AA" w:rsidRPr="00BF59AA" w:rsidDel="0008798F">
          <w:rPr>
            <w:rFonts w:ascii="Times New Roman" w:hAnsi="Times New Roman" w:cs="Times New Roman"/>
            <w:i/>
            <w:sz w:val="24"/>
            <w:szCs w:val="24"/>
          </w:rPr>
          <w:delText>Ameletus</w:delText>
        </w:r>
        <w:r w:rsidR="00BF59AA" w:rsidDel="0008798F">
          <w:rPr>
            <w:rFonts w:ascii="Times New Roman" w:hAnsi="Times New Roman" w:cs="Times New Roman"/>
            <w:sz w:val="24"/>
            <w:szCs w:val="24"/>
          </w:rPr>
          <w:delText xml:space="preserve"> </w:delText>
        </w:r>
        <w:r w:rsidR="00BF59AA" w:rsidRPr="00BF59AA" w:rsidDel="0008798F">
          <w:rPr>
            <w:rFonts w:ascii="Times New Roman" w:hAnsi="Times New Roman" w:cs="Times New Roman"/>
            <w:i/>
            <w:sz w:val="24"/>
            <w:szCs w:val="24"/>
          </w:rPr>
          <w:delText>spp</w:delText>
        </w:r>
        <w:r w:rsidR="00BF59AA" w:rsidDel="0008798F">
          <w:rPr>
            <w:rFonts w:ascii="Times New Roman" w:hAnsi="Times New Roman" w:cs="Times New Roman"/>
            <w:sz w:val="24"/>
            <w:szCs w:val="24"/>
          </w:rPr>
          <w:delText>.</w:delText>
        </w:r>
      </w:del>
      <w:ins w:id="627" w:author="Thomas Collier Smith" w:date="2014-11-23T20:22:00Z">
        <w:r w:rsidR="0008798F">
          <w:rPr>
            <w:rFonts w:ascii="Times New Roman" w:hAnsi="Times New Roman" w:cs="Times New Roman"/>
            <w:i/>
            <w:sz w:val="24"/>
            <w:szCs w:val="24"/>
          </w:rPr>
          <w:t xml:space="preserve">Ameletus </w:t>
        </w:r>
        <w:proofErr w:type="spellStart"/>
        <w:r w:rsidR="0008798F">
          <w:rPr>
            <w:rFonts w:ascii="Times New Roman" w:hAnsi="Times New Roman" w:cs="Times New Roman"/>
            <w:i/>
            <w:sz w:val="24"/>
            <w:szCs w:val="24"/>
          </w:rPr>
          <w:t>edmundsi</w:t>
        </w:r>
      </w:ins>
      <w:proofErr w:type="spellEnd"/>
      <w:r w:rsidR="00BF59AA">
        <w:rPr>
          <w:rFonts w:ascii="Times New Roman" w:hAnsi="Times New Roman" w:cs="Times New Roman"/>
          <w:sz w:val="24"/>
          <w:szCs w:val="24"/>
        </w:rPr>
        <w:t xml:space="preserve"> in LeConte, and 8-10% for </w:t>
      </w:r>
      <w:r w:rsidR="00BF59AA" w:rsidRPr="00BF59AA">
        <w:rPr>
          <w:rFonts w:ascii="Times New Roman" w:hAnsi="Times New Roman" w:cs="Times New Roman"/>
          <w:i/>
          <w:sz w:val="24"/>
          <w:szCs w:val="24"/>
        </w:rPr>
        <w:t>C. ferrugineus</w:t>
      </w:r>
      <w:r w:rsidR="00BF59AA">
        <w:rPr>
          <w:rFonts w:ascii="Times New Roman" w:hAnsi="Times New Roman" w:cs="Times New Roman"/>
          <w:sz w:val="24"/>
          <w:szCs w:val="24"/>
        </w:rPr>
        <w:t xml:space="preserve"> </w:t>
      </w:r>
      <w:proofErr w:type="gramStart"/>
      <w:r w:rsidR="00BF59AA">
        <w:rPr>
          <w:rFonts w:ascii="Times New Roman" w:hAnsi="Times New Roman" w:cs="Times New Roman"/>
          <w:sz w:val="24"/>
          <w:szCs w:val="24"/>
        </w:rPr>
        <w:t>Spur</w:t>
      </w:r>
      <w:proofErr w:type="gramEnd"/>
      <w:r w:rsidR="00BF59AA">
        <w:rPr>
          <w:rFonts w:ascii="Times New Roman" w:hAnsi="Times New Roman" w:cs="Times New Roman"/>
          <w:sz w:val="24"/>
          <w:szCs w:val="24"/>
        </w:rPr>
        <w:t xml:space="preserve">.  Because of the difference in mayfly species relative abundance in the two lakes, the best fit generalized least squares model included an interaction between </w:t>
      </w:r>
      <w:ins w:id="628" w:author="Thomas Collier Smith" w:date="2014-11-23T23:28:00Z">
        <w:r w:rsidR="00792C5C">
          <w:rPr>
            <w:rFonts w:ascii="Times New Roman" w:hAnsi="Times New Roman" w:cs="Times New Roman"/>
            <w:sz w:val="24"/>
            <w:szCs w:val="24"/>
          </w:rPr>
          <w:t>mayfly species composition and</w:t>
        </w:r>
        <w:r w:rsidR="00792C5C">
          <w:rPr>
            <w:rFonts w:ascii="Times New Roman" w:hAnsi="Times New Roman" w:cs="Times New Roman"/>
            <w:sz w:val="24"/>
            <w:szCs w:val="24"/>
          </w:rPr>
          <w:t xml:space="preserve"> </w:t>
        </w:r>
      </w:ins>
      <w:r w:rsidR="00BF59AA">
        <w:rPr>
          <w:rFonts w:ascii="Times New Roman" w:hAnsi="Times New Roman" w:cs="Times New Roman"/>
          <w:sz w:val="24"/>
          <w:szCs w:val="24"/>
        </w:rPr>
        <w:t>lake</w:t>
      </w:r>
      <w:del w:id="629" w:author="Thomas Collier Smith" w:date="2014-11-23T23:28:00Z">
        <w:r w:rsidR="00BF59AA" w:rsidDel="00792C5C">
          <w:rPr>
            <w:rFonts w:ascii="Times New Roman" w:hAnsi="Times New Roman" w:cs="Times New Roman"/>
            <w:sz w:val="24"/>
            <w:szCs w:val="24"/>
          </w:rPr>
          <w:delText xml:space="preserve"> and mayfly species</w:delText>
        </w:r>
      </w:del>
      <w:r w:rsidR="00BF59AA">
        <w:rPr>
          <w:rFonts w:ascii="Times New Roman" w:hAnsi="Times New Roman" w:cs="Times New Roman"/>
          <w:sz w:val="24"/>
          <w:szCs w:val="24"/>
        </w:rPr>
        <w:t xml:space="preserve">; this model also allowed for different variances of mayfly length across the gradient of tadpole </w:t>
      </w:r>
      <w:del w:id="630" w:author="Thomas Collier Smith" w:date="2014-11-23T22:20:00Z">
        <w:r w:rsidR="00BF59AA" w:rsidDel="009A0D57">
          <w:rPr>
            <w:rFonts w:ascii="Times New Roman" w:hAnsi="Times New Roman" w:cs="Times New Roman"/>
            <w:sz w:val="24"/>
            <w:szCs w:val="24"/>
          </w:rPr>
          <w:delText>density</w:delText>
        </w:r>
      </w:del>
      <w:ins w:id="631" w:author="Thomas Collier Smith" w:date="2014-11-23T22:20:00Z">
        <w:r w:rsidR="009A0D57">
          <w:rPr>
            <w:rFonts w:ascii="Times New Roman" w:hAnsi="Times New Roman" w:cs="Times New Roman"/>
            <w:sz w:val="24"/>
            <w:szCs w:val="24"/>
          </w:rPr>
          <w:t>abundance</w:t>
        </w:r>
      </w:ins>
      <w:r w:rsidR="00BF59AA">
        <w:rPr>
          <w:rFonts w:ascii="Times New Roman" w:hAnsi="Times New Roman" w:cs="Times New Roman"/>
          <w:sz w:val="24"/>
          <w:szCs w:val="24"/>
        </w:rPr>
        <w:t xml:space="preserve"> and between the two species (Table </w:t>
      </w:r>
      <w:ins w:id="632" w:author="Thomas Collier Smith" w:date="2014-11-23T23:29:00Z">
        <w:r w:rsidR="00792C5C">
          <w:rPr>
            <w:rFonts w:ascii="Times New Roman" w:hAnsi="Times New Roman" w:cs="Times New Roman"/>
            <w:sz w:val="24"/>
            <w:szCs w:val="24"/>
          </w:rPr>
          <w:t>7</w:t>
        </w:r>
      </w:ins>
      <w:del w:id="633" w:author="Thomas Collier Smith" w:date="2014-11-23T23:29:00Z">
        <w:r w:rsidR="00BF59AA" w:rsidDel="00792C5C">
          <w:rPr>
            <w:rFonts w:ascii="Times New Roman" w:hAnsi="Times New Roman" w:cs="Times New Roman"/>
            <w:sz w:val="24"/>
            <w:szCs w:val="24"/>
          </w:rPr>
          <w:delText>5</w:delText>
        </w:r>
      </w:del>
      <w:r w:rsidR="00BF59AA">
        <w:rPr>
          <w:rFonts w:ascii="Times New Roman" w:hAnsi="Times New Roman" w:cs="Times New Roman"/>
          <w:sz w:val="24"/>
          <w:szCs w:val="24"/>
        </w:rPr>
        <w:t xml:space="preserve">).  </w:t>
      </w:r>
      <w:r>
        <w:rPr>
          <w:rFonts w:ascii="Times New Roman" w:hAnsi="Times New Roman" w:cs="Times New Roman"/>
          <w:sz w:val="24"/>
          <w:szCs w:val="24"/>
        </w:rPr>
        <w:t xml:space="preserve">While mayflies differed in size between LeConte and Spur, this may have been due to differences in phenology; </w:t>
      </w:r>
      <w:ins w:id="634" w:author="Thomas Collier Smith" w:date="2014-11-23T23:29:00Z">
        <w:r w:rsidR="00792C5C">
          <w:rPr>
            <w:rFonts w:ascii="Times New Roman" w:hAnsi="Times New Roman" w:cs="Times New Roman"/>
            <w:sz w:val="24"/>
            <w:szCs w:val="24"/>
          </w:rPr>
          <w:t xml:space="preserve">since </w:t>
        </w:r>
      </w:ins>
      <w:r>
        <w:rPr>
          <w:rFonts w:ascii="Times New Roman" w:hAnsi="Times New Roman" w:cs="Times New Roman"/>
          <w:sz w:val="24"/>
          <w:szCs w:val="24"/>
        </w:rPr>
        <w:t xml:space="preserve">we did not quantify instars of mayfly nymphs, </w:t>
      </w:r>
      <w:del w:id="635" w:author="Thomas Collier Smith" w:date="2014-11-23T23:29:00Z">
        <w:r w:rsidDel="00792C5C">
          <w:rPr>
            <w:rFonts w:ascii="Times New Roman" w:hAnsi="Times New Roman" w:cs="Times New Roman"/>
            <w:sz w:val="24"/>
            <w:szCs w:val="24"/>
          </w:rPr>
          <w:delText xml:space="preserve">so </w:delText>
        </w:r>
      </w:del>
      <w:r>
        <w:rPr>
          <w:rFonts w:ascii="Times New Roman" w:hAnsi="Times New Roman" w:cs="Times New Roman"/>
          <w:sz w:val="24"/>
          <w:szCs w:val="24"/>
        </w:rPr>
        <w:t>we cannot address that difference</w:t>
      </w:r>
      <w:ins w:id="636" w:author="Thomas Collier Smith" w:date="2014-11-23T23:29:00Z">
        <w:r w:rsidR="00792C5C">
          <w:rPr>
            <w:rFonts w:ascii="Times New Roman" w:hAnsi="Times New Roman" w:cs="Times New Roman"/>
            <w:sz w:val="24"/>
            <w:szCs w:val="24"/>
          </w:rPr>
          <w:t xml:space="preserve"> as a result of competition</w:t>
        </w:r>
      </w:ins>
      <w:r>
        <w:rPr>
          <w:rFonts w:ascii="Times New Roman" w:hAnsi="Times New Roman" w:cs="Times New Roman"/>
          <w:sz w:val="24"/>
          <w:szCs w:val="24"/>
        </w:rPr>
        <w:t xml:space="preserve">.  </w:t>
      </w:r>
    </w:p>
    <w:p w:rsidR="00EE1445" w:rsidRDefault="003E2376" w:rsidP="008D3EF6">
      <w:pPr>
        <w:spacing w:line="480" w:lineRule="auto"/>
        <w:ind w:right="360" w:firstLine="720"/>
        <w:rPr>
          <w:rFonts w:ascii="Times New Roman" w:hAnsi="Times New Roman" w:cs="Times New Roman"/>
          <w:noProof/>
          <w:sz w:val="24"/>
          <w:szCs w:val="24"/>
        </w:rPr>
      </w:pPr>
      <w:proofErr w:type="gramStart"/>
      <w:r>
        <w:rPr>
          <w:rFonts w:ascii="Times New Roman" w:hAnsi="Times New Roman" w:cs="Times New Roman"/>
          <w:i/>
          <w:sz w:val="24"/>
          <w:szCs w:val="24"/>
        </w:rPr>
        <w:t>Mesocosm experiment.</w:t>
      </w:r>
      <w:proofErr w:type="gramEnd"/>
      <w:r>
        <w:rPr>
          <w:rFonts w:ascii="Times New Roman" w:hAnsi="Times New Roman" w:cs="Times New Roman"/>
          <w:i/>
          <w:sz w:val="24"/>
          <w:szCs w:val="24"/>
        </w:rPr>
        <w:t xml:space="preserve"> – </w:t>
      </w:r>
      <w:r w:rsidR="003E73A3">
        <w:rPr>
          <w:rFonts w:ascii="Times New Roman" w:hAnsi="Times New Roman" w:cs="Times New Roman"/>
          <w:noProof/>
          <w:sz w:val="24"/>
          <w:szCs w:val="24"/>
        </w:rPr>
        <w:t xml:space="preserve">In the 2010 mesocosm experiment, </w:t>
      </w:r>
      <w:r w:rsidR="00775C68">
        <w:rPr>
          <w:rFonts w:ascii="Times New Roman" w:hAnsi="Times New Roman" w:cs="Times New Roman"/>
          <w:noProof/>
          <w:sz w:val="24"/>
          <w:szCs w:val="24"/>
        </w:rPr>
        <w:t>tadpole</w:t>
      </w:r>
      <w:r w:rsidR="006B03C6">
        <w:rPr>
          <w:rFonts w:ascii="Times New Roman" w:hAnsi="Times New Roman" w:cs="Times New Roman"/>
          <w:noProof/>
          <w:sz w:val="24"/>
          <w:szCs w:val="24"/>
        </w:rPr>
        <w:t xml:space="preserve"> presence</w:t>
      </w:r>
      <w:r w:rsidR="00775C68">
        <w:rPr>
          <w:rFonts w:ascii="Times New Roman" w:hAnsi="Times New Roman" w:cs="Times New Roman"/>
          <w:noProof/>
          <w:sz w:val="24"/>
          <w:szCs w:val="24"/>
        </w:rPr>
        <w:t xml:space="preserve"> alone reduced algal abundance by</w:t>
      </w:r>
      <w:r w:rsidR="00076062">
        <w:rPr>
          <w:rFonts w:ascii="Times New Roman" w:hAnsi="Times New Roman" w:cs="Times New Roman"/>
          <w:noProof/>
          <w:sz w:val="24"/>
          <w:szCs w:val="24"/>
        </w:rPr>
        <w:t xml:space="preserve"> 50%</w:t>
      </w:r>
      <w:r w:rsidR="005F0F38">
        <w:rPr>
          <w:rFonts w:ascii="Times New Roman" w:hAnsi="Times New Roman" w:cs="Times New Roman"/>
          <w:noProof/>
          <w:sz w:val="24"/>
          <w:szCs w:val="24"/>
        </w:rPr>
        <w:t xml:space="preserve"> (Figure </w:t>
      </w:r>
      <w:r w:rsidR="006B03C6">
        <w:rPr>
          <w:rFonts w:ascii="Times New Roman" w:hAnsi="Times New Roman" w:cs="Times New Roman"/>
          <w:noProof/>
          <w:sz w:val="24"/>
          <w:szCs w:val="24"/>
        </w:rPr>
        <w:t>7</w:t>
      </w:r>
      <w:r w:rsidR="005F0F38">
        <w:rPr>
          <w:rFonts w:ascii="Times New Roman" w:hAnsi="Times New Roman" w:cs="Times New Roman"/>
          <w:noProof/>
          <w:sz w:val="24"/>
          <w:szCs w:val="24"/>
        </w:rPr>
        <w:t>)</w:t>
      </w:r>
      <w:r w:rsidR="00076062">
        <w:rPr>
          <w:rFonts w:ascii="Times New Roman" w:hAnsi="Times New Roman" w:cs="Times New Roman"/>
          <w:noProof/>
          <w:sz w:val="24"/>
          <w:szCs w:val="24"/>
        </w:rPr>
        <w:t>.</w:t>
      </w:r>
      <w:r w:rsidR="00775C68">
        <w:rPr>
          <w:rFonts w:ascii="Times New Roman" w:hAnsi="Times New Roman" w:cs="Times New Roman"/>
          <w:noProof/>
          <w:sz w:val="24"/>
          <w:szCs w:val="24"/>
        </w:rPr>
        <w:t xml:space="preserve">  Mayfl</w:t>
      </w:r>
      <w:r w:rsidR="006B03C6">
        <w:rPr>
          <w:rFonts w:ascii="Times New Roman" w:hAnsi="Times New Roman" w:cs="Times New Roman"/>
          <w:noProof/>
          <w:sz w:val="24"/>
          <w:szCs w:val="24"/>
        </w:rPr>
        <w:t>y presence</w:t>
      </w:r>
      <w:r w:rsidR="00775C68">
        <w:rPr>
          <w:rFonts w:ascii="Times New Roman" w:hAnsi="Times New Roman" w:cs="Times New Roman"/>
          <w:noProof/>
          <w:sz w:val="24"/>
          <w:szCs w:val="24"/>
        </w:rPr>
        <w:t xml:space="preserve"> </w:t>
      </w:r>
      <w:r w:rsidR="005F0F38">
        <w:rPr>
          <w:rFonts w:ascii="Times New Roman" w:hAnsi="Times New Roman" w:cs="Times New Roman"/>
          <w:noProof/>
          <w:sz w:val="24"/>
          <w:szCs w:val="24"/>
        </w:rPr>
        <w:t xml:space="preserve">did not </w:t>
      </w:r>
      <w:r w:rsidR="00775C68">
        <w:rPr>
          <w:rFonts w:ascii="Times New Roman" w:hAnsi="Times New Roman" w:cs="Times New Roman"/>
          <w:noProof/>
          <w:sz w:val="24"/>
          <w:szCs w:val="24"/>
        </w:rPr>
        <w:t>reduce algal abundance</w:t>
      </w:r>
      <w:ins w:id="637" w:author="Thomas Collier Smith" w:date="2014-11-23T23:30:00Z">
        <w:r w:rsidR="00792C5C">
          <w:rPr>
            <w:rFonts w:ascii="Times New Roman" w:hAnsi="Times New Roman" w:cs="Times New Roman"/>
            <w:noProof/>
            <w:sz w:val="24"/>
            <w:szCs w:val="24"/>
          </w:rPr>
          <w:t>.</w:t>
        </w:r>
      </w:ins>
      <w:del w:id="638" w:author="Thomas Collier Smith" w:date="2014-11-23T23:30:00Z">
        <w:r w:rsidR="00775C68" w:rsidDel="00792C5C">
          <w:rPr>
            <w:rFonts w:ascii="Times New Roman" w:hAnsi="Times New Roman" w:cs="Times New Roman"/>
            <w:noProof/>
            <w:sz w:val="24"/>
            <w:szCs w:val="24"/>
          </w:rPr>
          <w:delText>,</w:delText>
        </w:r>
      </w:del>
      <w:r w:rsidR="00775C68">
        <w:rPr>
          <w:rFonts w:ascii="Times New Roman" w:hAnsi="Times New Roman" w:cs="Times New Roman"/>
          <w:noProof/>
          <w:sz w:val="24"/>
          <w:szCs w:val="24"/>
        </w:rPr>
        <w:t xml:space="preserve"> </w:t>
      </w:r>
      <w:r w:rsidR="000D1810">
        <w:rPr>
          <w:rFonts w:ascii="Times New Roman" w:hAnsi="Times New Roman" w:cs="Times New Roman"/>
          <w:noProof/>
          <w:sz w:val="24"/>
          <w:szCs w:val="24"/>
        </w:rPr>
        <w:t>T</w:t>
      </w:r>
      <w:r w:rsidR="003E73A3" w:rsidRPr="003E73A3">
        <w:rPr>
          <w:rFonts w:ascii="Times New Roman" w:hAnsi="Times New Roman" w:cs="Times New Roman"/>
          <w:noProof/>
          <w:sz w:val="24"/>
          <w:szCs w:val="24"/>
        </w:rPr>
        <w:t xml:space="preserve">he best-fit model </w:t>
      </w:r>
      <w:r w:rsidR="003E73A3">
        <w:rPr>
          <w:rFonts w:ascii="Times New Roman" w:hAnsi="Times New Roman" w:cs="Times New Roman"/>
          <w:noProof/>
          <w:sz w:val="24"/>
          <w:szCs w:val="24"/>
        </w:rPr>
        <w:t xml:space="preserve">included fixed effects for tadpole presence, </w:t>
      </w:r>
      <w:r w:rsidR="00EE1445">
        <w:rPr>
          <w:rFonts w:ascii="Times New Roman" w:hAnsi="Times New Roman" w:cs="Times New Roman"/>
          <w:noProof/>
          <w:sz w:val="24"/>
          <w:szCs w:val="24"/>
        </w:rPr>
        <w:t>duration of growth, and the initial abundance of algae</w:t>
      </w:r>
      <w:r w:rsidR="00D92568">
        <w:rPr>
          <w:rFonts w:ascii="Times New Roman" w:hAnsi="Times New Roman" w:cs="Times New Roman"/>
          <w:noProof/>
          <w:sz w:val="24"/>
          <w:szCs w:val="24"/>
        </w:rPr>
        <w:t xml:space="preserve">, and </w:t>
      </w:r>
      <w:r w:rsidR="003E73A3" w:rsidRPr="003E73A3">
        <w:rPr>
          <w:rFonts w:ascii="Times New Roman" w:hAnsi="Times New Roman" w:cs="Times New Roman"/>
          <w:noProof/>
          <w:sz w:val="24"/>
          <w:szCs w:val="24"/>
        </w:rPr>
        <w:t xml:space="preserve">allowed variances to differ </w:t>
      </w:r>
      <w:r w:rsidR="00EE1445">
        <w:rPr>
          <w:rFonts w:ascii="Times New Roman" w:hAnsi="Times New Roman" w:cs="Times New Roman"/>
          <w:noProof/>
          <w:sz w:val="24"/>
          <w:szCs w:val="24"/>
        </w:rPr>
        <w:t>between tadpole presence-absence</w:t>
      </w:r>
      <w:r w:rsidR="00D92568">
        <w:rPr>
          <w:rFonts w:ascii="Times New Roman" w:hAnsi="Times New Roman" w:cs="Times New Roman"/>
          <w:noProof/>
          <w:sz w:val="24"/>
          <w:szCs w:val="24"/>
        </w:rPr>
        <w:t xml:space="preserve"> (Table </w:t>
      </w:r>
      <w:r w:rsidR="00815DD2">
        <w:rPr>
          <w:rFonts w:ascii="Times New Roman" w:hAnsi="Times New Roman" w:cs="Times New Roman"/>
          <w:noProof/>
          <w:sz w:val="24"/>
          <w:szCs w:val="24"/>
        </w:rPr>
        <w:t>8</w:t>
      </w:r>
      <w:r w:rsidR="00D92568">
        <w:rPr>
          <w:rFonts w:ascii="Times New Roman" w:hAnsi="Times New Roman" w:cs="Times New Roman"/>
          <w:noProof/>
          <w:sz w:val="24"/>
          <w:szCs w:val="24"/>
        </w:rPr>
        <w:t>)</w:t>
      </w:r>
      <w:r w:rsidR="003E73A3" w:rsidRPr="003E73A3">
        <w:rPr>
          <w:rFonts w:ascii="Times New Roman" w:hAnsi="Times New Roman" w:cs="Times New Roman"/>
          <w:noProof/>
          <w:sz w:val="24"/>
          <w:szCs w:val="24"/>
        </w:rPr>
        <w:t>.</w:t>
      </w:r>
      <w:r w:rsidR="003E73A3">
        <w:rPr>
          <w:rFonts w:ascii="Times New Roman" w:hAnsi="Times New Roman" w:cs="Times New Roman"/>
          <w:noProof/>
          <w:sz w:val="24"/>
          <w:szCs w:val="24"/>
        </w:rPr>
        <w:t xml:space="preserve">  </w:t>
      </w:r>
      <w:r w:rsidR="00EE1445">
        <w:rPr>
          <w:rFonts w:ascii="Times New Roman" w:hAnsi="Times New Roman" w:cs="Times New Roman"/>
          <w:noProof/>
          <w:sz w:val="24"/>
          <w:szCs w:val="24"/>
        </w:rPr>
        <w:t>Mayfly presence-absence was not included as a fixed effect in this model.</w:t>
      </w:r>
      <w:r w:rsidR="003B6BB9" w:rsidRPr="003B6BB9">
        <w:rPr>
          <w:rFonts w:ascii="Times New Roman" w:hAnsi="Times New Roman" w:cs="Times New Roman"/>
          <w:noProof/>
          <w:sz w:val="24"/>
          <w:szCs w:val="24"/>
        </w:rPr>
        <w:t xml:space="preserve"> </w:t>
      </w:r>
      <w:r w:rsidR="003B6BB9">
        <w:rPr>
          <w:rFonts w:ascii="Times New Roman" w:hAnsi="Times New Roman" w:cs="Times New Roman"/>
          <w:noProof/>
          <w:sz w:val="24"/>
          <w:szCs w:val="24"/>
        </w:rPr>
        <w:t xml:space="preserve"> We found no difference among growth rates of algae among </w:t>
      </w:r>
      <w:r w:rsidR="00D92568">
        <w:rPr>
          <w:rFonts w:ascii="Times New Roman" w:hAnsi="Times New Roman" w:cs="Times New Roman"/>
          <w:noProof/>
          <w:sz w:val="24"/>
          <w:szCs w:val="24"/>
        </w:rPr>
        <w:t xml:space="preserve">consumer </w:t>
      </w:r>
      <w:r w:rsidR="003B6BB9">
        <w:rPr>
          <w:rFonts w:ascii="Times New Roman" w:hAnsi="Times New Roman" w:cs="Times New Roman"/>
          <w:noProof/>
          <w:sz w:val="24"/>
          <w:szCs w:val="24"/>
        </w:rPr>
        <w:t>treatments (ANOVA, F</w:t>
      </w:r>
      <w:r w:rsidR="003B6BB9">
        <w:rPr>
          <w:rFonts w:ascii="Times New Roman" w:hAnsi="Times New Roman" w:cs="Times New Roman"/>
          <w:noProof/>
          <w:sz w:val="24"/>
          <w:szCs w:val="24"/>
          <w:vertAlign w:val="subscript"/>
        </w:rPr>
        <w:t>3,28</w:t>
      </w:r>
      <w:r w:rsidR="003B6BB9">
        <w:rPr>
          <w:rFonts w:ascii="Times New Roman" w:hAnsi="Times New Roman" w:cs="Times New Roman"/>
          <w:noProof/>
          <w:sz w:val="24"/>
          <w:szCs w:val="24"/>
        </w:rPr>
        <w:t xml:space="preserve"> = 0.0011, p &lt; 1.0) (Figure </w:t>
      </w:r>
      <w:r w:rsidR="00815DD2">
        <w:rPr>
          <w:rFonts w:ascii="Times New Roman" w:hAnsi="Times New Roman" w:cs="Times New Roman"/>
          <w:noProof/>
          <w:sz w:val="24"/>
          <w:szCs w:val="24"/>
        </w:rPr>
        <w:t>8</w:t>
      </w:r>
      <w:r w:rsidR="003B6BB9">
        <w:rPr>
          <w:rFonts w:ascii="Times New Roman" w:hAnsi="Times New Roman" w:cs="Times New Roman"/>
          <w:noProof/>
          <w:sz w:val="24"/>
          <w:szCs w:val="24"/>
        </w:rPr>
        <w:t xml:space="preserve">).  </w:t>
      </w:r>
    </w:p>
    <w:p w:rsidR="0009058F" w:rsidRDefault="00D92568"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lastRenderedPageBreak/>
        <w:t xml:space="preserve">In the mesocosms, mayfly nymph </w:t>
      </w:r>
      <w:r w:rsidR="003E2420">
        <w:rPr>
          <w:rFonts w:ascii="Times New Roman" w:hAnsi="Times New Roman" w:cs="Times New Roman"/>
          <w:sz w:val="24"/>
          <w:szCs w:val="24"/>
        </w:rPr>
        <w:t>abundance</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declined by </w:t>
      </w:r>
      <w:r w:rsidR="004B1D01">
        <w:rPr>
          <w:rFonts w:ascii="Times New Roman" w:hAnsi="Times New Roman" w:cs="Times New Roman"/>
          <w:sz w:val="24"/>
          <w:szCs w:val="24"/>
        </w:rPr>
        <w:t xml:space="preserve">48% – </w:t>
      </w:r>
      <w:r w:rsidR="0009227D">
        <w:rPr>
          <w:rFonts w:ascii="Times New Roman" w:hAnsi="Times New Roman" w:cs="Times New Roman"/>
          <w:sz w:val="24"/>
          <w:szCs w:val="24"/>
        </w:rPr>
        <w:t>96</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during </w:t>
      </w:r>
      <w:r w:rsidR="004B1D01">
        <w:rPr>
          <w:rFonts w:ascii="Times New Roman" w:hAnsi="Times New Roman" w:cs="Times New Roman"/>
          <w:sz w:val="24"/>
          <w:szCs w:val="24"/>
        </w:rPr>
        <w:t xml:space="preserve">the experiment.  </w:t>
      </w:r>
      <w:r w:rsidR="003E2420">
        <w:rPr>
          <w:rFonts w:ascii="Times New Roman" w:hAnsi="Times New Roman" w:cs="Times New Roman"/>
          <w:sz w:val="24"/>
          <w:szCs w:val="24"/>
        </w:rPr>
        <w:t>Live m</w:t>
      </w:r>
      <w:r w:rsidR="002351DB">
        <w:rPr>
          <w:rFonts w:ascii="Times New Roman" w:hAnsi="Times New Roman" w:cs="Times New Roman"/>
          <w:sz w:val="24"/>
          <w:szCs w:val="24"/>
        </w:rPr>
        <w:t xml:space="preserve">ayflies recovered from mesocosms </w:t>
      </w:r>
      <w:r w:rsidR="003E2420">
        <w:rPr>
          <w:rFonts w:ascii="Times New Roman" w:hAnsi="Times New Roman" w:cs="Times New Roman"/>
          <w:sz w:val="24"/>
          <w:szCs w:val="24"/>
        </w:rPr>
        <w:t xml:space="preserve">at the conclusion of the experiment </w:t>
      </w:r>
      <w:r w:rsidR="002351DB">
        <w:rPr>
          <w:rFonts w:ascii="Times New Roman" w:hAnsi="Times New Roman" w:cs="Times New Roman"/>
          <w:sz w:val="24"/>
          <w:szCs w:val="24"/>
        </w:rPr>
        <w:t xml:space="preserve">were not near metamorphosis (they did not have </w:t>
      </w:r>
      <w:proofErr w:type="spellStart"/>
      <w:r w:rsidR="002351DB">
        <w:rPr>
          <w:rFonts w:ascii="Times New Roman" w:hAnsi="Times New Roman" w:cs="Times New Roman"/>
          <w:sz w:val="24"/>
          <w:szCs w:val="24"/>
        </w:rPr>
        <w:t>wingpads</w:t>
      </w:r>
      <w:proofErr w:type="spellEnd"/>
      <w:r w:rsidR="002351DB">
        <w:rPr>
          <w:rFonts w:ascii="Times New Roman" w:hAnsi="Times New Roman" w:cs="Times New Roman"/>
          <w:sz w:val="24"/>
          <w:szCs w:val="24"/>
        </w:rPr>
        <w:t xml:space="preserve">), nor were </w:t>
      </w:r>
      <w:proofErr w:type="spellStart"/>
      <w:r w:rsidR="00AC4B27">
        <w:rPr>
          <w:rFonts w:ascii="Times New Roman" w:hAnsi="Times New Roman" w:cs="Times New Roman"/>
          <w:sz w:val="24"/>
          <w:szCs w:val="24"/>
        </w:rPr>
        <w:t>e</w:t>
      </w:r>
      <w:r w:rsidR="004B1D01">
        <w:rPr>
          <w:rFonts w:ascii="Times New Roman" w:hAnsi="Times New Roman" w:cs="Times New Roman"/>
          <w:sz w:val="24"/>
          <w:szCs w:val="24"/>
        </w:rPr>
        <w:t>xuvia</w:t>
      </w:r>
      <w:proofErr w:type="spellEnd"/>
      <w:r w:rsidR="004B1D01">
        <w:rPr>
          <w:rFonts w:ascii="Times New Roman" w:hAnsi="Times New Roman" w:cs="Times New Roman"/>
          <w:sz w:val="24"/>
          <w:szCs w:val="24"/>
        </w:rPr>
        <w:t xml:space="preserve"> </w:t>
      </w:r>
      <w:r w:rsidR="002351DB">
        <w:rPr>
          <w:rFonts w:ascii="Times New Roman" w:hAnsi="Times New Roman" w:cs="Times New Roman"/>
          <w:sz w:val="24"/>
          <w:szCs w:val="24"/>
        </w:rPr>
        <w:t xml:space="preserve">or </w:t>
      </w:r>
      <w:r w:rsidR="004B1D01">
        <w:rPr>
          <w:rFonts w:ascii="Times New Roman" w:hAnsi="Times New Roman" w:cs="Times New Roman"/>
          <w:sz w:val="24"/>
          <w:szCs w:val="24"/>
        </w:rPr>
        <w:t xml:space="preserve">emerged adults ever observed.  This apparent mortality </w:t>
      </w:r>
      <w:r w:rsidR="0009227D">
        <w:rPr>
          <w:rFonts w:ascii="Times New Roman" w:hAnsi="Times New Roman" w:cs="Times New Roman"/>
          <w:sz w:val="24"/>
          <w:szCs w:val="24"/>
        </w:rPr>
        <w:t xml:space="preserve">appears </w:t>
      </w:r>
      <w:r w:rsidR="004B1D01">
        <w:rPr>
          <w:rFonts w:ascii="Times New Roman" w:hAnsi="Times New Roman" w:cs="Times New Roman"/>
          <w:sz w:val="24"/>
          <w:szCs w:val="24"/>
        </w:rPr>
        <w:t xml:space="preserve">independent of coexistence with tadpoles; despite a trend towards </w:t>
      </w:r>
      <w:r w:rsidR="003E2420">
        <w:rPr>
          <w:rFonts w:ascii="Times New Roman" w:hAnsi="Times New Roman" w:cs="Times New Roman"/>
          <w:sz w:val="24"/>
          <w:szCs w:val="24"/>
        </w:rPr>
        <w:t>larger declines in</w:t>
      </w:r>
      <w:r w:rsidR="004B1D01">
        <w:rPr>
          <w:rFonts w:ascii="Times New Roman" w:hAnsi="Times New Roman" w:cs="Times New Roman"/>
          <w:sz w:val="24"/>
          <w:szCs w:val="24"/>
        </w:rPr>
        <w:t xml:space="preserve"> mayfly abundance in the presence of tadpoles, the difference was not significant (ANOVA, F</w:t>
      </w:r>
      <w:r w:rsidR="00076062">
        <w:rPr>
          <w:rFonts w:ascii="Times New Roman" w:hAnsi="Times New Roman" w:cs="Times New Roman"/>
          <w:sz w:val="24"/>
          <w:szCs w:val="24"/>
          <w:vertAlign w:val="subscript"/>
        </w:rPr>
        <w:t>2</w:t>
      </w:r>
      <w:proofErr w:type="gramStart"/>
      <w:r w:rsidR="00076062">
        <w:rPr>
          <w:rFonts w:ascii="Times New Roman" w:hAnsi="Times New Roman" w:cs="Times New Roman"/>
          <w:sz w:val="24"/>
          <w:szCs w:val="24"/>
          <w:vertAlign w:val="subscript"/>
        </w:rPr>
        <w:t>,6</w:t>
      </w:r>
      <w:proofErr w:type="gramEnd"/>
      <w:r w:rsidR="004B1D01">
        <w:rPr>
          <w:rFonts w:ascii="Times New Roman" w:hAnsi="Times New Roman" w:cs="Times New Roman"/>
          <w:sz w:val="24"/>
          <w:szCs w:val="24"/>
        </w:rPr>
        <w:t xml:space="preserve"> = 0.338, p = 0.58).  </w:t>
      </w:r>
      <w:r w:rsidR="003B6BB9">
        <w:rPr>
          <w:rFonts w:ascii="Times New Roman" w:hAnsi="Times New Roman" w:cs="Times New Roman"/>
          <w:noProof/>
          <w:sz w:val="24"/>
          <w:szCs w:val="24"/>
        </w:rPr>
        <w:t xml:space="preserve">When </w:t>
      </w:r>
      <w:r w:rsidR="0009227D">
        <w:rPr>
          <w:rFonts w:ascii="Times New Roman" w:hAnsi="Times New Roman" w:cs="Times New Roman"/>
          <w:noProof/>
          <w:sz w:val="24"/>
          <w:szCs w:val="24"/>
        </w:rPr>
        <w:t xml:space="preserve">our analyses of mesocosm algal abundance used </w:t>
      </w:r>
      <w:ins w:id="639" w:author="Thomas Collier Smith" w:date="2014-11-23T23:31:00Z">
        <w:r w:rsidR="00792C5C">
          <w:rPr>
            <w:rFonts w:ascii="Times New Roman" w:hAnsi="Times New Roman" w:cs="Times New Roman"/>
            <w:noProof/>
            <w:sz w:val="24"/>
            <w:szCs w:val="24"/>
          </w:rPr>
          <w:t xml:space="preserve">final </w:t>
        </w:r>
      </w:ins>
      <w:r w:rsidR="003B6BB9">
        <w:rPr>
          <w:rFonts w:ascii="Times New Roman" w:hAnsi="Times New Roman" w:cs="Times New Roman"/>
          <w:noProof/>
          <w:sz w:val="24"/>
          <w:szCs w:val="24"/>
        </w:rPr>
        <w:t>mayfl</w:t>
      </w:r>
      <w:r w:rsidR="0009227D">
        <w:rPr>
          <w:rFonts w:ascii="Times New Roman" w:hAnsi="Times New Roman" w:cs="Times New Roman"/>
          <w:noProof/>
          <w:sz w:val="24"/>
          <w:szCs w:val="24"/>
        </w:rPr>
        <w:t>y</w:t>
      </w:r>
      <w:r w:rsidR="003B6BB9">
        <w:rPr>
          <w:rFonts w:ascii="Times New Roman" w:hAnsi="Times New Roman" w:cs="Times New Roman"/>
          <w:noProof/>
          <w:sz w:val="24"/>
          <w:szCs w:val="24"/>
        </w:rPr>
        <w:t xml:space="preserve"> </w:t>
      </w:r>
      <w:del w:id="640" w:author="Thomas Collier Smith" w:date="2014-11-23T23:31:00Z">
        <w:r w:rsidR="003B6BB9" w:rsidDel="00792C5C">
          <w:rPr>
            <w:rFonts w:ascii="Times New Roman" w:hAnsi="Times New Roman" w:cs="Times New Roman"/>
            <w:noProof/>
            <w:sz w:val="24"/>
            <w:szCs w:val="24"/>
          </w:rPr>
          <w:delText xml:space="preserve">final </w:delText>
        </w:r>
      </w:del>
      <w:r w:rsidR="003B6BB9">
        <w:rPr>
          <w:rFonts w:ascii="Times New Roman" w:hAnsi="Times New Roman" w:cs="Times New Roman"/>
          <w:noProof/>
          <w:sz w:val="24"/>
          <w:szCs w:val="24"/>
        </w:rPr>
        <w:t xml:space="preserve">abundance, rather than presence-absence, </w:t>
      </w:r>
      <w:r>
        <w:rPr>
          <w:rFonts w:ascii="Times New Roman" w:hAnsi="Times New Roman" w:cs="Times New Roman"/>
          <w:noProof/>
          <w:sz w:val="24"/>
          <w:szCs w:val="24"/>
        </w:rPr>
        <w:t xml:space="preserve">the presence of tadpoles affected the outcome: </w:t>
      </w:r>
      <w:r w:rsidR="003B6BB9">
        <w:rPr>
          <w:rFonts w:ascii="Times New Roman" w:hAnsi="Times New Roman" w:cs="Times New Roman"/>
          <w:noProof/>
          <w:sz w:val="24"/>
          <w:szCs w:val="24"/>
        </w:rPr>
        <w:t xml:space="preserve">algal abundance </w:t>
      </w:r>
      <w:del w:id="641" w:author="Thomas Collier Smith" w:date="2014-11-23T23:31:00Z">
        <w:r w:rsidR="003B6BB9" w:rsidDel="00792C5C">
          <w:rPr>
            <w:rFonts w:ascii="Times New Roman" w:hAnsi="Times New Roman" w:cs="Times New Roman"/>
            <w:noProof/>
            <w:sz w:val="24"/>
            <w:szCs w:val="24"/>
          </w:rPr>
          <w:delText xml:space="preserve">increased </w:delText>
        </w:r>
        <w:r w:rsidR="006B03C6" w:rsidDel="00792C5C">
          <w:rPr>
            <w:rFonts w:ascii="Times New Roman" w:hAnsi="Times New Roman" w:cs="Times New Roman"/>
            <w:noProof/>
            <w:sz w:val="24"/>
            <w:szCs w:val="24"/>
          </w:rPr>
          <w:delText xml:space="preserve">weakly </w:delText>
        </w:r>
      </w:del>
      <w:ins w:id="642" w:author="Thomas Collier Smith" w:date="2014-11-23T23:31:00Z">
        <w:r w:rsidR="00792C5C">
          <w:rPr>
            <w:rFonts w:ascii="Times New Roman" w:hAnsi="Times New Roman" w:cs="Times New Roman"/>
            <w:noProof/>
            <w:sz w:val="24"/>
            <w:szCs w:val="24"/>
          </w:rPr>
          <w:t xml:space="preserve">did not increase significantly </w:t>
        </w:r>
      </w:ins>
      <w:r w:rsidR="003B6BB9">
        <w:rPr>
          <w:rFonts w:ascii="Times New Roman" w:hAnsi="Times New Roman" w:cs="Times New Roman"/>
          <w:noProof/>
          <w:sz w:val="24"/>
          <w:szCs w:val="24"/>
        </w:rPr>
        <w:t xml:space="preserve">with mayfly </w:t>
      </w:r>
      <w:del w:id="643" w:author="Thomas Collier Smith" w:date="2014-11-23T23:32:00Z">
        <w:r w:rsidR="003B6BB9" w:rsidDel="00792C5C">
          <w:rPr>
            <w:rFonts w:ascii="Times New Roman" w:hAnsi="Times New Roman" w:cs="Times New Roman"/>
            <w:noProof/>
            <w:sz w:val="24"/>
            <w:szCs w:val="24"/>
          </w:rPr>
          <w:delText xml:space="preserve">abundance </w:delText>
        </w:r>
      </w:del>
      <w:r w:rsidR="003B6BB9">
        <w:rPr>
          <w:rFonts w:ascii="Times New Roman" w:hAnsi="Times New Roman" w:cs="Times New Roman"/>
          <w:noProof/>
          <w:sz w:val="24"/>
          <w:szCs w:val="24"/>
        </w:rPr>
        <w:t xml:space="preserve">in the absence of tadpoles, but, algal abundance </w:t>
      </w:r>
      <w:r>
        <w:rPr>
          <w:rFonts w:ascii="Times New Roman" w:hAnsi="Times New Roman" w:cs="Times New Roman"/>
          <w:noProof/>
          <w:sz w:val="24"/>
          <w:szCs w:val="24"/>
        </w:rPr>
        <w:t xml:space="preserve">declined with </w:t>
      </w:r>
      <w:r w:rsidR="003B6BB9">
        <w:rPr>
          <w:rFonts w:ascii="Times New Roman" w:hAnsi="Times New Roman" w:cs="Times New Roman"/>
          <w:noProof/>
          <w:sz w:val="24"/>
          <w:szCs w:val="24"/>
        </w:rPr>
        <w:t xml:space="preserve">mayfly abundance </w:t>
      </w:r>
      <w:r>
        <w:rPr>
          <w:rFonts w:ascii="Times New Roman" w:hAnsi="Times New Roman" w:cs="Times New Roman"/>
          <w:noProof/>
          <w:sz w:val="24"/>
          <w:szCs w:val="24"/>
        </w:rPr>
        <w:t xml:space="preserve">in the presence of tadpoles </w:t>
      </w:r>
      <w:r w:rsidR="003B6BB9">
        <w:rPr>
          <w:rFonts w:ascii="Times New Roman" w:hAnsi="Times New Roman" w:cs="Times New Roman"/>
          <w:noProof/>
          <w:sz w:val="24"/>
          <w:szCs w:val="24"/>
        </w:rPr>
        <w:t xml:space="preserve">(Figure 7).  </w:t>
      </w:r>
      <w:r w:rsidR="006B03C6">
        <w:rPr>
          <w:rFonts w:ascii="Times New Roman" w:hAnsi="Times New Roman" w:cs="Times New Roman"/>
          <w:noProof/>
          <w:sz w:val="24"/>
          <w:szCs w:val="24"/>
        </w:rPr>
        <w:t>The best fit model of algal abundance, with respect to tadpole presence-absence and mayfly abundance, inclu</w:t>
      </w:r>
      <w:r w:rsidR="00815DD2">
        <w:rPr>
          <w:rFonts w:ascii="Times New Roman" w:hAnsi="Times New Roman" w:cs="Times New Roman"/>
          <w:noProof/>
          <w:sz w:val="24"/>
          <w:szCs w:val="24"/>
        </w:rPr>
        <w:t>d</w:t>
      </w:r>
      <w:r w:rsidR="006B03C6">
        <w:rPr>
          <w:rFonts w:ascii="Times New Roman" w:hAnsi="Times New Roman" w:cs="Times New Roman"/>
          <w:noProof/>
          <w:sz w:val="24"/>
          <w:szCs w:val="24"/>
        </w:rPr>
        <w:t xml:space="preserve">ed fixed effects for a tadpole-mayfly interaction, duration of algal growth, and initial algal abundance, and allowed the variance of algal abundance to differ with tadpole presence-absence (Table 9).  </w:t>
      </w:r>
    </w:p>
    <w:p w:rsidR="003B6BB9" w:rsidRDefault="0009227D"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Mayfly presence had no effect on tadpole body length (</w:t>
      </w:r>
      <w:r w:rsidR="0009058F">
        <w:rPr>
          <w:rFonts w:ascii="Times New Roman" w:hAnsi="Times New Roman" w:cs="Times New Roman"/>
          <w:noProof/>
          <w:sz w:val="24"/>
          <w:szCs w:val="24"/>
        </w:rPr>
        <w:t>ANOVA, F</w:t>
      </w:r>
      <w:r w:rsidR="0009058F" w:rsidRPr="00F11FB2">
        <w:rPr>
          <w:rFonts w:ascii="Times New Roman" w:hAnsi="Times New Roman" w:cs="Times New Roman"/>
          <w:noProof/>
          <w:sz w:val="24"/>
          <w:szCs w:val="24"/>
          <w:vertAlign w:val="subscript"/>
        </w:rPr>
        <w:t>1,6</w:t>
      </w:r>
      <w:r w:rsidR="0009058F">
        <w:rPr>
          <w:rFonts w:ascii="Times New Roman" w:hAnsi="Times New Roman" w:cs="Times New Roman"/>
          <w:noProof/>
          <w:sz w:val="24"/>
          <w:szCs w:val="24"/>
          <w:vertAlign w:val="subscript"/>
        </w:rPr>
        <w:t xml:space="preserve"> </w:t>
      </w:r>
      <w:r w:rsidR="0009058F">
        <w:rPr>
          <w:rFonts w:ascii="Times New Roman" w:hAnsi="Times New Roman" w:cs="Times New Roman"/>
          <w:noProof/>
          <w:sz w:val="24"/>
          <w:szCs w:val="24"/>
        </w:rPr>
        <w:t>= 0.7, p = 0.4</w:t>
      </w:r>
      <w:r>
        <w:rPr>
          <w:rFonts w:ascii="Times New Roman" w:hAnsi="Times New Roman" w:cs="Times New Roman"/>
          <w:noProof/>
          <w:sz w:val="24"/>
          <w:szCs w:val="24"/>
        </w:rPr>
        <w:t>)</w:t>
      </w:r>
      <w:r w:rsidR="0009058F">
        <w:rPr>
          <w:rFonts w:ascii="Times New Roman" w:hAnsi="Times New Roman" w:cs="Times New Roman"/>
          <w:noProof/>
          <w:sz w:val="24"/>
          <w:szCs w:val="24"/>
        </w:rPr>
        <w:t>, however, tadpoles had an effect on mayfly size…()</w:t>
      </w:r>
      <w:r w:rsidR="003B6BB9">
        <w:rPr>
          <w:rFonts w:ascii="Times New Roman" w:hAnsi="Times New Roman" w:cs="Times New Roman"/>
          <w:noProof/>
          <w:sz w:val="24"/>
          <w:szCs w:val="24"/>
        </w:rPr>
        <w:t>.</w:t>
      </w:r>
    </w:p>
    <w:p w:rsidR="00E82E81" w:rsidRPr="003E73A3" w:rsidRDefault="00E82E81" w:rsidP="008D3EF6">
      <w:pPr>
        <w:spacing w:line="480" w:lineRule="auto"/>
        <w:ind w:right="360" w:firstLine="720"/>
        <w:rPr>
          <w:rFonts w:ascii="Times New Roman" w:hAnsi="Times New Roman" w:cs="Times New Roman"/>
          <w:sz w:val="24"/>
          <w:szCs w:val="24"/>
        </w:rPr>
      </w:pPr>
    </w:p>
    <w:p w:rsidR="00E82E81" w:rsidRPr="001B2BF1" w:rsidRDefault="00E82E81" w:rsidP="008D3EF6">
      <w:pPr>
        <w:spacing w:line="480" w:lineRule="auto"/>
        <w:ind w:right="360" w:firstLine="720"/>
        <w:jc w:val="center"/>
        <w:rPr>
          <w:rFonts w:ascii="Times New Roman" w:hAnsi="Times New Roman" w:cs="Times New Roman"/>
          <w:smallCaps/>
          <w:sz w:val="24"/>
          <w:szCs w:val="24"/>
        </w:rPr>
      </w:pPr>
      <w:r w:rsidRPr="001B2BF1">
        <w:rPr>
          <w:rFonts w:ascii="Times New Roman" w:hAnsi="Times New Roman" w:cs="Times New Roman"/>
          <w:smallCaps/>
          <w:sz w:val="24"/>
          <w:szCs w:val="24"/>
        </w:rPr>
        <w:t>Discussion</w:t>
      </w:r>
    </w:p>
    <w:p w:rsidR="00CE593A" w:rsidRDefault="00C82F8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Overall, we found strong </w:t>
      </w:r>
      <w:r w:rsidR="00B22759">
        <w:rPr>
          <w:rFonts w:ascii="Times New Roman" w:hAnsi="Times New Roman" w:cs="Times New Roman"/>
          <w:sz w:val="24"/>
          <w:szCs w:val="24"/>
        </w:rPr>
        <w:t xml:space="preserve">effects </w:t>
      </w:r>
      <w:r>
        <w:rPr>
          <w:rFonts w:ascii="Times New Roman" w:hAnsi="Times New Roman" w:cs="Times New Roman"/>
          <w:sz w:val="24"/>
          <w:szCs w:val="24"/>
        </w:rPr>
        <w:t>to no effect</w:t>
      </w:r>
      <w:r w:rsidR="00B22759">
        <w:rPr>
          <w:rFonts w:ascii="Times New Roman" w:hAnsi="Times New Roman" w:cs="Times New Roman"/>
          <w:sz w:val="24"/>
          <w:szCs w:val="24"/>
        </w:rPr>
        <w:t>s</w:t>
      </w:r>
      <w:r>
        <w:rPr>
          <w:rFonts w:ascii="Times New Roman" w:hAnsi="Times New Roman" w:cs="Times New Roman"/>
          <w:sz w:val="24"/>
          <w:szCs w:val="24"/>
        </w:rPr>
        <w:t xml:space="preserve"> of mountain yellow-legged frog tadpoles on algal resources and mayfly competitors (</w:t>
      </w:r>
      <w:r w:rsidR="00982132">
        <w:rPr>
          <w:rFonts w:ascii="Times New Roman" w:hAnsi="Times New Roman" w:cs="Times New Roman"/>
          <w:sz w:val="24"/>
          <w:szCs w:val="24"/>
        </w:rPr>
        <w:t xml:space="preserve">see summary in </w:t>
      </w:r>
      <w:r>
        <w:rPr>
          <w:rFonts w:ascii="Times New Roman" w:hAnsi="Times New Roman" w:cs="Times New Roman"/>
          <w:sz w:val="24"/>
          <w:szCs w:val="24"/>
        </w:rPr>
        <w:t xml:space="preserve">Table 10).  </w:t>
      </w:r>
      <w:r w:rsidR="00D92568">
        <w:rPr>
          <w:rFonts w:ascii="Times New Roman" w:hAnsi="Times New Roman" w:cs="Times New Roman"/>
          <w:sz w:val="24"/>
          <w:szCs w:val="24"/>
        </w:rPr>
        <w:t>M</w:t>
      </w:r>
      <w:r w:rsidR="000D1810">
        <w:rPr>
          <w:rFonts w:ascii="Times New Roman" w:hAnsi="Times New Roman" w:cs="Times New Roman"/>
          <w:sz w:val="24"/>
          <w:szCs w:val="24"/>
        </w:rPr>
        <w:t>ountain yellow-legged fro</w:t>
      </w:r>
      <w:r w:rsidR="001B0C2B">
        <w:rPr>
          <w:rFonts w:ascii="Times New Roman" w:hAnsi="Times New Roman" w:cs="Times New Roman"/>
          <w:sz w:val="24"/>
          <w:szCs w:val="24"/>
        </w:rPr>
        <w:t xml:space="preserve">g tadpoles </w:t>
      </w:r>
      <w:r w:rsidR="00D92568">
        <w:rPr>
          <w:rFonts w:ascii="Times New Roman" w:hAnsi="Times New Roman" w:cs="Times New Roman"/>
          <w:sz w:val="24"/>
          <w:szCs w:val="24"/>
        </w:rPr>
        <w:t xml:space="preserve">can reduce the abundance of algae in </w:t>
      </w:r>
      <w:proofErr w:type="gramStart"/>
      <w:r w:rsidR="00D92568">
        <w:rPr>
          <w:rFonts w:ascii="Times New Roman" w:hAnsi="Times New Roman" w:cs="Times New Roman"/>
          <w:sz w:val="24"/>
          <w:szCs w:val="24"/>
        </w:rPr>
        <w:t>mesocosms,</w:t>
      </w:r>
      <w:proofErr w:type="gramEnd"/>
      <w:r w:rsidR="00D92568">
        <w:rPr>
          <w:rFonts w:ascii="Times New Roman" w:hAnsi="Times New Roman" w:cs="Times New Roman"/>
          <w:sz w:val="24"/>
          <w:szCs w:val="24"/>
        </w:rPr>
        <w:t xml:space="preserve"> however,</w:t>
      </w:r>
      <w:r w:rsidR="006B4BF3">
        <w:rPr>
          <w:rFonts w:ascii="Times New Roman" w:hAnsi="Times New Roman" w:cs="Times New Roman"/>
          <w:sz w:val="24"/>
          <w:szCs w:val="24"/>
        </w:rPr>
        <w:t xml:space="preserve"> </w:t>
      </w:r>
      <w:r w:rsidR="0091165F">
        <w:rPr>
          <w:rFonts w:ascii="Times New Roman" w:hAnsi="Times New Roman" w:cs="Times New Roman"/>
          <w:sz w:val="24"/>
          <w:szCs w:val="24"/>
        </w:rPr>
        <w:t>they had no</w:t>
      </w:r>
      <w:r w:rsidR="006B4BF3">
        <w:rPr>
          <w:rFonts w:ascii="Times New Roman" w:hAnsi="Times New Roman" w:cs="Times New Roman"/>
          <w:sz w:val="24"/>
          <w:szCs w:val="24"/>
        </w:rPr>
        <w:t xml:space="preserve"> effect on algal abundance in field enclosures</w:t>
      </w:r>
      <w:r w:rsidR="0091165F">
        <w:rPr>
          <w:rFonts w:ascii="Times New Roman" w:hAnsi="Times New Roman" w:cs="Times New Roman"/>
          <w:sz w:val="24"/>
          <w:szCs w:val="24"/>
        </w:rPr>
        <w:t xml:space="preserve">, suggesting that the ability of tadpoles to </w:t>
      </w:r>
      <w:r w:rsidR="0091165F">
        <w:rPr>
          <w:rFonts w:ascii="Times New Roman" w:hAnsi="Times New Roman" w:cs="Times New Roman"/>
          <w:sz w:val="24"/>
          <w:szCs w:val="24"/>
        </w:rPr>
        <w:lastRenderedPageBreak/>
        <w:t>exert top-down control of algal abundance can be obscured by within-lake variability in algal abundance.  Tadpole</w:t>
      </w:r>
      <w:r w:rsidR="00982132">
        <w:rPr>
          <w:rFonts w:ascii="Times New Roman" w:hAnsi="Times New Roman" w:cs="Times New Roman"/>
          <w:sz w:val="24"/>
          <w:szCs w:val="24"/>
        </w:rPr>
        <w:t>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appear</w:t>
      </w:r>
      <w:r w:rsidR="00F2744C">
        <w:rPr>
          <w:rFonts w:ascii="Times New Roman" w:hAnsi="Times New Roman" w:cs="Times New Roman"/>
          <w:sz w:val="24"/>
          <w:szCs w:val="24"/>
        </w:rPr>
        <w:t>ed</w:t>
      </w:r>
      <w:r w:rsidR="00982132">
        <w:rPr>
          <w:rFonts w:ascii="Times New Roman" w:hAnsi="Times New Roman" w:cs="Times New Roman"/>
          <w:sz w:val="24"/>
          <w:szCs w:val="24"/>
        </w:rPr>
        <w:t xml:space="preserve"> to </w:t>
      </w:r>
      <w:r w:rsidR="0091165F">
        <w:rPr>
          <w:rFonts w:ascii="Times New Roman" w:hAnsi="Times New Roman" w:cs="Times New Roman"/>
          <w:sz w:val="24"/>
          <w:szCs w:val="24"/>
        </w:rPr>
        <w:t xml:space="preserve">compete with mayfly nymphs, as </w:t>
      </w:r>
      <w:ins w:id="644" w:author="Thomas Collier Smith" w:date="2014-11-23T23:33:00Z">
        <w:r w:rsidR="00792C5C">
          <w:rPr>
            <w:rFonts w:ascii="Times New Roman" w:hAnsi="Times New Roman" w:cs="Times New Roman"/>
            <w:sz w:val="24"/>
            <w:szCs w:val="24"/>
          </w:rPr>
          <w:t xml:space="preserve">higher abundances of </w:t>
        </w:r>
        <w:proofErr w:type="gramStart"/>
        <w:r w:rsidR="00792C5C">
          <w:rPr>
            <w:rFonts w:ascii="Times New Roman" w:hAnsi="Times New Roman" w:cs="Times New Roman"/>
            <w:sz w:val="24"/>
            <w:szCs w:val="24"/>
          </w:rPr>
          <w:t>tadpoles</w:t>
        </w:r>
      </w:ins>
      <w:proofErr w:type="gramEnd"/>
      <w:del w:id="645" w:author="Thomas Collier Smith" w:date="2014-11-23T23:33:00Z">
        <w:r w:rsidR="0091165F" w:rsidDel="00792C5C">
          <w:rPr>
            <w:rFonts w:ascii="Times New Roman" w:hAnsi="Times New Roman" w:cs="Times New Roman"/>
            <w:sz w:val="24"/>
            <w:szCs w:val="24"/>
          </w:rPr>
          <w:delText>suggeste</w:delText>
        </w:r>
      </w:del>
      <w:del w:id="646" w:author="Thomas Collier Smith" w:date="2014-11-23T23:32:00Z">
        <w:r w:rsidR="0091165F" w:rsidDel="00792C5C">
          <w:rPr>
            <w:rFonts w:ascii="Times New Roman" w:hAnsi="Times New Roman" w:cs="Times New Roman"/>
            <w:sz w:val="24"/>
            <w:szCs w:val="24"/>
          </w:rPr>
          <w:delText>d by</w:delText>
        </w:r>
      </w:del>
      <w:r w:rsidR="0091165F">
        <w:rPr>
          <w:rFonts w:ascii="Times New Roman" w:hAnsi="Times New Roman" w:cs="Times New Roman"/>
          <w:sz w:val="24"/>
          <w:szCs w:val="24"/>
        </w:rPr>
        <w:t xml:space="preserve"> </w:t>
      </w:r>
      <w:r w:rsidR="00982132">
        <w:rPr>
          <w:rFonts w:ascii="Times New Roman" w:hAnsi="Times New Roman" w:cs="Times New Roman"/>
          <w:sz w:val="24"/>
          <w:szCs w:val="24"/>
        </w:rPr>
        <w:t>reduced average size of individual mayfly nymphs</w:t>
      </w:r>
      <w:del w:id="647" w:author="Thomas Collier Smith" w:date="2014-11-23T23:33:00Z">
        <w:r w:rsidR="00982132" w:rsidDel="00792C5C">
          <w:rPr>
            <w:rFonts w:ascii="Times New Roman" w:hAnsi="Times New Roman" w:cs="Times New Roman"/>
            <w:sz w:val="24"/>
            <w:szCs w:val="24"/>
          </w:rPr>
          <w:delText xml:space="preserve"> </w:delText>
        </w:r>
        <w:r w:rsidR="00F2744C" w:rsidDel="00792C5C">
          <w:rPr>
            <w:rFonts w:ascii="Times New Roman" w:hAnsi="Times New Roman" w:cs="Times New Roman"/>
            <w:sz w:val="24"/>
            <w:szCs w:val="24"/>
          </w:rPr>
          <w:delText>at</w:delText>
        </w:r>
        <w:r w:rsidR="00982132" w:rsidDel="00792C5C">
          <w:rPr>
            <w:rFonts w:ascii="Times New Roman" w:hAnsi="Times New Roman" w:cs="Times New Roman"/>
            <w:sz w:val="24"/>
            <w:szCs w:val="24"/>
          </w:rPr>
          <w:delText xml:space="preserve"> higher </w:delText>
        </w:r>
        <w:r w:rsidR="00D9493A" w:rsidDel="00792C5C">
          <w:rPr>
            <w:rFonts w:ascii="Times New Roman" w:hAnsi="Times New Roman" w:cs="Times New Roman"/>
            <w:sz w:val="24"/>
            <w:szCs w:val="24"/>
          </w:rPr>
          <w:delText xml:space="preserve">tadpole </w:delText>
        </w:r>
      </w:del>
      <w:del w:id="648" w:author="Thomas Collier Smith" w:date="2014-11-23T22:20:00Z">
        <w:r w:rsidR="00D9493A" w:rsidDel="009A0D57">
          <w:rPr>
            <w:rFonts w:ascii="Times New Roman" w:hAnsi="Times New Roman" w:cs="Times New Roman"/>
            <w:sz w:val="24"/>
            <w:szCs w:val="24"/>
          </w:rPr>
          <w:delText>density</w:delText>
        </w:r>
      </w:del>
      <w:r w:rsidR="00D9493A">
        <w:rPr>
          <w:rFonts w:ascii="Times New Roman" w:hAnsi="Times New Roman" w:cs="Times New Roman"/>
          <w:sz w:val="24"/>
          <w:szCs w:val="24"/>
        </w:rPr>
        <w:t xml:space="preserve"> </w:t>
      </w:r>
      <w:r w:rsidR="0091165F">
        <w:rPr>
          <w:rFonts w:ascii="Times New Roman" w:hAnsi="Times New Roman" w:cs="Times New Roman"/>
          <w:sz w:val="24"/>
          <w:szCs w:val="24"/>
        </w:rPr>
        <w:t>in the field enclosures</w:t>
      </w:r>
      <w:r w:rsidR="006B4BF3">
        <w:rPr>
          <w:rFonts w:ascii="Times New Roman" w:hAnsi="Times New Roman" w:cs="Times New Roman"/>
          <w:sz w:val="24"/>
          <w:szCs w:val="24"/>
        </w:rPr>
        <w:t xml:space="preserve">.  </w:t>
      </w:r>
      <w:r w:rsidR="00D9493A">
        <w:rPr>
          <w:rFonts w:ascii="Times New Roman" w:hAnsi="Times New Roman" w:cs="Times New Roman"/>
          <w:sz w:val="24"/>
          <w:szCs w:val="24"/>
        </w:rPr>
        <w:t xml:space="preserve">On the other hand, </w:t>
      </w:r>
      <w:ins w:id="649" w:author="Thomas Collier Smith" w:date="2014-11-23T23:33:00Z">
        <w:r w:rsidR="00792C5C">
          <w:rPr>
            <w:rFonts w:ascii="Times New Roman" w:hAnsi="Times New Roman" w:cs="Times New Roman"/>
            <w:sz w:val="24"/>
            <w:szCs w:val="24"/>
          </w:rPr>
          <w:t xml:space="preserve">in the mesocosms </w:t>
        </w:r>
      </w:ins>
      <w:r w:rsidR="00D9493A">
        <w:rPr>
          <w:rFonts w:ascii="Times New Roman" w:hAnsi="Times New Roman" w:cs="Times New Roman"/>
          <w:sz w:val="24"/>
          <w:szCs w:val="24"/>
        </w:rPr>
        <w:t>tadpoles appeared to facilitate mayfly feeding</w:t>
      </w:r>
      <w:del w:id="650" w:author="Thomas Collier Smith" w:date="2014-11-23T23:34:00Z">
        <w:r w:rsidR="00D9493A" w:rsidDel="00792C5C">
          <w:rPr>
            <w:rFonts w:ascii="Times New Roman" w:hAnsi="Times New Roman" w:cs="Times New Roman"/>
            <w:sz w:val="24"/>
            <w:szCs w:val="24"/>
          </w:rPr>
          <w:delText xml:space="preserve"> in the mesocosms</w:delText>
        </w:r>
      </w:del>
      <w:r w:rsidR="00D9493A">
        <w:rPr>
          <w:rFonts w:ascii="Times New Roman" w:hAnsi="Times New Roman" w:cs="Times New Roman"/>
          <w:sz w:val="24"/>
          <w:szCs w:val="24"/>
        </w:rPr>
        <w:t xml:space="preserve">, as mayflies only </w:t>
      </w:r>
      <w:ins w:id="651" w:author="Thomas Collier Smith" w:date="2014-11-23T23:34:00Z">
        <w:r w:rsidR="00792C5C">
          <w:rPr>
            <w:rFonts w:ascii="Times New Roman" w:hAnsi="Times New Roman" w:cs="Times New Roman"/>
            <w:sz w:val="24"/>
            <w:szCs w:val="24"/>
          </w:rPr>
          <w:t xml:space="preserve">reduced </w:t>
        </w:r>
      </w:ins>
      <w:del w:id="652" w:author="Thomas Collier Smith" w:date="2014-11-23T23:34:00Z">
        <w:r w:rsidR="00D9493A" w:rsidDel="00792C5C">
          <w:rPr>
            <w:rFonts w:ascii="Times New Roman" w:hAnsi="Times New Roman" w:cs="Times New Roman"/>
            <w:sz w:val="24"/>
            <w:szCs w:val="24"/>
          </w:rPr>
          <w:delText>had a negative effect on</w:delText>
        </w:r>
      </w:del>
      <w:r w:rsidR="00D9493A">
        <w:rPr>
          <w:rFonts w:ascii="Times New Roman" w:hAnsi="Times New Roman" w:cs="Times New Roman"/>
          <w:sz w:val="24"/>
          <w:szCs w:val="24"/>
        </w:rPr>
        <w:t xml:space="preserve"> algal abundance when tadpoles were present.  </w:t>
      </w:r>
      <w:r w:rsidR="0091165F">
        <w:rPr>
          <w:rFonts w:ascii="Times New Roman" w:hAnsi="Times New Roman" w:cs="Times New Roman"/>
          <w:sz w:val="24"/>
          <w:szCs w:val="24"/>
        </w:rPr>
        <w:t xml:space="preserve">Tadpoles may also facilitate their own growth, as we observed that average tadpole biomass was higher at high tadpole </w:t>
      </w:r>
      <w:del w:id="653" w:author="Thomas Collier Smith" w:date="2014-11-23T22:20:00Z">
        <w:r w:rsidR="0091165F" w:rsidDel="009A0D57">
          <w:rPr>
            <w:rFonts w:ascii="Times New Roman" w:hAnsi="Times New Roman" w:cs="Times New Roman"/>
            <w:sz w:val="24"/>
            <w:szCs w:val="24"/>
          </w:rPr>
          <w:delText>density</w:delText>
        </w:r>
      </w:del>
      <w:ins w:id="654" w:author="Thomas Collier Smith" w:date="2014-11-23T22:20:00Z">
        <w:r w:rsidR="009A0D57">
          <w:rPr>
            <w:rFonts w:ascii="Times New Roman" w:hAnsi="Times New Roman" w:cs="Times New Roman"/>
            <w:sz w:val="24"/>
            <w:szCs w:val="24"/>
          </w:rPr>
          <w:t>abundance</w:t>
        </w:r>
      </w:ins>
      <w:r w:rsidR="0091165F">
        <w:rPr>
          <w:rFonts w:ascii="Times New Roman" w:hAnsi="Times New Roman" w:cs="Times New Roman"/>
          <w:sz w:val="24"/>
          <w:szCs w:val="24"/>
        </w:rPr>
        <w:t xml:space="preserve">.  </w:t>
      </w:r>
      <w:r w:rsidR="00F2744C">
        <w:rPr>
          <w:rFonts w:ascii="Times New Roman" w:hAnsi="Times New Roman" w:cs="Times New Roman"/>
          <w:sz w:val="24"/>
          <w:szCs w:val="24"/>
        </w:rPr>
        <w:t>T</w:t>
      </w:r>
      <w:r w:rsidR="006B4BF3">
        <w:rPr>
          <w:rFonts w:ascii="Times New Roman" w:hAnsi="Times New Roman" w:cs="Times New Roman"/>
          <w:sz w:val="24"/>
          <w:szCs w:val="24"/>
        </w:rPr>
        <w:t xml:space="preserve">hese endangered </w:t>
      </w:r>
      <w:r w:rsidR="00CE593A">
        <w:rPr>
          <w:rFonts w:ascii="Times New Roman" w:hAnsi="Times New Roman" w:cs="Times New Roman"/>
          <w:sz w:val="24"/>
          <w:szCs w:val="24"/>
        </w:rPr>
        <w:t xml:space="preserve">tadpoles </w:t>
      </w:r>
      <w:r w:rsidR="00F2744C">
        <w:rPr>
          <w:rFonts w:ascii="Times New Roman" w:hAnsi="Times New Roman" w:cs="Times New Roman"/>
          <w:sz w:val="24"/>
          <w:szCs w:val="24"/>
        </w:rPr>
        <w:t xml:space="preserve">appear to </w:t>
      </w:r>
      <w:r w:rsidR="00B94AB1">
        <w:rPr>
          <w:rFonts w:ascii="Times New Roman" w:hAnsi="Times New Roman" w:cs="Times New Roman"/>
          <w:sz w:val="24"/>
          <w:szCs w:val="24"/>
        </w:rPr>
        <w:t xml:space="preserve">have </w:t>
      </w:r>
      <w:r w:rsidR="006B4BF3">
        <w:rPr>
          <w:rFonts w:ascii="Times New Roman" w:hAnsi="Times New Roman" w:cs="Times New Roman"/>
          <w:sz w:val="24"/>
          <w:szCs w:val="24"/>
        </w:rPr>
        <w:t>some</w:t>
      </w:r>
      <w:r w:rsidR="00F2744C">
        <w:rPr>
          <w:rFonts w:ascii="Times New Roman" w:hAnsi="Times New Roman" w:cs="Times New Roman"/>
          <w:sz w:val="24"/>
          <w:szCs w:val="24"/>
        </w:rPr>
        <w:t>, but not overwhelming,</w:t>
      </w:r>
      <w:r w:rsidR="006B4BF3">
        <w:rPr>
          <w:rFonts w:ascii="Times New Roman" w:hAnsi="Times New Roman" w:cs="Times New Roman"/>
          <w:sz w:val="24"/>
          <w:szCs w:val="24"/>
        </w:rPr>
        <w:t xml:space="preserve"> </w:t>
      </w:r>
      <w:r w:rsidR="00982132">
        <w:rPr>
          <w:rFonts w:ascii="Times New Roman" w:hAnsi="Times New Roman" w:cs="Times New Roman"/>
          <w:sz w:val="24"/>
          <w:szCs w:val="24"/>
        </w:rPr>
        <w:t xml:space="preserve">capacity to </w:t>
      </w:r>
      <w:r w:rsidR="0091165F">
        <w:rPr>
          <w:rFonts w:ascii="Times New Roman" w:hAnsi="Times New Roman" w:cs="Times New Roman"/>
          <w:sz w:val="24"/>
          <w:szCs w:val="24"/>
        </w:rPr>
        <w:t xml:space="preserve">function as grazers, </w:t>
      </w:r>
      <w:r w:rsidR="00B94AB1">
        <w:rPr>
          <w:rFonts w:ascii="Times New Roman" w:hAnsi="Times New Roman" w:cs="Times New Roman"/>
          <w:sz w:val="24"/>
          <w:szCs w:val="24"/>
        </w:rPr>
        <w:t>competitors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 xml:space="preserve">and </w:t>
      </w:r>
      <w:r w:rsidR="0091165F">
        <w:rPr>
          <w:rFonts w:ascii="Times New Roman" w:hAnsi="Times New Roman" w:cs="Times New Roman"/>
          <w:sz w:val="24"/>
          <w:szCs w:val="24"/>
        </w:rPr>
        <w:t>facilitators</w:t>
      </w:r>
      <w:ins w:id="655" w:author="Thomas Collier Smith" w:date="2014-11-23T23:35:00Z">
        <w:r w:rsidR="00792C5C">
          <w:rPr>
            <w:rFonts w:ascii="Times New Roman" w:hAnsi="Times New Roman" w:cs="Times New Roman"/>
            <w:sz w:val="24"/>
            <w:szCs w:val="24"/>
          </w:rPr>
          <w:t>, suggesting that their declines and extinctions may have only limited importance to Sierra Nevada alpine lake communities</w:t>
        </w:r>
      </w:ins>
      <w:r w:rsidR="0091165F">
        <w:rPr>
          <w:rFonts w:ascii="Times New Roman" w:hAnsi="Times New Roman" w:cs="Times New Roman"/>
          <w:sz w:val="24"/>
          <w:szCs w:val="24"/>
        </w:rPr>
        <w:t>.</w:t>
      </w:r>
      <w:del w:id="656" w:author="Thomas Collier Smith" w:date="2014-11-23T23:35:00Z">
        <w:r w:rsidR="0091165F" w:rsidDel="00792C5C">
          <w:rPr>
            <w:rFonts w:ascii="Times New Roman" w:hAnsi="Times New Roman" w:cs="Times New Roman"/>
            <w:sz w:val="24"/>
            <w:szCs w:val="24"/>
          </w:rPr>
          <w:delText xml:space="preserve">  </w:delText>
        </w:r>
      </w:del>
    </w:p>
    <w:p w:rsidR="007728D0" w:rsidRPr="007728D0" w:rsidRDefault="0047756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mixed results of our two experiments highlight</w:t>
      </w:r>
      <w:del w:id="657" w:author="Thomas Collier Smith" w:date="2014-11-23T23:36:00Z">
        <w:r w:rsidDel="00792C5C">
          <w:rPr>
            <w:rFonts w:ascii="Times New Roman" w:hAnsi="Times New Roman" w:cs="Times New Roman"/>
            <w:sz w:val="24"/>
            <w:szCs w:val="24"/>
          </w:rPr>
          <w:delText>s</w:delText>
        </w:r>
      </w:del>
      <w:r>
        <w:rPr>
          <w:rFonts w:ascii="Times New Roman" w:hAnsi="Times New Roman" w:cs="Times New Roman"/>
          <w:sz w:val="24"/>
          <w:szCs w:val="24"/>
        </w:rPr>
        <w:t xml:space="preserve"> how e</w:t>
      </w:r>
      <w:r w:rsidR="00D93E75" w:rsidRPr="007728D0">
        <w:rPr>
          <w:rFonts w:ascii="Times New Roman" w:hAnsi="Times New Roman" w:cs="Times New Roman"/>
          <w:sz w:val="24"/>
          <w:szCs w:val="24"/>
        </w:rPr>
        <w:t xml:space="preserve">nvironmental variation </w:t>
      </w:r>
      <w:r w:rsidR="00F2744C">
        <w:rPr>
          <w:rFonts w:ascii="Times New Roman" w:hAnsi="Times New Roman" w:cs="Times New Roman"/>
          <w:sz w:val="24"/>
          <w:szCs w:val="24"/>
        </w:rPr>
        <w:t>might weaken</w:t>
      </w:r>
      <w:r w:rsidR="00D93E75" w:rsidRPr="007728D0">
        <w:rPr>
          <w:rFonts w:ascii="Times New Roman" w:hAnsi="Times New Roman" w:cs="Times New Roman"/>
          <w:sz w:val="24"/>
          <w:szCs w:val="24"/>
        </w:rPr>
        <w:t xml:space="preserve"> species interactions </w:t>
      </w:r>
      <w:r>
        <w:rPr>
          <w:rFonts w:ascii="Times New Roman" w:hAnsi="Times New Roman" w:cs="Times New Roman"/>
          <w:sz w:val="24"/>
          <w:szCs w:val="24"/>
        </w:rPr>
        <w:t>in</w:t>
      </w:r>
      <w:r w:rsidR="00D93E75" w:rsidRPr="007728D0">
        <w:rPr>
          <w:rFonts w:ascii="Times New Roman" w:hAnsi="Times New Roman" w:cs="Times New Roman"/>
          <w:sz w:val="24"/>
          <w:szCs w:val="24"/>
        </w:rPr>
        <w:t xml:space="preserve"> communities</w:t>
      </w:r>
      <w:r w:rsidR="006E797B">
        <w:rPr>
          <w:rFonts w:ascii="Times New Roman" w:hAnsi="Times New Roman" w:cs="Times New Roman"/>
          <w:sz w:val="24"/>
          <w:szCs w:val="24"/>
        </w:rPr>
        <w:t xml:space="preserve"> </w:t>
      </w:r>
      <w:r w:rsidR="006E797B">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"author" : [ { "dropping-particle" : "", "family" : "Chesson", "given" : "P.", "non-dropping-particle" : "", "parse-names" : false, "suffix" : "" } ], "container-title" : "Annual Review of Ecology and Systematics", "id" : "ITEM-1", "issued" : { "date-parts" : [ [ "2000" ] ] }, "page" : "343-366", "title" : "Mechanisms of maintenance of species diversity", "type" : "article-journal" }, "uris" : [ "http://www.mendeley.com/documents/?uuid=244a8a69-5a7b-4904-afac-fba1ccd77e00" ] }, { "id" : "ITEM-2",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"ITEM-2",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"(Chesson 2000, Menge 2003)", "plainTextFormattedCitation" : "(Chesson 2000, Menge 2003)", "previouslyFormattedCitation" : "(Chesson 2000, Menge 2003)" }, "properties" : { "noteIndex" : 0 }, "schema" : "https://github.com/citation-style-language/schema/raw/master/csl-citation.json" }</w:instrText>
      </w:r>
      <w:r w:rsidR="006E797B">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(Chesson 2000, Menge 2003)</w:t>
      </w:r>
      <w:r w:rsidR="006E797B">
        <w:rPr>
          <w:rFonts w:ascii="Times New Roman" w:hAnsi="Times New Roman" w:cs="Times New Roman"/>
          <w:sz w:val="24"/>
          <w:szCs w:val="24"/>
        </w:rPr>
        <w:fldChar w:fldCharType="end"/>
      </w:r>
      <w:r w:rsidR="00D93E75" w:rsidRPr="007728D0">
        <w:rPr>
          <w:rFonts w:ascii="Times New Roman" w:hAnsi="Times New Roman" w:cs="Times New Roman"/>
          <w:sz w:val="24"/>
          <w:szCs w:val="24"/>
        </w:rPr>
        <w:t>, or</w:t>
      </w:r>
      <w:del w:id="658" w:author="Thomas Collier Smith" w:date="2014-11-23T23:36:00Z">
        <w:r w:rsidR="00D93E75" w:rsidRPr="007728D0" w:rsidDel="00792C5C">
          <w:rPr>
            <w:rFonts w:ascii="Times New Roman" w:hAnsi="Times New Roman" w:cs="Times New Roman"/>
            <w:sz w:val="24"/>
            <w:szCs w:val="24"/>
          </w:rPr>
          <w:delText>, at least</w:delText>
        </w:r>
      </w:del>
      <w:ins w:id="659" w:author="Thomas Collier Smith" w:date="2014-11-23T23:36:00Z">
        <w:r w:rsidR="00792C5C">
          <w:rPr>
            <w:rFonts w:ascii="Times New Roman" w:hAnsi="Times New Roman" w:cs="Times New Roman"/>
            <w:sz w:val="24"/>
            <w:szCs w:val="24"/>
          </w:rPr>
          <w:t xml:space="preserve"> limits</w:t>
        </w:r>
      </w:ins>
      <w:r w:rsidR="00D93E75" w:rsidRPr="007728D0">
        <w:rPr>
          <w:rFonts w:ascii="Times New Roman" w:hAnsi="Times New Roman" w:cs="Times New Roman"/>
          <w:sz w:val="24"/>
          <w:szCs w:val="24"/>
        </w:rPr>
        <w:t xml:space="preserve"> our ability to detect the consequences of those interactions.  </w:t>
      </w:r>
      <w:r w:rsidR="00B05306">
        <w:rPr>
          <w:rFonts w:ascii="Times New Roman" w:hAnsi="Times New Roman" w:cs="Times New Roman"/>
          <w:sz w:val="24"/>
          <w:szCs w:val="24"/>
        </w:rPr>
        <w:t xml:space="preserve">The top-down grazing pressure exerted by tadpoles or mayflies was </w:t>
      </w:r>
      <w:r w:rsidR="0058346D" w:rsidRPr="007728D0">
        <w:rPr>
          <w:rFonts w:ascii="Times New Roman" w:hAnsi="Times New Roman" w:cs="Times New Roman"/>
          <w:sz w:val="24"/>
          <w:szCs w:val="24"/>
        </w:rPr>
        <w:t>less clear in the field enclosure experiment</w:t>
      </w:r>
      <w:r>
        <w:rPr>
          <w:rFonts w:ascii="Times New Roman" w:hAnsi="Times New Roman" w:cs="Times New Roman"/>
          <w:sz w:val="24"/>
          <w:szCs w:val="24"/>
        </w:rPr>
        <w:t xml:space="preserve"> than in the mesocosm experiment</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probably </w:t>
      </w:r>
      <w:r>
        <w:rPr>
          <w:rFonts w:ascii="Times New Roman" w:hAnsi="Times New Roman" w:cs="Times New Roman"/>
          <w:sz w:val="24"/>
          <w:szCs w:val="24"/>
        </w:rPr>
        <w:t xml:space="preserve">because </w:t>
      </w:r>
      <w:r w:rsidR="005904C1">
        <w:rPr>
          <w:rFonts w:ascii="Times New Roman" w:hAnsi="Times New Roman" w:cs="Times New Roman"/>
          <w:sz w:val="24"/>
          <w:szCs w:val="24"/>
        </w:rPr>
        <w:t xml:space="preserve">variation in </w:t>
      </w:r>
      <w:r w:rsidR="0058346D" w:rsidRPr="007728D0">
        <w:rPr>
          <w:rFonts w:ascii="Times New Roman" w:hAnsi="Times New Roman" w:cs="Times New Roman"/>
          <w:sz w:val="24"/>
          <w:szCs w:val="24"/>
        </w:rPr>
        <w:t xml:space="preserve">algal abundance with respect to tadpoles and mayflies </w:t>
      </w:r>
      <w:r w:rsidR="005904C1">
        <w:rPr>
          <w:rFonts w:ascii="Times New Roman" w:hAnsi="Times New Roman" w:cs="Times New Roman"/>
          <w:sz w:val="24"/>
          <w:szCs w:val="24"/>
        </w:rPr>
        <w:t>was confounded by variation in bottom</w:t>
      </w:r>
      <w:ins w:id="660" w:author="Thomas Collier Smith" w:date="2014-11-23T23:37:00Z">
        <w:r w:rsidR="00792C5C">
          <w:rPr>
            <w:rFonts w:ascii="Times New Roman" w:hAnsi="Times New Roman" w:cs="Times New Roman"/>
            <w:sz w:val="24"/>
            <w:szCs w:val="24"/>
          </w:rPr>
          <w:t>-</w:t>
        </w:r>
      </w:ins>
      <w:del w:id="661" w:author="Thomas Collier Smith" w:date="2014-11-23T23:37:00Z">
        <w:r w:rsidR="005904C1" w:rsidDel="00792C5C">
          <w:rPr>
            <w:rFonts w:ascii="Times New Roman" w:hAnsi="Times New Roman" w:cs="Times New Roman"/>
            <w:sz w:val="24"/>
            <w:szCs w:val="24"/>
          </w:rPr>
          <w:delText xml:space="preserve"> </w:delText>
        </w:r>
      </w:del>
      <w:r w:rsidR="005904C1">
        <w:rPr>
          <w:rFonts w:ascii="Times New Roman" w:hAnsi="Times New Roman" w:cs="Times New Roman"/>
          <w:sz w:val="24"/>
          <w:szCs w:val="24"/>
        </w:rPr>
        <w:t>up processes</w:t>
      </w:r>
      <w:ins w:id="662" w:author="Thomas Collier Smith" w:date="2014-11-23T23:36:00Z">
        <w:r w:rsidR="00792C5C">
          <w:rPr>
            <w:rFonts w:ascii="Times New Roman" w:hAnsi="Times New Roman" w:cs="Times New Roman"/>
            <w:sz w:val="24"/>
            <w:szCs w:val="24"/>
          </w:rPr>
          <w:t xml:space="preserve"> </w:t>
        </w:r>
      </w:ins>
      <w:r w:rsidR="006E797B">
        <w:rPr>
          <w:rFonts w:ascii="Times New Roman" w:hAnsi="Times New Roman" w:cs="Times New Roman"/>
          <w:sz w:val="24"/>
          <w:szCs w:val="24"/>
        </w:rPr>
        <w:t xml:space="preserve">within </w:t>
      </w:r>
      <w:r w:rsidR="005904C1">
        <w:rPr>
          <w:rFonts w:ascii="Times New Roman" w:hAnsi="Times New Roman" w:cs="Times New Roman"/>
          <w:sz w:val="24"/>
          <w:szCs w:val="24"/>
        </w:rPr>
        <w:t>study lakes</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A </w:t>
      </w:r>
      <w:r w:rsidR="0058346D" w:rsidRPr="007728D0">
        <w:rPr>
          <w:rFonts w:ascii="Times New Roman" w:hAnsi="Times New Roman" w:cs="Times New Roman"/>
          <w:sz w:val="24"/>
          <w:szCs w:val="24"/>
        </w:rPr>
        <w:t>drawback</w:t>
      </w:r>
      <w:r w:rsidR="006E797B">
        <w:rPr>
          <w:rFonts w:ascii="Times New Roman" w:hAnsi="Times New Roman" w:cs="Times New Roman"/>
          <w:sz w:val="24"/>
          <w:szCs w:val="24"/>
        </w:rPr>
        <w:t xml:space="preserve"> of</w:t>
      </w:r>
      <w:r w:rsidR="0058346D" w:rsidRPr="007728D0">
        <w:rPr>
          <w:rFonts w:ascii="Times New Roman" w:hAnsi="Times New Roman" w:cs="Times New Roman"/>
          <w:sz w:val="24"/>
          <w:szCs w:val="24"/>
        </w:rPr>
        <w:t xml:space="preserve"> using </w:t>
      </w:r>
      <w:r>
        <w:rPr>
          <w:rFonts w:ascii="Times New Roman" w:hAnsi="Times New Roman" w:cs="Times New Roman"/>
          <w:sz w:val="24"/>
          <w:szCs w:val="24"/>
        </w:rPr>
        <w:t xml:space="preserve">a </w:t>
      </w:r>
      <w:r w:rsidR="0058346D" w:rsidRPr="007728D0">
        <w:rPr>
          <w:rFonts w:ascii="Times New Roman" w:hAnsi="Times New Roman" w:cs="Times New Roman"/>
          <w:sz w:val="24"/>
          <w:szCs w:val="24"/>
        </w:rPr>
        <w:t>response surface design in an environment where spatial replication was not possible</w:t>
      </w:r>
      <w:r w:rsidR="005904C1">
        <w:rPr>
          <w:rFonts w:ascii="Times New Roman" w:hAnsi="Times New Roman" w:cs="Times New Roman"/>
          <w:sz w:val="24"/>
          <w:szCs w:val="24"/>
        </w:rPr>
        <w:t xml:space="preserve">, such as in remote, protected study sites in </w:t>
      </w:r>
      <w:proofErr w:type="gramStart"/>
      <w:r w:rsidR="005904C1">
        <w:rPr>
          <w:rFonts w:ascii="Times New Roman" w:hAnsi="Times New Roman" w:cs="Times New Roman"/>
          <w:sz w:val="24"/>
          <w:szCs w:val="24"/>
        </w:rPr>
        <w:t>Wilderness,</w:t>
      </w:r>
      <w:proofErr w:type="gramEnd"/>
      <w:r w:rsidR="0058346D" w:rsidRPr="007728D0">
        <w:rPr>
          <w:rFonts w:ascii="Times New Roman" w:hAnsi="Times New Roman" w:cs="Times New Roman"/>
          <w:sz w:val="24"/>
          <w:szCs w:val="24"/>
        </w:rPr>
        <w:t xml:space="preserve"> was that we had </w:t>
      </w:r>
      <w:r w:rsidR="00F05505">
        <w:rPr>
          <w:rFonts w:ascii="Times New Roman" w:hAnsi="Times New Roman" w:cs="Times New Roman"/>
          <w:sz w:val="24"/>
          <w:szCs w:val="24"/>
        </w:rPr>
        <w:t>less</w:t>
      </w:r>
      <w:r w:rsidR="0058346D" w:rsidRPr="007728D0">
        <w:rPr>
          <w:rFonts w:ascii="Times New Roman" w:hAnsi="Times New Roman" w:cs="Times New Roman"/>
          <w:sz w:val="24"/>
          <w:szCs w:val="24"/>
        </w:rPr>
        <w:t xml:space="preserve"> replication of treatments to account for these </w:t>
      </w:r>
      <w:r w:rsidR="006E797B">
        <w:rPr>
          <w:rFonts w:ascii="Times New Roman" w:hAnsi="Times New Roman" w:cs="Times New Roman"/>
          <w:sz w:val="24"/>
          <w:szCs w:val="24"/>
        </w:rPr>
        <w:t xml:space="preserve">natural within-lake </w:t>
      </w:r>
      <w:r w:rsidR="0058346D" w:rsidRPr="007728D0">
        <w:rPr>
          <w:rFonts w:ascii="Times New Roman" w:hAnsi="Times New Roman" w:cs="Times New Roman"/>
          <w:sz w:val="24"/>
          <w:szCs w:val="24"/>
        </w:rPr>
        <w:t>variations between each enclosure</w:t>
      </w:r>
      <w:r w:rsidR="005904C1">
        <w:rPr>
          <w:rFonts w:ascii="Times New Roman" w:hAnsi="Times New Roman" w:cs="Times New Roman"/>
          <w:sz w:val="24"/>
          <w:szCs w:val="24"/>
        </w:rPr>
        <w:t xml:space="preserve">.  </w:t>
      </w:r>
      <w:ins w:id="663" w:author="Thomas Collier Smith" w:date="2014-11-23T23:41:00Z">
        <w:r w:rsidR="00520F8F">
          <w:rPr>
            <w:rFonts w:ascii="Times New Roman" w:hAnsi="Times New Roman" w:cs="Times New Roman"/>
            <w:sz w:val="24"/>
            <w:szCs w:val="24"/>
          </w:rPr>
          <w:t xml:space="preserve">  For example, our enclosure in which we observed the highest algal abundances was located in a corner of Spur </w:t>
        </w:r>
        <w:proofErr w:type="gramStart"/>
        <w:r w:rsidR="00520F8F">
          <w:rPr>
            <w:rFonts w:ascii="Times New Roman" w:hAnsi="Times New Roman" w:cs="Times New Roman"/>
            <w:sz w:val="24"/>
            <w:szCs w:val="24"/>
          </w:rPr>
          <w:t>lake</w:t>
        </w:r>
        <w:proofErr w:type="gramEnd"/>
        <w:r w:rsidR="00520F8F">
          <w:rPr>
            <w:rFonts w:ascii="Times New Roman" w:hAnsi="Times New Roman" w:cs="Times New Roman"/>
            <w:sz w:val="24"/>
            <w:szCs w:val="24"/>
          </w:rPr>
          <w:t xml:space="preserve"> in which large amounts of pollen and other floating detritus collected and surrounded the enclosure, while enclosures a few meters to either side remained clean.  This subsidy of detritus might have enriched algae in that </w:t>
        </w:r>
        <w:r w:rsidR="00520F8F">
          <w:rPr>
            <w:rFonts w:ascii="Times New Roman" w:hAnsi="Times New Roman" w:cs="Times New Roman"/>
            <w:sz w:val="24"/>
            <w:szCs w:val="24"/>
          </w:rPr>
          <w:lastRenderedPageBreak/>
          <w:t>enclosure and driven the high observed abundanc</w:t>
        </w:r>
        <w:r w:rsidR="00520F8F">
          <w:rPr>
            <w:rFonts w:ascii="Times New Roman" w:hAnsi="Times New Roman" w:cs="Times New Roman"/>
            <w:sz w:val="24"/>
            <w:szCs w:val="24"/>
          </w:rPr>
          <w:t>e</w:t>
        </w:r>
        <w:r w:rsidR="00520F8F">
          <w:rPr>
            <w:rFonts w:ascii="Times New Roman" w:hAnsi="Times New Roman" w:cs="Times New Roman"/>
            <w:sz w:val="24"/>
            <w:szCs w:val="24"/>
          </w:rPr>
          <w:t>; this was one of our no-consumer treatments.</w:t>
        </w:r>
        <w:r w:rsidR="00520F8F">
          <w:rPr>
            <w:rFonts w:ascii="Times New Roman" w:hAnsi="Times New Roman" w:cs="Times New Roman"/>
            <w:sz w:val="24"/>
            <w:szCs w:val="24"/>
          </w:rPr>
          <w:t xml:space="preserve">  Within lake heterogeneity like this </w:t>
        </w:r>
      </w:ins>
      <w:del w:id="664" w:author="Thomas Collier Smith" w:date="2014-11-23T23:41:00Z">
        <w:r w:rsidR="005904C1" w:rsidDel="00520F8F">
          <w:rPr>
            <w:rFonts w:ascii="Times New Roman" w:hAnsi="Times New Roman" w:cs="Times New Roman"/>
            <w:sz w:val="24"/>
            <w:szCs w:val="24"/>
          </w:rPr>
          <w:delText>This</w:delText>
        </w:r>
      </w:del>
      <w:del w:id="665" w:author="Thomas Collier Smith" w:date="2014-11-23T23:37:00Z">
        <w:r w:rsidR="005904C1" w:rsidDel="00520F8F">
          <w:rPr>
            <w:rFonts w:ascii="Times New Roman" w:hAnsi="Times New Roman" w:cs="Times New Roman"/>
            <w:sz w:val="24"/>
            <w:szCs w:val="24"/>
          </w:rPr>
          <w:delText xml:space="preserve"> increased the statistical cost of influence of within lake variability and</w:delText>
        </w:r>
      </w:del>
      <w:r w:rsidR="005904C1">
        <w:rPr>
          <w:rFonts w:ascii="Times New Roman" w:hAnsi="Times New Roman" w:cs="Times New Roman"/>
          <w:sz w:val="24"/>
          <w:szCs w:val="24"/>
        </w:rPr>
        <w:t xml:space="preserve"> may have had a role in obscuring the effects of consumers.</w:t>
      </w:r>
      <w:ins w:id="666" w:author="Thomas Collier Smith" w:date="2014-11-23T23:40:00Z">
        <w:r w:rsidR="00520F8F">
          <w:rPr>
            <w:rFonts w:ascii="Times New Roman" w:hAnsi="Times New Roman" w:cs="Times New Roman"/>
            <w:sz w:val="24"/>
            <w:szCs w:val="24"/>
          </w:rPr>
          <w:t xml:space="preserve">  </w:t>
        </w:r>
      </w:ins>
      <w:del w:id="667" w:author="Thomas Collier Smith" w:date="2014-11-23T23:37:00Z">
        <w:r w:rsidR="005904C1" w:rsidDel="00520F8F">
          <w:rPr>
            <w:rFonts w:ascii="Times New Roman" w:hAnsi="Times New Roman" w:cs="Times New Roman"/>
            <w:sz w:val="24"/>
            <w:szCs w:val="24"/>
          </w:rPr>
          <w:delText xml:space="preserve">  </w:delText>
        </w:r>
        <w:r w:rsidR="006E797B" w:rsidDel="00520F8F">
          <w:rPr>
            <w:rFonts w:ascii="Times New Roman" w:hAnsi="Times New Roman" w:cs="Times New Roman"/>
            <w:sz w:val="24"/>
            <w:szCs w:val="24"/>
          </w:rPr>
          <w:delText>.</w:delText>
        </w:r>
      </w:del>
    </w:p>
    <w:p w:rsidR="00520F8F" w:rsidRDefault="007F12BF" w:rsidP="008D3EF6">
      <w:pPr>
        <w:spacing w:line="480" w:lineRule="auto"/>
        <w:ind w:right="360" w:firstLine="720"/>
        <w:rPr>
          <w:ins w:id="668" w:author="Thomas Collier Smith" w:date="2014-11-23T23:44:00Z"/>
          <w:rFonts w:ascii="Times New Roman" w:hAnsi="Times New Roman" w:cs="Times New Roman"/>
          <w:sz w:val="24"/>
          <w:szCs w:val="24"/>
        </w:rPr>
      </w:pPr>
      <w:r>
        <w:rPr>
          <w:rFonts w:ascii="Times New Roman" w:hAnsi="Times New Roman" w:cs="Times New Roman"/>
          <w:sz w:val="24"/>
          <w:szCs w:val="24"/>
        </w:rPr>
        <w:t xml:space="preserve">Our contradictory results in field and mesocosm experiments may represent the role that environmental variation plays in interpreting species interactions.  </w:t>
      </w:r>
      <w:r w:rsidR="00F05505">
        <w:rPr>
          <w:rFonts w:ascii="Times New Roman" w:hAnsi="Times New Roman" w:cs="Times New Roman"/>
          <w:sz w:val="24"/>
          <w:szCs w:val="24"/>
        </w:rPr>
        <w:t xml:space="preserve">Many experiments have concluded </w:t>
      </w:r>
      <w:r>
        <w:rPr>
          <w:rFonts w:ascii="Times New Roman" w:hAnsi="Times New Roman" w:cs="Times New Roman"/>
          <w:sz w:val="24"/>
          <w:szCs w:val="24"/>
        </w:rPr>
        <w:t xml:space="preserve">that tadpole grazing can reduce </w:t>
      </w:r>
      <w:r w:rsidR="00F05505">
        <w:rPr>
          <w:rFonts w:ascii="Times New Roman" w:hAnsi="Times New Roman" w:cs="Times New Roman"/>
          <w:sz w:val="24"/>
          <w:szCs w:val="24"/>
        </w:rPr>
        <w:t xml:space="preserve">algal resources </w:t>
      </w:r>
      <w:r w:rsidR="00742D6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"id" : "ITEM-3", "itemData" : { "author" : [ { "dropping-particle" : "", "family" : "Kupferberg", "given" : "S.", "non-dropping-particle" : "", "parse-names" : false, "suffix" : "" } ], "container-title" : "Freshwater Biology", "id" : "ITEM-3",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"(Br\u00f6nmark et al. 1991, Kupferberg 1997a, Alford 1999)", "manualFormatting" : "(e.g. Br\u00f6nmark et al. 1991, Kupferberg 1997a, Alford 1999)", "plainTextFormattedCitation" : "(Br\u00f6nmark et al. 1991, Kupferberg 1997a, Alford 1999)", "previouslyFormattedCitation" : "(Br\u00f6nmark et al. 1991, Kupferberg 1997a, Alford 1999)" }, "properties" : { "noteIndex" : 0 }, "schema" : "https://github.com/citation-style-language/schema/raw/master/csl-citation.json" }</w:instrText>
      </w:r>
      <w:r w:rsidR="00742D69">
        <w:rPr>
          <w:rFonts w:ascii="Times New Roman" w:hAnsi="Times New Roman" w:cs="Times New Roman"/>
          <w:sz w:val="24"/>
          <w:szCs w:val="24"/>
        </w:rPr>
        <w:fldChar w:fldCharType="separate"/>
      </w:r>
      <w:r w:rsidR="00742D69" w:rsidRPr="00742D69">
        <w:rPr>
          <w:rFonts w:ascii="Times New Roman" w:hAnsi="Times New Roman" w:cs="Times New Roman"/>
          <w:noProof/>
          <w:sz w:val="24"/>
          <w:szCs w:val="24"/>
        </w:rPr>
        <w:t>(</w:t>
      </w:r>
      <w:r w:rsidR="00706C7D">
        <w:rPr>
          <w:rFonts w:ascii="Times New Roman" w:hAnsi="Times New Roman" w:cs="Times New Roman"/>
          <w:noProof/>
          <w:sz w:val="24"/>
          <w:szCs w:val="24"/>
        </w:rPr>
        <w:t xml:space="preserve">e.g. </w:t>
      </w:r>
      <w:r w:rsidR="00742D69" w:rsidRPr="00742D69">
        <w:rPr>
          <w:rFonts w:ascii="Times New Roman" w:hAnsi="Times New Roman" w:cs="Times New Roman"/>
          <w:noProof/>
          <w:sz w:val="24"/>
          <w:szCs w:val="24"/>
        </w:rPr>
        <w:t>Brönmark et al. 1991, Kupferberg 1997a, Alford 1999)</w:t>
      </w:r>
      <w:r w:rsidR="00742D69">
        <w:rPr>
          <w:rFonts w:ascii="Times New Roman" w:hAnsi="Times New Roman" w:cs="Times New Roman"/>
          <w:sz w:val="24"/>
          <w:szCs w:val="24"/>
        </w:rPr>
        <w:fldChar w:fldCharType="end"/>
      </w:r>
      <w:r w:rsidR="008D3EF6">
        <w:rPr>
          <w:rFonts w:ascii="Times New Roman" w:hAnsi="Times New Roman" w:cs="Times New Roman"/>
          <w:sz w:val="24"/>
          <w:szCs w:val="24"/>
        </w:rPr>
        <w:t>.  However</w:t>
      </w:r>
      <w:r w:rsidR="00F05505">
        <w:rPr>
          <w:rFonts w:ascii="Times New Roman" w:hAnsi="Times New Roman" w:cs="Times New Roman"/>
          <w:sz w:val="24"/>
          <w:szCs w:val="24"/>
        </w:rPr>
        <w:t xml:space="preserve"> </w:t>
      </w:r>
      <w:r w:rsidR="0058189C">
        <w:rPr>
          <w:rFonts w:ascii="Times New Roman" w:hAnsi="Times New Roman" w:cs="Times New Roman"/>
          <w:sz w:val="24"/>
          <w:szCs w:val="24"/>
        </w:rPr>
        <w:t xml:space="preserve">control of </w:t>
      </w:r>
      <w:r w:rsidR="008D3EF6">
        <w:rPr>
          <w:rFonts w:ascii="Times New Roman" w:hAnsi="Times New Roman" w:cs="Times New Roman"/>
          <w:sz w:val="24"/>
          <w:szCs w:val="24"/>
        </w:rPr>
        <w:t xml:space="preserve">algae </w:t>
      </w:r>
      <w:r w:rsidR="0058189C">
        <w:rPr>
          <w:rFonts w:ascii="Times New Roman" w:hAnsi="Times New Roman" w:cs="Times New Roman"/>
          <w:sz w:val="24"/>
          <w:szCs w:val="24"/>
        </w:rPr>
        <w:t xml:space="preserve">by aquatic grazers </w:t>
      </w:r>
      <w:r w:rsidR="008D3EF6">
        <w:rPr>
          <w:rFonts w:ascii="Times New Roman" w:hAnsi="Times New Roman" w:cs="Times New Roman"/>
          <w:sz w:val="24"/>
          <w:szCs w:val="24"/>
        </w:rPr>
        <w:t xml:space="preserve">appears to be </w:t>
      </w:r>
      <w:r w:rsidR="0058189C">
        <w:rPr>
          <w:rFonts w:ascii="Times New Roman" w:hAnsi="Times New Roman" w:cs="Times New Roman"/>
          <w:sz w:val="24"/>
          <w:szCs w:val="24"/>
        </w:rPr>
        <w:t xml:space="preserve">a </w:t>
      </w:r>
      <w:r w:rsidR="00FD796F">
        <w:rPr>
          <w:rFonts w:ascii="Times New Roman" w:hAnsi="Times New Roman" w:cs="Times New Roman"/>
          <w:sz w:val="24"/>
          <w:szCs w:val="24"/>
        </w:rPr>
        <w:t xml:space="preserve">general </w:t>
      </w:r>
      <w:r w:rsidR="0058189C">
        <w:rPr>
          <w:rFonts w:ascii="Times New Roman" w:hAnsi="Times New Roman" w:cs="Times New Roman"/>
          <w:sz w:val="24"/>
          <w:szCs w:val="24"/>
        </w:rPr>
        <w:t>experimental result</w:t>
      </w:r>
      <w:r w:rsidR="00F05505">
        <w:rPr>
          <w:rFonts w:ascii="Times New Roman" w:hAnsi="Times New Roman" w:cs="Times New Roman"/>
          <w:sz w:val="24"/>
          <w:szCs w:val="24"/>
        </w:rPr>
        <w:t>:</w:t>
      </w:r>
      <w:r w:rsidR="00EF2EA8">
        <w:rPr>
          <w:rFonts w:ascii="Times New Roman" w:hAnsi="Times New Roman" w:cs="Times New Roman"/>
          <w:sz w:val="24"/>
          <w:szCs w:val="24"/>
        </w:rPr>
        <w:t xml:space="preserve"> i</w:t>
      </w:r>
      <w:r w:rsidR="0058189C" w:rsidRPr="0058189C">
        <w:rPr>
          <w:rFonts w:ascii="Times New Roman" w:hAnsi="Times New Roman" w:cs="Times New Roman"/>
          <w:sz w:val="24"/>
          <w:szCs w:val="24"/>
        </w:rPr>
        <w:t xml:space="preserve">n </w:t>
      </w:r>
      <w:r w:rsidR="00F05505">
        <w:rPr>
          <w:rFonts w:ascii="Times New Roman" w:hAnsi="Times New Roman" w:cs="Times New Roman"/>
          <w:sz w:val="24"/>
          <w:szCs w:val="24"/>
        </w:rPr>
        <w:t xml:space="preserve">a meta-analysis of grazing experiments, </w:t>
      </w:r>
      <w:r w:rsidR="00145B1E">
        <w:rPr>
          <w:rFonts w:ascii="Times New Roman" w:hAnsi="Times New Roman" w:cs="Times New Roman"/>
          <w:sz w:val="24"/>
          <w:szCs w:val="24"/>
        </w:rPr>
        <w:t xml:space="preserve">70% of </w:t>
      </w:r>
      <w:r w:rsidR="0058189C" w:rsidRPr="0058189C">
        <w:rPr>
          <w:rFonts w:ascii="Times New Roman" w:hAnsi="Times New Roman" w:cs="Times New Roman"/>
          <w:sz w:val="24"/>
          <w:szCs w:val="24"/>
        </w:rPr>
        <w:t>experiments</w:t>
      </w:r>
      <w:r w:rsidR="00F05505">
        <w:rPr>
          <w:rFonts w:ascii="Times New Roman" w:hAnsi="Times New Roman" w:cs="Times New Roman"/>
          <w:sz w:val="24"/>
          <w:szCs w:val="24"/>
        </w:rPr>
        <w:t xml:space="preserve"> found that </w:t>
      </w:r>
      <w:r w:rsidR="0058189C">
        <w:rPr>
          <w:rFonts w:ascii="Times New Roman" w:hAnsi="Times New Roman" w:cs="Times New Roman"/>
          <w:sz w:val="24"/>
          <w:szCs w:val="24"/>
        </w:rPr>
        <w:t>g</w:t>
      </w:r>
      <w:r w:rsidR="00145B1E">
        <w:rPr>
          <w:rFonts w:ascii="Times New Roman" w:hAnsi="Times New Roman" w:cs="Times New Roman"/>
          <w:sz w:val="24"/>
          <w:szCs w:val="24"/>
        </w:rPr>
        <w:t>razers at ambient densities</w:t>
      </w:r>
      <w:r w:rsidR="0058189C">
        <w:rPr>
          <w:rFonts w:ascii="Times New Roman" w:hAnsi="Times New Roman" w:cs="Times New Roman"/>
          <w:sz w:val="24"/>
          <w:szCs w:val="24"/>
        </w:rPr>
        <w:t xml:space="preserve"> </w:t>
      </w:r>
      <w:r w:rsidR="0058189C" w:rsidRPr="0058189C">
        <w:rPr>
          <w:rFonts w:ascii="Times New Roman" w:hAnsi="Times New Roman" w:cs="Times New Roman"/>
          <w:sz w:val="24"/>
          <w:szCs w:val="24"/>
        </w:rPr>
        <w:t xml:space="preserve">reduced algal </w:t>
      </w:r>
      <w:proofErr w:type="gramStart"/>
      <w:r w:rsidR="0058189C" w:rsidRPr="0058189C">
        <w:rPr>
          <w:rFonts w:ascii="Times New Roman" w:hAnsi="Times New Roman" w:cs="Times New Roman"/>
          <w:sz w:val="24"/>
          <w:szCs w:val="24"/>
        </w:rPr>
        <w:t>biomass</w:t>
      </w:r>
      <w:r w:rsidR="00F05505">
        <w:rPr>
          <w:rFonts w:ascii="Times New Roman" w:hAnsi="Times New Roman" w:cs="Times New Roman"/>
          <w:sz w:val="24"/>
          <w:szCs w:val="24"/>
        </w:rPr>
        <w:t xml:space="preserve">  (</w:t>
      </w:r>
      <w:proofErr w:type="spellStart"/>
      <w:proofErr w:type="gramEnd"/>
      <w:r w:rsidR="00F05505">
        <w:rPr>
          <w:rFonts w:ascii="Times New Roman" w:hAnsi="Times New Roman" w:cs="Times New Roman"/>
          <w:sz w:val="24"/>
          <w:szCs w:val="24"/>
        </w:rPr>
        <w:t>Feminella</w:t>
      </w:r>
      <w:proofErr w:type="spellEnd"/>
      <w:r w:rsidR="00F05505">
        <w:rPr>
          <w:rFonts w:ascii="Times New Roman" w:hAnsi="Times New Roman" w:cs="Times New Roman"/>
          <w:sz w:val="24"/>
          <w:szCs w:val="24"/>
        </w:rPr>
        <w:t xml:space="preserve"> and Hawkins 1995)</w:t>
      </w:r>
      <w:r w:rsidR="0058189C">
        <w:rPr>
          <w:rFonts w:ascii="Times New Roman" w:hAnsi="Times New Roman" w:cs="Times New Roman"/>
          <w:sz w:val="24"/>
          <w:szCs w:val="24"/>
        </w:rPr>
        <w:t xml:space="preserve">.  </w:t>
      </w:r>
      <w:r>
        <w:rPr>
          <w:rFonts w:ascii="Times New Roman" w:hAnsi="Times New Roman" w:cs="Times New Roman"/>
          <w:sz w:val="24"/>
          <w:szCs w:val="24"/>
        </w:rPr>
        <w:t>G</w:t>
      </w:r>
      <w:r w:rsidR="0058189C" w:rsidRPr="0058189C">
        <w:rPr>
          <w:rFonts w:ascii="Times New Roman" w:hAnsi="Times New Roman" w:cs="Times New Roman"/>
          <w:sz w:val="24"/>
          <w:szCs w:val="24"/>
        </w:rPr>
        <w:t xml:space="preserve">razer effects were </w:t>
      </w:r>
      <w:r w:rsidR="0058189C">
        <w:rPr>
          <w:rFonts w:ascii="Times New Roman" w:hAnsi="Times New Roman" w:cs="Times New Roman"/>
          <w:sz w:val="24"/>
          <w:szCs w:val="24"/>
        </w:rPr>
        <w:t>largest</w:t>
      </w:r>
      <w:r w:rsidR="0058189C" w:rsidRPr="0058189C">
        <w:rPr>
          <w:rFonts w:ascii="Times New Roman" w:hAnsi="Times New Roman" w:cs="Times New Roman"/>
          <w:sz w:val="24"/>
          <w:szCs w:val="24"/>
        </w:rPr>
        <w:t xml:space="preserve"> in long lab experiments</w:t>
      </w:r>
      <w:r w:rsidR="0058189C">
        <w:rPr>
          <w:rFonts w:ascii="Times New Roman" w:hAnsi="Times New Roman" w:cs="Times New Roman"/>
          <w:sz w:val="24"/>
          <w:szCs w:val="24"/>
        </w:rPr>
        <w:t xml:space="preserve"> and were</w:t>
      </w:r>
      <w:r w:rsidR="0058189C" w:rsidRPr="0058189C">
        <w:rPr>
          <w:rFonts w:ascii="Times New Roman" w:hAnsi="Times New Roman" w:cs="Times New Roman"/>
          <w:sz w:val="24"/>
          <w:szCs w:val="24"/>
        </w:rPr>
        <w:t xml:space="preserve"> </w:t>
      </w:r>
      <w:r w:rsidR="00F05505">
        <w:rPr>
          <w:rFonts w:ascii="Times New Roman" w:hAnsi="Times New Roman" w:cs="Times New Roman"/>
          <w:sz w:val="24"/>
          <w:szCs w:val="24"/>
        </w:rPr>
        <w:t>smaller</w:t>
      </w:r>
      <w:r w:rsidR="0058189C" w:rsidRPr="0058189C">
        <w:rPr>
          <w:rFonts w:ascii="Times New Roman" w:hAnsi="Times New Roman" w:cs="Times New Roman"/>
          <w:sz w:val="24"/>
          <w:szCs w:val="24"/>
        </w:rPr>
        <w:t xml:space="preserve"> for short experiments </w:t>
      </w:r>
      <w:r w:rsidR="0058189C">
        <w:rPr>
          <w:rFonts w:ascii="Times New Roman" w:hAnsi="Times New Roman" w:cs="Times New Roman"/>
          <w:sz w:val="24"/>
          <w:szCs w:val="24"/>
        </w:rPr>
        <w:t xml:space="preserve">or </w:t>
      </w:r>
      <w:r w:rsidR="0058189C" w:rsidRPr="0058189C">
        <w:rPr>
          <w:rFonts w:ascii="Times New Roman" w:hAnsi="Times New Roman" w:cs="Times New Roman"/>
          <w:sz w:val="24"/>
          <w:szCs w:val="24"/>
        </w:rPr>
        <w:t>field experiments</w:t>
      </w:r>
      <w:r w:rsidR="0058189C">
        <w:rPr>
          <w:rFonts w:ascii="Times New Roman" w:hAnsi="Times New Roman" w:cs="Times New Roman"/>
          <w:sz w:val="24"/>
          <w:szCs w:val="24"/>
        </w:rPr>
        <w:t xml:space="preserve"> (</w:t>
      </w:r>
      <w:proofErr w:type="spellStart"/>
      <w:r w:rsidR="0058189C">
        <w:rPr>
          <w:rFonts w:ascii="Times New Roman" w:hAnsi="Times New Roman" w:cs="Times New Roman"/>
          <w:sz w:val="24"/>
          <w:szCs w:val="24"/>
        </w:rPr>
        <w:t>Feminella</w:t>
      </w:r>
      <w:proofErr w:type="spellEnd"/>
      <w:r w:rsidR="0058189C">
        <w:rPr>
          <w:rFonts w:ascii="Times New Roman" w:hAnsi="Times New Roman" w:cs="Times New Roman"/>
          <w:sz w:val="24"/>
          <w:szCs w:val="24"/>
        </w:rPr>
        <w:t xml:space="preserve"> and Hawkins 1995)</w:t>
      </w:r>
      <w:ins w:id="669" w:author="Thomas Collier Smith" w:date="2014-11-23T23:42:00Z">
        <w:r w:rsidR="00520F8F">
          <w:rPr>
            <w:rFonts w:ascii="Times New Roman" w:hAnsi="Times New Roman" w:cs="Times New Roman"/>
            <w:sz w:val="24"/>
            <w:szCs w:val="24"/>
          </w:rPr>
          <w:t>, where variable conditions or environmental heterogeneity are probably more influential</w:t>
        </w:r>
      </w:ins>
      <w:r w:rsidR="005E3E27">
        <w:rPr>
          <w:rFonts w:ascii="Times New Roman" w:hAnsi="Times New Roman" w:cs="Times New Roman"/>
          <w:sz w:val="24"/>
          <w:szCs w:val="24"/>
        </w:rPr>
        <w:t>.</w:t>
      </w:r>
      <w:r w:rsidR="00CD616C">
        <w:rPr>
          <w:rFonts w:ascii="Times New Roman" w:hAnsi="Times New Roman" w:cs="Times New Roman"/>
          <w:sz w:val="24"/>
          <w:szCs w:val="24"/>
        </w:rPr>
        <w:t xml:space="preserve">  </w:t>
      </w:r>
      <w:r w:rsidR="008D3EF6">
        <w:rPr>
          <w:rFonts w:ascii="Times New Roman" w:hAnsi="Times New Roman" w:cs="Times New Roman"/>
          <w:sz w:val="24"/>
          <w:szCs w:val="24"/>
        </w:rPr>
        <w:t xml:space="preserve">Our results match that conclusion: in our field and mesocosm experiments of about the same duration, tadpoles had no effect in the field enclosures and a strong effect in the mesocosms.  We are not alone in </w:t>
      </w:r>
      <w:ins w:id="670" w:author="Thomas Collier Smith" w:date="2014-11-23T23:43:00Z">
        <w:r w:rsidR="00520F8F">
          <w:rPr>
            <w:rFonts w:ascii="Times New Roman" w:hAnsi="Times New Roman" w:cs="Times New Roman"/>
            <w:sz w:val="24"/>
            <w:szCs w:val="24"/>
          </w:rPr>
          <w:t xml:space="preserve">citing the effects of environmental heterogeneity as a factor obscuring the effects of grazers.  </w:t>
        </w:r>
      </w:ins>
      <w:del w:id="671" w:author="Thomas Collier Smith" w:date="2014-11-23T23:43:00Z">
        <w:r w:rsidR="008D3EF6" w:rsidDel="00520F8F">
          <w:rPr>
            <w:rFonts w:ascii="Times New Roman" w:hAnsi="Times New Roman" w:cs="Times New Roman"/>
            <w:sz w:val="24"/>
            <w:szCs w:val="24"/>
          </w:rPr>
          <w:delText>reporting a lack of effect of tadpoles in field experiments; i</w:delText>
        </w:r>
      </w:del>
      <w:ins w:id="672" w:author="Thomas Collier Smith" w:date="2014-11-23T23:43:00Z">
        <w:r w:rsidR="00520F8F">
          <w:rPr>
            <w:rFonts w:ascii="Times New Roman" w:hAnsi="Times New Roman" w:cs="Times New Roman"/>
            <w:sz w:val="24"/>
            <w:szCs w:val="24"/>
          </w:rPr>
          <w:t>I</w:t>
        </w:r>
      </w:ins>
      <w:r w:rsidR="008D3EF6">
        <w:rPr>
          <w:rFonts w:ascii="Times New Roman" w:hAnsi="Times New Roman" w:cs="Times New Roman"/>
          <w:sz w:val="24"/>
          <w:szCs w:val="24"/>
        </w:rPr>
        <w:t xml:space="preserve">n Pacific northwest streams, tailed frog tadpole exclusions did not strongly enhance algal abundance, probably because the effects of tadpole exclusion were masked by between stream variability </w:t>
      </w:r>
      <w:r w:rsidR="008D3EF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"ITEM-1", "issue" : "2", "issued" : { "date-parts" : [ [ "1992" ] ] }, "page" : "237-247", "title" : "Plant\u2014herbivore interactions in streams near Mount St Helens", "type" : "article-journal", "volume" : "27" }, "uris" : [ "http://www.mendeley.com/documents/?uuid=1fa342ed-36ec-445c-8349-16dcd69d4020" ] } ], "mendeley" : { "formattedCitation" : "(Lamberti et al. 1992)", "plainTextFormattedCitation" : "(Lamberti et al. 1992)", "previouslyFormattedCitation" : "(Lamberti et al. 1992)" }, "properties" : { "noteIndex" : 0 }, "schema" : "https://github.com/citation-style-language/schema/raw/master/csl-citation.json" }</w:instrText>
      </w:r>
      <w:r w:rsidR="008D3EF6">
        <w:rPr>
          <w:rFonts w:ascii="Times New Roman" w:hAnsi="Times New Roman" w:cs="Times New Roman"/>
          <w:sz w:val="24"/>
          <w:szCs w:val="24"/>
        </w:rPr>
        <w:fldChar w:fldCharType="separate"/>
      </w:r>
      <w:r w:rsidR="008D3EF6" w:rsidRPr="004407C3">
        <w:rPr>
          <w:rFonts w:ascii="Times New Roman" w:hAnsi="Times New Roman" w:cs="Times New Roman"/>
          <w:noProof/>
          <w:sz w:val="24"/>
          <w:szCs w:val="24"/>
        </w:rPr>
        <w:t>(Lamberti et al. 1992)</w:t>
      </w:r>
      <w:r w:rsidR="008D3EF6">
        <w:rPr>
          <w:rFonts w:ascii="Times New Roman" w:hAnsi="Times New Roman" w:cs="Times New Roman"/>
          <w:sz w:val="24"/>
          <w:szCs w:val="24"/>
        </w:rPr>
        <w:fldChar w:fldCharType="end"/>
      </w:r>
      <w:r w:rsidR="008D3EF6">
        <w:rPr>
          <w:rFonts w:ascii="Times New Roman" w:hAnsi="Times New Roman" w:cs="Times New Roman"/>
          <w:sz w:val="24"/>
          <w:szCs w:val="24"/>
        </w:rPr>
        <w:t>.</w:t>
      </w:r>
    </w:p>
    <w:p w:rsidR="0056184E" w:rsidRDefault="008D3EF6" w:rsidP="008D3EF6">
      <w:pPr>
        <w:spacing w:line="480" w:lineRule="auto"/>
        <w:ind w:right="360" w:firstLine="720"/>
        <w:rPr>
          <w:rFonts w:ascii="Times New Roman" w:hAnsi="Times New Roman" w:cs="Times New Roman"/>
          <w:sz w:val="24"/>
          <w:szCs w:val="24"/>
        </w:rPr>
      </w:pPr>
      <w:del w:id="673" w:author="Thomas Collier Smith" w:date="2014-11-23T23:44:00Z">
        <w:r w:rsidDel="00520F8F">
          <w:rPr>
            <w:rFonts w:ascii="Times New Roman" w:hAnsi="Times New Roman" w:cs="Times New Roman"/>
            <w:sz w:val="24"/>
            <w:szCs w:val="24"/>
          </w:rPr>
          <w:delText xml:space="preserve">  </w:delText>
        </w:r>
      </w:del>
      <w:r w:rsidR="005B49F7">
        <w:rPr>
          <w:rFonts w:ascii="Times New Roman" w:hAnsi="Times New Roman" w:cs="Times New Roman"/>
          <w:sz w:val="24"/>
          <w:szCs w:val="24"/>
        </w:rPr>
        <w:t xml:space="preserve">Nonetheless, </w:t>
      </w:r>
      <w:r w:rsidR="00CD616C">
        <w:rPr>
          <w:rFonts w:ascii="Times New Roman" w:hAnsi="Times New Roman" w:cs="Times New Roman"/>
          <w:sz w:val="24"/>
          <w:szCs w:val="24"/>
        </w:rPr>
        <w:t>m</w:t>
      </w:r>
      <w:r w:rsidR="005E3E27">
        <w:rPr>
          <w:rFonts w:ascii="Times New Roman" w:hAnsi="Times New Roman" w:cs="Times New Roman"/>
          <w:sz w:val="24"/>
          <w:szCs w:val="24"/>
        </w:rPr>
        <w:t xml:space="preserve">anipulative and natural field </w:t>
      </w:r>
      <w:r w:rsidR="005B49F7">
        <w:rPr>
          <w:rFonts w:ascii="Times New Roman" w:hAnsi="Times New Roman" w:cs="Times New Roman"/>
          <w:sz w:val="24"/>
          <w:szCs w:val="24"/>
        </w:rPr>
        <w:t xml:space="preserve">experiments </w:t>
      </w:r>
      <w:r w:rsidR="005E3E27">
        <w:rPr>
          <w:rFonts w:ascii="Times New Roman" w:hAnsi="Times New Roman" w:cs="Times New Roman"/>
          <w:sz w:val="24"/>
          <w:szCs w:val="24"/>
        </w:rPr>
        <w:t xml:space="preserve">have </w:t>
      </w:r>
      <w:r w:rsidR="00CD616C">
        <w:rPr>
          <w:rFonts w:ascii="Times New Roman" w:hAnsi="Times New Roman" w:cs="Times New Roman"/>
          <w:sz w:val="24"/>
          <w:szCs w:val="24"/>
        </w:rPr>
        <w:t>detected</w:t>
      </w:r>
      <w:r w:rsidR="005E3E27">
        <w:rPr>
          <w:rFonts w:ascii="Times New Roman" w:hAnsi="Times New Roman" w:cs="Times New Roman"/>
          <w:sz w:val="24"/>
          <w:szCs w:val="24"/>
        </w:rPr>
        <w:t xml:space="preserve"> regulation of algal abundance</w:t>
      </w:r>
      <w:r w:rsidR="007F12BF">
        <w:rPr>
          <w:rFonts w:ascii="Times New Roman" w:hAnsi="Times New Roman" w:cs="Times New Roman"/>
          <w:sz w:val="24"/>
          <w:szCs w:val="24"/>
        </w:rPr>
        <w:t xml:space="preserve"> by tadpoles</w:t>
      </w:r>
      <w:r w:rsidR="005B49F7">
        <w:rPr>
          <w:rFonts w:ascii="Times New Roman" w:hAnsi="Times New Roman" w:cs="Times New Roman"/>
          <w:sz w:val="24"/>
          <w:szCs w:val="24"/>
        </w:rPr>
        <w:t xml:space="preserve">, and </w:t>
      </w:r>
      <w:r w:rsidR="005E3E27">
        <w:rPr>
          <w:rFonts w:ascii="Times New Roman" w:hAnsi="Times New Roman" w:cs="Times New Roman"/>
          <w:sz w:val="24"/>
          <w:szCs w:val="24"/>
        </w:rPr>
        <w:t xml:space="preserve">tadpole exclusion or disease-caused </w:t>
      </w:r>
      <w:r w:rsidR="007F12BF">
        <w:rPr>
          <w:rFonts w:ascii="Times New Roman" w:hAnsi="Times New Roman" w:cs="Times New Roman"/>
          <w:sz w:val="24"/>
          <w:szCs w:val="24"/>
        </w:rPr>
        <w:t>extinctions released algae from top-down regulation</w:t>
      </w:r>
      <w:r w:rsidR="005E3E27">
        <w:rPr>
          <w:rFonts w:ascii="Times New Roman" w:hAnsi="Times New Roman" w:cs="Times New Roman"/>
          <w:sz w:val="24"/>
          <w:szCs w:val="24"/>
        </w:rPr>
        <w:t xml:space="preserve">.  The exclusion of tadpoles from the benthos in </w:t>
      </w:r>
      <w:proofErr w:type="spellStart"/>
      <w:r w:rsidR="005E3E27">
        <w:rPr>
          <w:rFonts w:ascii="Times New Roman" w:hAnsi="Times New Roman" w:cs="Times New Roman"/>
          <w:sz w:val="24"/>
          <w:szCs w:val="24"/>
        </w:rPr>
        <w:t>neotropical</w:t>
      </w:r>
      <w:proofErr w:type="spellEnd"/>
      <w:r w:rsidR="005E3E27">
        <w:rPr>
          <w:rFonts w:ascii="Times New Roman" w:hAnsi="Times New Roman" w:cs="Times New Roman"/>
          <w:sz w:val="24"/>
          <w:szCs w:val="24"/>
        </w:rPr>
        <w:t xml:space="preserve"> streams resulted in 111% to 200% increases in algal abundance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"id" : "ITEM-2",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"ITEM-2",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"mendeley" : { "formattedCitation" : "(Ranvestel et al. 2004, Connelly et al. 2008)", "plainTextFormattedCitation" : "(Ranvestel et al. 2004, Connelly et al. 2008)", "previouslyFormattedCitation" : "(Ranvestel et al. 2004, Connelly et al. 2008)"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B17CA">
        <w:rPr>
          <w:rFonts w:ascii="Times New Roman" w:hAnsi="Times New Roman" w:cs="Times New Roman"/>
          <w:noProof/>
          <w:sz w:val="24"/>
          <w:szCs w:val="24"/>
        </w:rPr>
        <w:t xml:space="preserve">(Ranvestel et al. 2004, </w:t>
      </w:r>
      <w:r w:rsidR="005E3E27" w:rsidRPr="00EB17CA">
        <w:rPr>
          <w:rFonts w:ascii="Times New Roman" w:hAnsi="Times New Roman" w:cs="Times New Roman"/>
          <w:noProof/>
          <w:sz w:val="24"/>
          <w:szCs w:val="24"/>
        </w:rPr>
        <w:lastRenderedPageBreak/>
        <w:t>Connelly et al. 2008)</w:t>
      </w:r>
      <w:r w:rsidR="005E3E27">
        <w:rPr>
          <w:rFonts w:ascii="Times New Roman" w:hAnsi="Times New Roman" w:cs="Times New Roman"/>
          <w:sz w:val="24"/>
          <w:szCs w:val="24"/>
        </w:rPr>
        <w:fldChar w:fldCharType="end"/>
      </w:r>
      <w:r w:rsidR="005B49F7">
        <w:rPr>
          <w:rFonts w:ascii="Times New Roman" w:hAnsi="Times New Roman" w:cs="Times New Roman"/>
          <w:sz w:val="24"/>
          <w:szCs w:val="24"/>
        </w:rPr>
        <w:t xml:space="preserve">, and after </w:t>
      </w:r>
      <w:r w:rsidR="005E3E27">
        <w:rPr>
          <w:rFonts w:ascii="Times New Roman" w:hAnsi="Times New Roman" w:cs="Times New Roman"/>
          <w:sz w:val="24"/>
          <w:szCs w:val="24"/>
        </w:rPr>
        <w:t xml:space="preserve">the </w:t>
      </w:r>
      <w:r w:rsidR="005B49F7">
        <w:rPr>
          <w:rFonts w:ascii="Times New Roman" w:hAnsi="Times New Roman" w:cs="Times New Roman"/>
          <w:sz w:val="24"/>
          <w:szCs w:val="24"/>
        </w:rPr>
        <w:t xml:space="preserve">amphibian chytrid fungus </w:t>
      </w:r>
      <w:r w:rsidR="005E3E27">
        <w:rPr>
          <w:rFonts w:ascii="Times New Roman" w:hAnsi="Times New Roman" w:cs="Times New Roman"/>
          <w:sz w:val="24"/>
          <w:szCs w:val="24"/>
        </w:rPr>
        <w:t xml:space="preserve">caused extinction of tadpoles </w:t>
      </w:r>
      <w:r w:rsidR="005B49F7">
        <w:rPr>
          <w:rFonts w:ascii="Times New Roman" w:hAnsi="Times New Roman" w:cs="Times New Roman"/>
          <w:sz w:val="24"/>
          <w:szCs w:val="24"/>
        </w:rPr>
        <w:t xml:space="preserve">in </w:t>
      </w:r>
      <w:r w:rsidR="005E3E27">
        <w:rPr>
          <w:rFonts w:ascii="Times New Roman" w:hAnsi="Times New Roman" w:cs="Times New Roman"/>
          <w:sz w:val="24"/>
          <w:szCs w:val="24"/>
        </w:rPr>
        <w:t xml:space="preserve">these same streams, algal abundance rapidly increased 2-6 fold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"ITEM-1",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"ITEM-2",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"ITEM-2",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2008, 2014)", "plainTextFormattedCitation" : "(Connelly et al. 2008, 2014)", "previouslyFormattedCitation" : "(Connelly et al. 2008, 2014)"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F2EA8">
        <w:rPr>
          <w:rFonts w:ascii="Times New Roman" w:hAnsi="Times New Roman" w:cs="Times New Roman"/>
          <w:noProof/>
          <w:sz w:val="24"/>
          <w:szCs w:val="24"/>
        </w:rPr>
        <w:t>(Connelly et al. 2008, 2014)</w:t>
      </w:r>
      <w:r w:rsidR="005E3E27">
        <w:rPr>
          <w:rFonts w:ascii="Times New Roman" w:hAnsi="Times New Roman" w:cs="Times New Roman"/>
          <w:sz w:val="24"/>
          <w:szCs w:val="24"/>
        </w:rPr>
        <w:fldChar w:fldCharType="end"/>
      </w:r>
      <w:r w:rsidR="007F12BF">
        <w:rPr>
          <w:rFonts w:ascii="Times New Roman" w:hAnsi="Times New Roman" w:cs="Times New Roman"/>
          <w:sz w:val="24"/>
          <w:szCs w:val="24"/>
        </w:rPr>
        <w:t xml:space="preserve">.  </w:t>
      </w:r>
      <w:r>
        <w:rPr>
          <w:rFonts w:ascii="Times New Roman" w:hAnsi="Times New Roman" w:cs="Times New Roman"/>
          <w:sz w:val="24"/>
          <w:szCs w:val="24"/>
        </w:rPr>
        <w:t xml:space="preserve">This contradiction between the </w:t>
      </w:r>
      <w:r w:rsidR="005904C1">
        <w:rPr>
          <w:rFonts w:ascii="Times New Roman" w:hAnsi="Times New Roman" w:cs="Times New Roman"/>
          <w:sz w:val="24"/>
          <w:szCs w:val="24"/>
        </w:rPr>
        <w:t xml:space="preserve">weak </w:t>
      </w:r>
      <w:r>
        <w:rPr>
          <w:rFonts w:ascii="Times New Roman" w:hAnsi="Times New Roman" w:cs="Times New Roman"/>
          <w:sz w:val="24"/>
          <w:szCs w:val="24"/>
        </w:rPr>
        <w:t xml:space="preserve">effects of mountain yellow-legged frog tadpoles and tailed frog tadpoles versus the </w:t>
      </w:r>
      <w:r w:rsidR="005904C1">
        <w:rPr>
          <w:rFonts w:ascii="Times New Roman" w:hAnsi="Times New Roman" w:cs="Times New Roman"/>
          <w:sz w:val="24"/>
          <w:szCs w:val="24"/>
        </w:rPr>
        <w:t xml:space="preserve">strong effects of </w:t>
      </w:r>
      <w:r>
        <w:rPr>
          <w:rFonts w:ascii="Times New Roman" w:hAnsi="Times New Roman" w:cs="Times New Roman"/>
          <w:sz w:val="24"/>
          <w:szCs w:val="24"/>
        </w:rPr>
        <w:t xml:space="preserve">tropical stream tadpoles </w:t>
      </w:r>
      <w:r w:rsidR="005904C1">
        <w:rPr>
          <w:rFonts w:ascii="Times New Roman" w:hAnsi="Times New Roman" w:cs="Times New Roman"/>
          <w:sz w:val="24"/>
          <w:szCs w:val="24"/>
        </w:rPr>
        <w:t xml:space="preserve"> reinforces how </w:t>
      </w:r>
      <w:r>
        <w:rPr>
          <w:rFonts w:ascii="Times New Roman" w:hAnsi="Times New Roman" w:cs="Times New Roman"/>
          <w:sz w:val="24"/>
          <w:szCs w:val="24"/>
        </w:rPr>
        <w:t>ecological effects of amphibian declines will vary for each threatened species</w:t>
      </w:r>
      <w:r w:rsidR="005904C1">
        <w:rPr>
          <w:rFonts w:ascii="Times New Roman" w:hAnsi="Times New Roman" w:cs="Times New Roman"/>
          <w:sz w:val="24"/>
          <w:szCs w:val="24"/>
        </w:rPr>
        <w:t xml:space="preserve"> and with ecological context </w:t>
      </w:r>
      <w:r w:rsidR="005904C1">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sidR="005904C1">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(Menge 2003)</w:t>
      </w:r>
      <w:r w:rsidR="005904C1">
        <w:rPr>
          <w:rFonts w:ascii="Times New Roman" w:hAnsi="Times New Roman" w:cs="Times New Roman"/>
          <w:sz w:val="24"/>
          <w:szCs w:val="24"/>
        </w:rPr>
        <w:fldChar w:fldCharType="end"/>
      </w:r>
      <w:r>
        <w:rPr>
          <w:rFonts w:ascii="Times New Roman" w:hAnsi="Times New Roman" w:cs="Times New Roman"/>
          <w:sz w:val="24"/>
          <w:szCs w:val="24"/>
        </w:rPr>
        <w:t>.</w:t>
      </w:r>
    </w:p>
    <w:p w:rsidR="003676AE" w:rsidRDefault="00CD616C"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some cases, </w:t>
      </w:r>
      <w:r w:rsidR="0046444D">
        <w:rPr>
          <w:rFonts w:ascii="Times New Roman" w:hAnsi="Times New Roman" w:cs="Times New Roman"/>
          <w:sz w:val="24"/>
          <w:szCs w:val="24"/>
        </w:rPr>
        <w:t xml:space="preserve">top-down </w:t>
      </w:r>
      <w:r w:rsidR="0046444D" w:rsidRPr="00CD616C">
        <w:rPr>
          <w:rFonts w:ascii="Times New Roman" w:hAnsi="Times New Roman" w:cs="Times New Roman"/>
          <w:sz w:val="24"/>
          <w:szCs w:val="24"/>
        </w:rPr>
        <w:t>processes</w:t>
      </w:r>
      <w:r w:rsidR="0046444D">
        <w:rPr>
          <w:rFonts w:ascii="Times New Roman" w:hAnsi="Times New Roman" w:cs="Times New Roman"/>
          <w:sz w:val="24"/>
          <w:szCs w:val="24"/>
        </w:rPr>
        <w:t xml:space="preserve"> may play a less important role than</w:t>
      </w:r>
      <w:r w:rsidR="0046444D" w:rsidRPr="00CD616C">
        <w:rPr>
          <w:rFonts w:ascii="Times New Roman" w:hAnsi="Times New Roman" w:cs="Times New Roman"/>
          <w:sz w:val="24"/>
          <w:szCs w:val="24"/>
        </w:rPr>
        <w:t xml:space="preserve"> </w:t>
      </w:r>
      <w:r w:rsidR="0046444D">
        <w:rPr>
          <w:rFonts w:ascii="Times New Roman" w:hAnsi="Times New Roman" w:cs="Times New Roman"/>
          <w:sz w:val="24"/>
          <w:szCs w:val="24"/>
        </w:rPr>
        <w:t>b</w:t>
      </w:r>
      <w:r w:rsidR="0046444D" w:rsidRPr="00CD616C">
        <w:rPr>
          <w:rFonts w:ascii="Times New Roman" w:hAnsi="Times New Roman" w:cs="Times New Roman"/>
          <w:sz w:val="24"/>
          <w:szCs w:val="24"/>
        </w:rPr>
        <w:t xml:space="preserve">ottom-up </w:t>
      </w:r>
      <w:r w:rsidR="0046444D">
        <w:rPr>
          <w:rFonts w:ascii="Times New Roman" w:hAnsi="Times New Roman" w:cs="Times New Roman"/>
          <w:sz w:val="24"/>
          <w:szCs w:val="24"/>
        </w:rPr>
        <w:t>processes in determining resource abundance</w:t>
      </w:r>
      <w:r w:rsidR="005B49F7">
        <w:rPr>
          <w:rFonts w:ascii="Times New Roman" w:hAnsi="Times New Roman" w:cs="Times New Roman"/>
          <w:sz w:val="24"/>
          <w:szCs w:val="24"/>
        </w:rPr>
        <w:t>,</w:t>
      </w:r>
      <w:r w:rsidRPr="00CD616C">
        <w:rPr>
          <w:rFonts w:ascii="Times New Roman" w:hAnsi="Times New Roman" w:cs="Times New Roman"/>
          <w:sz w:val="24"/>
          <w:szCs w:val="24"/>
        </w:rPr>
        <w:t xml:space="preserve"> and grazers or predators may </w:t>
      </w:r>
      <w:r w:rsidR="005B49F7">
        <w:rPr>
          <w:rFonts w:ascii="Times New Roman" w:hAnsi="Times New Roman" w:cs="Times New Roman"/>
          <w:sz w:val="24"/>
          <w:szCs w:val="24"/>
        </w:rPr>
        <w:t>do little to</w:t>
      </w:r>
      <w:r w:rsidRPr="00CD616C">
        <w:rPr>
          <w:rFonts w:ascii="Times New Roman" w:hAnsi="Times New Roman" w:cs="Times New Roman"/>
          <w:sz w:val="24"/>
          <w:szCs w:val="24"/>
        </w:rPr>
        <w:t xml:space="preserve"> limit the abundance of their resource</w:t>
      </w:r>
      <w:r w:rsidR="006C64D7">
        <w:rPr>
          <w:rFonts w:ascii="Times New Roman" w:hAnsi="Times New Roman" w:cs="Times New Roman"/>
          <w:sz w:val="24"/>
          <w:szCs w:val="24"/>
        </w:rPr>
        <w:t xml:space="preserve"> </w:t>
      </w:r>
      <w:r w:rsidR="006C64D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"Power", "given" : "M. E.", "non-dropping-particle" : "", "parse-names" : false, "suffix" : "" } ], "container-title" : "Ecology", "id" : "ITEM-1", "issued" : { "date-parts" : [ [ "1992" ] ] }, "page" : "733-746", "title" : "Top-down and bottom-up forces in food webs: do plants have primacy", "type" : "article-journal" }, "uris" : [ "http://www.mendeley.com/documents/?uuid=09040d0f-281b-4801-bb9d-5a9ab57a0336" ] } ], "mendeley" : { "formattedCitation" : "(Power 1992)", "plainTextFormattedCitation" : "(Power 1992)", "previouslyFormattedCitation" : "(Power 1992)" }, "properties" : { "noteIndex" : 0 }, "schema" : "https://github.com/citation-style-language/schema/raw/master/csl-citation.json" }</w:instrText>
      </w:r>
      <w:r w:rsidR="006C64D7">
        <w:rPr>
          <w:rFonts w:ascii="Times New Roman" w:hAnsi="Times New Roman" w:cs="Times New Roman"/>
          <w:sz w:val="24"/>
          <w:szCs w:val="24"/>
        </w:rPr>
        <w:fldChar w:fldCharType="separate"/>
      </w:r>
      <w:r w:rsidR="006C64D7" w:rsidRPr="006C64D7">
        <w:rPr>
          <w:rFonts w:ascii="Times New Roman" w:hAnsi="Times New Roman" w:cs="Times New Roman"/>
          <w:noProof/>
          <w:sz w:val="24"/>
          <w:szCs w:val="24"/>
        </w:rPr>
        <w:t>(Power 1992)</w:t>
      </w:r>
      <w:r w:rsidR="006C64D7">
        <w:rPr>
          <w:rFonts w:ascii="Times New Roman" w:hAnsi="Times New Roman" w:cs="Times New Roman"/>
          <w:sz w:val="24"/>
          <w:szCs w:val="24"/>
        </w:rPr>
        <w:fldChar w:fldCharType="end"/>
      </w:r>
      <w:r w:rsidRPr="00CD616C">
        <w:rPr>
          <w:rFonts w:ascii="Times New Roman" w:hAnsi="Times New Roman" w:cs="Times New Roman"/>
          <w:sz w:val="24"/>
          <w:szCs w:val="24"/>
        </w:rPr>
        <w:t xml:space="preserve">.  </w:t>
      </w:r>
      <w:r w:rsidR="006C64D7">
        <w:rPr>
          <w:rFonts w:ascii="Times New Roman" w:hAnsi="Times New Roman" w:cs="Times New Roman"/>
          <w:sz w:val="24"/>
          <w:szCs w:val="24"/>
        </w:rPr>
        <w:t xml:space="preserve">Consumer </w:t>
      </w:r>
      <w:r w:rsidR="003676AE">
        <w:rPr>
          <w:rFonts w:ascii="Times New Roman" w:hAnsi="Times New Roman" w:cs="Times New Roman"/>
          <w:sz w:val="24"/>
          <w:szCs w:val="24"/>
        </w:rPr>
        <w:t>control of resources can be weakened by intraspecific competition</w:t>
      </w:r>
      <w:r w:rsidR="0046444D">
        <w:rPr>
          <w:rFonts w:ascii="Times New Roman" w:hAnsi="Times New Roman" w:cs="Times New Roman"/>
          <w:sz w:val="24"/>
          <w:szCs w:val="24"/>
        </w:rPr>
        <w:t>,</w:t>
      </w:r>
      <w:r w:rsidR="003676AE">
        <w:rPr>
          <w:rFonts w:ascii="Times New Roman" w:hAnsi="Times New Roman" w:cs="Times New Roman"/>
          <w:sz w:val="24"/>
          <w:szCs w:val="24"/>
        </w:rPr>
        <w:t xml:space="preserve"> if reproduction occurs long after consumption of the resource</w:t>
      </w:r>
      <w:r w:rsidR="006B7494">
        <w:rPr>
          <w:rFonts w:ascii="Times New Roman" w:hAnsi="Times New Roman" w:cs="Times New Roman"/>
          <w:sz w:val="24"/>
          <w:szCs w:val="24"/>
        </w:rPr>
        <w:t xml:space="preserve"> or if resources are inedible </w:t>
      </w:r>
      <w:r w:rsidR="00461C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"Power", "given" : "M. E.", "non-dropping-particle" : "", "parse-names" : false, "suffix" : "" } ], "container-title" : "Ecology", "id" : "ITEM-1", "issued" : { "date-parts" : [ [ "1992" ] ] }, "page" : "733-746", "title" : "Top-down and bottom-up forces in food webs: do plants have primacy", "type" : "article-journal" }, "uris" : [ "http://www.mendeley.com/documents/?uuid=09040d0f-281b-4801-bb9d-5a9ab57a0336" ] } ], "mendeley" : { "formattedCitation" : "(Power 1992)", "plainTextFormattedCitation" : "(Power 1992)", "previouslyFormattedCitation" : "(Power 1992)"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(Power 1992)</w:t>
      </w:r>
      <w:r w:rsidR="00461C58">
        <w:rPr>
          <w:rFonts w:ascii="Times New Roman" w:hAnsi="Times New Roman" w:cs="Times New Roman"/>
          <w:sz w:val="24"/>
          <w:szCs w:val="24"/>
        </w:rPr>
        <w:fldChar w:fldCharType="end"/>
      </w:r>
      <w:r w:rsidR="003676AE">
        <w:rPr>
          <w:rFonts w:ascii="Times New Roman" w:hAnsi="Times New Roman" w:cs="Times New Roman"/>
          <w:sz w:val="24"/>
          <w:szCs w:val="24"/>
        </w:rPr>
        <w:t xml:space="preserve">.  These cases could apply to tadpoles, which engage in intraspecific </w:t>
      </w:r>
      <w:r w:rsidR="0046444D">
        <w:rPr>
          <w:rFonts w:ascii="Times New Roman" w:hAnsi="Times New Roman" w:cs="Times New Roman"/>
          <w:sz w:val="24"/>
          <w:szCs w:val="24"/>
        </w:rPr>
        <w:t xml:space="preserve">exploitative and </w:t>
      </w:r>
      <w:r w:rsidR="003676AE">
        <w:rPr>
          <w:rFonts w:ascii="Times New Roman" w:hAnsi="Times New Roman" w:cs="Times New Roman"/>
          <w:sz w:val="24"/>
          <w:szCs w:val="24"/>
        </w:rPr>
        <w:t xml:space="preserve">interference competition </w:t>
      </w:r>
      <w:r w:rsidR="00461C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 "manualFormatting" : "(Steinwascher 1978)", "plainTextFormattedCitation" : "(Steinwascher 1978)", "previouslyFormattedCitation" : "(Steinwascher 1978)"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(Steinwascher 1978)</w:t>
      </w:r>
      <w:r w:rsidR="00461C58">
        <w:rPr>
          <w:rFonts w:ascii="Times New Roman" w:hAnsi="Times New Roman" w:cs="Times New Roman"/>
          <w:sz w:val="24"/>
          <w:szCs w:val="24"/>
        </w:rPr>
        <w:fldChar w:fldCharType="end"/>
      </w:r>
      <w:r w:rsidR="003676AE">
        <w:rPr>
          <w:rFonts w:ascii="Times New Roman" w:hAnsi="Times New Roman" w:cs="Times New Roman"/>
          <w:sz w:val="24"/>
          <w:szCs w:val="24"/>
        </w:rPr>
        <w:t xml:space="preserve">, and </w:t>
      </w:r>
      <w:r w:rsidR="00461C58">
        <w:rPr>
          <w:rFonts w:ascii="Times New Roman" w:hAnsi="Times New Roman" w:cs="Times New Roman"/>
          <w:sz w:val="24"/>
          <w:szCs w:val="24"/>
        </w:rPr>
        <w:t xml:space="preserve">for which the time between grazing and reproduction could be years </w:t>
      </w:r>
      <w:r w:rsidR="003676AE">
        <w:rPr>
          <w:rFonts w:ascii="Times New Roman" w:hAnsi="Times New Roman" w:cs="Times New Roman"/>
          <w:sz w:val="24"/>
          <w:szCs w:val="24"/>
        </w:rPr>
        <w:t xml:space="preserve">– mountain yellow-legged frog individuals may spend 3 years as a tadpole and </w:t>
      </w:r>
      <w:r w:rsidR="00461C58">
        <w:rPr>
          <w:rFonts w:ascii="Times New Roman" w:hAnsi="Times New Roman" w:cs="Times New Roman"/>
          <w:sz w:val="24"/>
          <w:szCs w:val="24"/>
        </w:rPr>
        <w:t>then</w:t>
      </w:r>
      <w:r w:rsidR="003676AE">
        <w:rPr>
          <w:rFonts w:ascii="Times New Roman" w:hAnsi="Times New Roman" w:cs="Times New Roman"/>
          <w:sz w:val="24"/>
          <w:szCs w:val="24"/>
        </w:rPr>
        <w:t xml:space="preserve"> not reproduce until they are 5 or more years old.</w:t>
      </w:r>
      <w:r w:rsidR="006B7494">
        <w:rPr>
          <w:rFonts w:ascii="Times New Roman" w:hAnsi="Times New Roman" w:cs="Times New Roman"/>
          <w:sz w:val="24"/>
          <w:szCs w:val="24"/>
        </w:rPr>
        <w:t xml:space="preserve">  </w:t>
      </w:r>
      <w:r w:rsidR="00461C58">
        <w:rPr>
          <w:rFonts w:ascii="Times New Roman" w:hAnsi="Times New Roman" w:cs="Times New Roman"/>
          <w:sz w:val="24"/>
          <w:szCs w:val="24"/>
        </w:rPr>
        <w:t xml:space="preserve">Effectiveness of tadpole grazing can also be reduced due to the nature or their food: </w:t>
      </w:r>
      <w:r w:rsidR="006B7494">
        <w:rPr>
          <w:rFonts w:ascii="Times New Roman" w:hAnsi="Times New Roman" w:cs="Times New Roman"/>
          <w:sz w:val="24"/>
          <w:szCs w:val="24"/>
        </w:rPr>
        <w:t>benthic producers</w:t>
      </w:r>
      <w:r w:rsidR="00F00DDB">
        <w:rPr>
          <w:rFonts w:ascii="Times New Roman" w:hAnsi="Times New Roman" w:cs="Times New Roman"/>
          <w:sz w:val="24"/>
          <w:szCs w:val="24"/>
        </w:rPr>
        <w:t xml:space="preserve"> like diatoms</w:t>
      </w:r>
      <w:r w:rsidR="006B7494">
        <w:rPr>
          <w:rFonts w:ascii="Times New Roman" w:hAnsi="Times New Roman" w:cs="Times New Roman"/>
          <w:sz w:val="24"/>
          <w:szCs w:val="24"/>
        </w:rPr>
        <w:t xml:space="preserve"> can pass through </w:t>
      </w:r>
      <w:r w:rsidR="00F00DDB">
        <w:rPr>
          <w:rFonts w:ascii="Times New Roman" w:hAnsi="Times New Roman" w:cs="Times New Roman"/>
          <w:sz w:val="24"/>
          <w:szCs w:val="24"/>
        </w:rPr>
        <w:t>animal guts</w:t>
      </w:r>
      <w:r w:rsidR="006B7494">
        <w:rPr>
          <w:rFonts w:ascii="Times New Roman" w:hAnsi="Times New Roman" w:cs="Times New Roman"/>
          <w:sz w:val="24"/>
          <w:szCs w:val="24"/>
        </w:rPr>
        <w:t xml:space="preserve"> unharmed </w:t>
      </w:r>
      <w:r w:rsidR="00F00DDB">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"10.1111/j.1365-2427.1987.tb01330.x", "ISSN" : "0046-5070", "author" : [ { "dropping-particle" : "", "family" : "PETERSON", "given" : "CHRISTOPHER G.", "non-dropping-particle" : "", "parse-names" : false, "suffix" : "" } ], "container-title" : "Freshwater Biology", "id" : "ITEM-1", "issue" : "3", "issued" : { "date-parts" : [ [ "1987", "12" ] ] }, "page" : "455-460", "title" : "Gut passage and insect grazer selectivity of lotic diatoms", "type" : "article-journal", "volume" : "18" }, "uris" : [ "http://www.mendeley.com/documents/?uuid=f006f2a7-2b8a-40cd-9c58-59050592c68a" ] } ], "mendeley" : { "formattedCitation" : "(PETERSON 1987)", "plainTextFormattedCitation" : "(PETERSON 1987)", "previouslyFormattedCitation" : "(PETERSON 1987)" }, "properties" : { "noteIndex" : 0 }, "schema" : "https://github.com/citation-style-language/schema/raw/master/csl-citation.json" }</w:instrText>
      </w:r>
      <w:r w:rsidR="00F00DDB">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(PETERSON 1987)</w:t>
      </w:r>
      <w:r w:rsidR="00F00DDB">
        <w:rPr>
          <w:rFonts w:ascii="Times New Roman" w:hAnsi="Times New Roman" w:cs="Times New Roman"/>
          <w:sz w:val="24"/>
          <w:szCs w:val="24"/>
        </w:rPr>
        <w:fldChar w:fldCharType="end"/>
      </w:r>
      <w:r w:rsidR="00F00DDB">
        <w:rPr>
          <w:rFonts w:ascii="Times New Roman" w:hAnsi="Times New Roman" w:cs="Times New Roman"/>
          <w:sz w:val="24"/>
          <w:szCs w:val="24"/>
        </w:rPr>
        <w:t>.  I</w:t>
      </w:r>
      <w:r w:rsidR="00506581">
        <w:rPr>
          <w:rFonts w:ascii="Times New Roman" w:hAnsi="Times New Roman" w:cs="Times New Roman"/>
          <w:sz w:val="24"/>
          <w:szCs w:val="24"/>
        </w:rPr>
        <w:t xml:space="preserve">n northern Sierra Nevada streams, foothill yellow-legged frog tadpoles don’t </w:t>
      </w:r>
      <w:r w:rsidR="00C92696">
        <w:rPr>
          <w:rFonts w:ascii="Times New Roman" w:hAnsi="Times New Roman" w:cs="Times New Roman"/>
          <w:sz w:val="24"/>
          <w:szCs w:val="24"/>
        </w:rPr>
        <w:t xml:space="preserve">assimilate energy from </w:t>
      </w:r>
      <w:r w:rsidR="0046444D">
        <w:rPr>
          <w:rFonts w:ascii="Times New Roman" w:hAnsi="Times New Roman" w:cs="Times New Roman"/>
          <w:sz w:val="24"/>
          <w:szCs w:val="24"/>
        </w:rPr>
        <w:t xml:space="preserve">some </w:t>
      </w:r>
      <w:r w:rsidR="00C92696">
        <w:rPr>
          <w:rFonts w:ascii="Times New Roman" w:hAnsi="Times New Roman" w:cs="Times New Roman"/>
          <w:sz w:val="24"/>
          <w:szCs w:val="24"/>
        </w:rPr>
        <w:t>diatoms</w:t>
      </w:r>
      <w:r w:rsidR="00461C58">
        <w:rPr>
          <w:rFonts w:ascii="Times New Roman" w:hAnsi="Times New Roman" w:cs="Times New Roman"/>
          <w:sz w:val="24"/>
          <w:szCs w:val="24"/>
        </w:rPr>
        <w:t>, despite grazing on them</w:t>
      </w:r>
      <w:r w:rsidR="00C92696">
        <w:rPr>
          <w:rFonts w:ascii="Times New Roman" w:hAnsi="Times New Roman" w:cs="Times New Roman"/>
          <w:sz w:val="24"/>
          <w:szCs w:val="24"/>
        </w:rPr>
        <w:t xml:space="preserve"> </w:t>
      </w:r>
      <w:r w:rsidR="00C9269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"10.1080/0269249X.2014.924436", "ISSN" : "0269-249X", "abstract" : "Proliferations of Didymosphenia geminata are becoming prevalent in rivers around the globe. In the Sierra Nevada of California, Didymosphenia and other taxa that produce mucopolysaccharide stalks (e.g., Gomphoneis, Cymbella) can dominate benthic environments, particularly in the altered hydrologic and thermal regimes downstream of dams. We compared the prevalence of stalked diatoms in paired reaches, one free-flowing and the other regulated, within two Sierran river systems, the American and Feather Rivers. In the regulated reaches, short-term power generation caused daily flow fluctuations and periphyton biovolume was dominated by either Didymosphenia (where hypolimnetic releases created cool summer temperatures) or other stalked diatom taxa (where temperatures were warm). Periphyton assemblages from the unregulated sites were significantly different from the regulated reaches based on biovolume, with Gomphonema being the genus at unregulated sites contributing to the dissimilarities after accounting for...", "author" : [ { "dropping-particle" : "", "family" : "Furey", "given" : "P. C.", "non-dropping-particle" : "", "parse-names" : false, "suffix" : "" }, { "dropping-particle" : "", "family" : "Kupferberg", "given" : "S. J.", "non-dropping-particle" : "", "parse-names" : false, "suffix" : "" }, { "dropping-particle" : "", "family" : "Lind", "given" : "A. J.", "non-dropping-particle" : "", "parse-names" : false, "suffix" : "" } ], "container-title" : "Diatom Research", "id" : "ITEM-1", "issue" : "3", "issued" : { "date-parts" : [ [ "2014", "6", "11" ] ] }, "page" : "267-280", "publisher" : "Taylor &amp; Francis", "title" : "The perils of unpalatable periphyton: Didymosphenia and other mucilaginous stalked diatoms as food for tadpoles", "type" : "article-journal", "volume" : "29" }, "uris" : [ "http://www.mendeley.com/documents/?uuid=f07bfff5-de28-4e00-9282-dfb690e18782" ] } ], "mendeley" : { "formattedCitation" : "(Furey et al. 2014)", "plainTextFormattedCitation" : "(Furey et al. 2014)", "previouslyFormattedCitation" : "(Furey et al. 2014)" }, "properties" : { "noteIndex" : 0 }, "schema" : "https://github.com/citation-style-language/schema/raw/master/csl-citation.json" }</w:instrText>
      </w:r>
      <w:r w:rsidR="00C92696">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(Furey et al. 2014)</w:t>
      </w:r>
      <w:r w:rsidR="00C92696">
        <w:rPr>
          <w:rFonts w:ascii="Times New Roman" w:hAnsi="Times New Roman" w:cs="Times New Roman"/>
          <w:sz w:val="24"/>
          <w:szCs w:val="24"/>
        </w:rPr>
        <w:fldChar w:fldCharType="end"/>
      </w:r>
      <w:r w:rsidR="00506581">
        <w:rPr>
          <w:rFonts w:ascii="Times New Roman" w:hAnsi="Times New Roman" w:cs="Times New Roman"/>
          <w:sz w:val="24"/>
          <w:szCs w:val="24"/>
        </w:rPr>
        <w:t xml:space="preserve">.  </w:t>
      </w:r>
      <w:r w:rsidR="003B5116">
        <w:rPr>
          <w:rFonts w:ascii="Times New Roman" w:hAnsi="Times New Roman" w:cs="Times New Roman"/>
          <w:sz w:val="24"/>
          <w:szCs w:val="24"/>
        </w:rPr>
        <w:t xml:space="preserve">In the feces of our mesocosm tadpoles, diatoms appeared generally intact, many still containing </w:t>
      </w:r>
      <w:proofErr w:type="gramStart"/>
      <w:r w:rsidR="003B5116">
        <w:rPr>
          <w:rFonts w:ascii="Times New Roman" w:hAnsi="Times New Roman" w:cs="Times New Roman"/>
          <w:sz w:val="24"/>
          <w:szCs w:val="24"/>
        </w:rPr>
        <w:t>chloroplasts,</w:t>
      </w:r>
      <w:proofErr w:type="gramEnd"/>
      <w:r w:rsidR="003B5116">
        <w:rPr>
          <w:rFonts w:ascii="Times New Roman" w:hAnsi="Times New Roman" w:cs="Times New Roman"/>
          <w:sz w:val="24"/>
          <w:szCs w:val="24"/>
        </w:rPr>
        <w:t xml:space="preserve"> and the feces of wild caught tadpoles </w:t>
      </w:r>
      <w:r w:rsidR="00F00DDB">
        <w:rPr>
          <w:rFonts w:ascii="Times New Roman" w:hAnsi="Times New Roman" w:cs="Times New Roman"/>
          <w:sz w:val="24"/>
          <w:szCs w:val="24"/>
        </w:rPr>
        <w:t>is</w:t>
      </w:r>
      <w:r w:rsidR="003B5116">
        <w:rPr>
          <w:rFonts w:ascii="Times New Roman" w:hAnsi="Times New Roman" w:cs="Times New Roman"/>
          <w:sz w:val="24"/>
          <w:szCs w:val="24"/>
        </w:rPr>
        <w:t xml:space="preserve"> similar</w:t>
      </w:r>
      <w:r w:rsidR="00F00DDB">
        <w:rPr>
          <w:rFonts w:ascii="Times New Roman" w:hAnsi="Times New Roman" w:cs="Times New Roman"/>
          <w:sz w:val="24"/>
          <w:szCs w:val="24"/>
        </w:rPr>
        <w:t xml:space="preserve"> but additionally can contain </w:t>
      </w:r>
      <w:r w:rsidR="00383DFA">
        <w:rPr>
          <w:rFonts w:ascii="Times New Roman" w:hAnsi="Times New Roman" w:cs="Times New Roman"/>
          <w:sz w:val="24"/>
          <w:szCs w:val="24"/>
        </w:rPr>
        <w:t>high proportion</w:t>
      </w:r>
      <w:r w:rsidR="003B5116">
        <w:rPr>
          <w:rFonts w:ascii="Times New Roman" w:hAnsi="Times New Roman" w:cs="Times New Roman"/>
          <w:sz w:val="24"/>
          <w:szCs w:val="24"/>
        </w:rPr>
        <w:t xml:space="preserve"> of sand</w:t>
      </w:r>
      <w:r w:rsidR="00461C58">
        <w:rPr>
          <w:rFonts w:ascii="Times New Roman" w:hAnsi="Times New Roman" w:cs="Times New Roman"/>
          <w:sz w:val="24"/>
          <w:szCs w:val="24"/>
        </w:rPr>
        <w:t xml:space="preserve">, which </w:t>
      </w:r>
      <w:r w:rsidR="00383DFA">
        <w:rPr>
          <w:rFonts w:ascii="Times New Roman" w:hAnsi="Times New Roman" w:cs="Times New Roman"/>
          <w:sz w:val="24"/>
          <w:szCs w:val="24"/>
        </w:rPr>
        <w:t xml:space="preserve">could </w:t>
      </w:r>
      <w:r w:rsidR="00461C58">
        <w:rPr>
          <w:rFonts w:ascii="Times New Roman" w:hAnsi="Times New Roman" w:cs="Times New Roman"/>
          <w:sz w:val="24"/>
          <w:szCs w:val="24"/>
        </w:rPr>
        <w:t>reduce feeding efficiency and disconnect tadpole feeding from producer abundance</w:t>
      </w:r>
      <w:r w:rsidR="003B5116">
        <w:rPr>
          <w:rFonts w:ascii="Times New Roman" w:hAnsi="Times New Roman" w:cs="Times New Roman"/>
          <w:sz w:val="24"/>
          <w:szCs w:val="24"/>
        </w:rPr>
        <w:t xml:space="preserve">.  </w:t>
      </w:r>
      <w:r w:rsidR="00461C58">
        <w:rPr>
          <w:rFonts w:ascii="Times New Roman" w:hAnsi="Times New Roman" w:cs="Times New Roman"/>
          <w:sz w:val="24"/>
          <w:szCs w:val="24"/>
        </w:rPr>
        <w:t xml:space="preserve">Furthermore </w:t>
      </w:r>
      <w:r w:rsidR="008101F1">
        <w:rPr>
          <w:rFonts w:ascii="Times New Roman" w:hAnsi="Times New Roman" w:cs="Times New Roman"/>
          <w:sz w:val="24"/>
          <w:szCs w:val="24"/>
        </w:rPr>
        <w:t>l</w:t>
      </w:r>
      <w:r w:rsidR="00C92696">
        <w:rPr>
          <w:rFonts w:ascii="Times New Roman" w:hAnsi="Times New Roman" w:cs="Times New Roman"/>
          <w:sz w:val="24"/>
          <w:szCs w:val="24"/>
        </w:rPr>
        <w:t>arge tadpoles, like those of mountain yellow legged frogs, assimilate a smaller fraction of their food than small tadpoles (</w:t>
      </w:r>
      <w:proofErr w:type="spellStart"/>
      <w:r w:rsidR="00C92696">
        <w:rPr>
          <w:rFonts w:ascii="Times New Roman" w:hAnsi="Times New Roman" w:cs="Times New Roman"/>
          <w:sz w:val="24"/>
          <w:szCs w:val="24"/>
        </w:rPr>
        <w:t>Altig</w:t>
      </w:r>
      <w:proofErr w:type="spellEnd"/>
      <w:r w:rsidR="00C92696">
        <w:rPr>
          <w:rFonts w:ascii="Times New Roman" w:hAnsi="Times New Roman" w:cs="Times New Roman"/>
          <w:sz w:val="24"/>
          <w:szCs w:val="24"/>
        </w:rPr>
        <w:t xml:space="preserve"> </w:t>
      </w:r>
      <w:proofErr w:type="spellStart"/>
      <w:r w:rsidR="00C92696">
        <w:rPr>
          <w:rFonts w:ascii="Times New Roman" w:hAnsi="Times New Roman" w:cs="Times New Roman"/>
          <w:sz w:val="24"/>
          <w:szCs w:val="24"/>
        </w:rPr>
        <w:lastRenderedPageBreak/>
        <w:t>McDearman</w:t>
      </w:r>
      <w:proofErr w:type="spellEnd"/>
      <w:r w:rsidR="00C92696">
        <w:rPr>
          <w:rFonts w:ascii="Times New Roman" w:hAnsi="Times New Roman" w:cs="Times New Roman"/>
          <w:sz w:val="24"/>
          <w:szCs w:val="24"/>
        </w:rPr>
        <w:t xml:space="preserve"> 1975)</w:t>
      </w:r>
      <w:r w:rsidR="00F00DDB">
        <w:rPr>
          <w:rFonts w:ascii="Times New Roman" w:hAnsi="Times New Roman" w:cs="Times New Roman"/>
          <w:sz w:val="24"/>
          <w:szCs w:val="24"/>
        </w:rPr>
        <w:t xml:space="preserve">.  </w:t>
      </w:r>
      <w:r w:rsidR="008101F1">
        <w:rPr>
          <w:rFonts w:ascii="Times New Roman" w:hAnsi="Times New Roman" w:cs="Times New Roman"/>
          <w:sz w:val="24"/>
          <w:szCs w:val="24"/>
        </w:rPr>
        <w:t>I</w:t>
      </w:r>
      <w:r w:rsidR="008101F1" w:rsidRPr="00CD616C">
        <w:rPr>
          <w:rFonts w:ascii="Times New Roman" w:hAnsi="Times New Roman" w:cs="Times New Roman"/>
          <w:sz w:val="24"/>
          <w:szCs w:val="24"/>
        </w:rPr>
        <w:t>n some streams</w:t>
      </w:r>
      <w:r w:rsidR="008101F1">
        <w:rPr>
          <w:rFonts w:ascii="Times New Roman" w:hAnsi="Times New Roman" w:cs="Times New Roman"/>
          <w:sz w:val="24"/>
          <w:szCs w:val="24"/>
        </w:rPr>
        <w:t xml:space="preserve"> in the Pacific Northwest, the presence of grazing t</w:t>
      </w:r>
      <w:r w:rsidR="008101F1" w:rsidRPr="00CD616C">
        <w:rPr>
          <w:rFonts w:ascii="Times New Roman" w:hAnsi="Times New Roman" w:cs="Times New Roman"/>
          <w:sz w:val="24"/>
          <w:szCs w:val="24"/>
        </w:rPr>
        <w:t xml:space="preserve">ailed frog tadpoles </w:t>
      </w:r>
      <w:r w:rsidR="008101F1">
        <w:rPr>
          <w:rFonts w:ascii="Times New Roman" w:hAnsi="Times New Roman" w:cs="Times New Roman"/>
          <w:sz w:val="24"/>
          <w:szCs w:val="24"/>
        </w:rPr>
        <w:t xml:space="preserve">was the major determinant of </w:t>
      </w:r>
      <w:r w:rsidR="008101F1" w:rsidRPr="00CD616C">
        <w:rPr>
          <w:rFonts w:ascii="Times New Roman" w:hAnsi="Times New Roman" w:cs="Times New Roman"/>
          <w:sz w:val="24"/>
          <w:szCs w:val="24"/>
        </w:rPr>
        <w:t xml:space="preserve">algal abundance, but </w:t>
      </w:r>
      <w:r w:rsidR="008101F1">
        <w:rPr>
          <w:rFonts w:ascii="Times New Roman" w:hAnsi="Times New Roman" w:cs="Times New Roman"/>
          <w:sz w:val="24"/>
          <w:szCs w:val="24"/>
        </w:rPr>
        <w:t xml:space="preserve">the availability of light, a </w:t>
      </w:r>
      <w:r w:rsidR="008101F1" w:rsidRPr="00CD616C">
        <w:rPr>
          <w:rFonts w:ascii="Times New Roman" w:hAnsi="Times New Roman" w:cs="Times New Roman"/>
          <w:sz w:val="24"/>
          <w:szCs w:val="24"/>
        </w:rPr>
        <w:t xml:space="preserve">bottom-up </w:t>
      </w:r>
      <w:r w:rsidR="008101F1">
        <w:rPr>
          <w:rFonts w:ascii="Times New Roman" w:hAnsi="Times New Roman" w:cs="Times New Roman"/>
          <w:sz w:val="24"/>
          <w:szCs w:val="24"/>
        </w:rPr>
        <w:t xml:space="preserve">process, </w:t>
      </w:r>
      <w:r w:rsidR="008101F1" w:rsidRPr="00CD616C">
        <w:rPr>
          <w:rFonts w:ascii="Times New Roman" w:hAnsi="Times New Roman" w:cs="Times New Roman"/>
          <w:sz w:val="24"/>
          <w:szCs w:val="24"/>
        </w:rPr>
        <w:t xml:space="preserve">was more important in </w:t>
      </w:r>
      <w:r w:rsidR="008101F1">
        <w:rPr>
          <w:rFonts w:ascii="Times New Roman" w:hAnsi="Times New Roman" w:cs="Times New Roman"/>
          <w:sz w:val="24"/>
          <w:szCs w:val="24"/>
        </w:rPr>
        <w:t>other</w:t>
      </w:r>
      <w:r w:rsidR="008101F1" w:rsidRPr="00CD616C">
        <w:rPr>
          <w:rFonts w:ascii="Times New Roman" w:hAnsi="Times New Roman" w:cs="Times New Roman"/>
          <w:sz w:val="24"/>
          <w:szCs w:val="24"/>
        </w:rPr>
        <w:t xml:space="preserve"> streams </w:t>
      </w:r>
      <w:r w:rsidR="008101F1">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"Mallory", "given" : "M. A.", "non-dropping-particle" : "", "parse-names" : false, "suffix" : "" }, { "dropping-particle" : "", "family" : "Richardson", "given" : "J. S.", "non-dropping-particle" : "", "parse-names" : false, "suffix" : "" } ], "container-title" : "Journal of Animal Ecology", "id" : "ITEM-1", "issue" : "6", "issued" : { "date-parts" : [ [ "2005" ] ] }, "page" : "1020-1028", "title" : "Complex interactions of light, nutrients and consumer density in a stream periphyton\u2013grazer (tailed frog tadpoles) system", "type" : "article-journal", "volume" : "74" }, "uris" : [ "http://www.mendeley.com/documents/?uuid=390303ae-4fa1-410e-ab5b-3b922aa99859" ] } ], "mendeley" : { "formattedCitation" : "(Mallory and Richardson 2005)", "plainTextFormattedCitation" : "(Mallory and Richardson 2005)", "previouslyFormattedCitation" : "(Mallory and Richardson 2005)" }, "properties" : { "noteIndex" : 0 }, "schema" : "https://github.com/citation-style-language/schema/raw/master/csl-citation.json" }</w:instrText>
      </w:r>
      <w:r w:rsidR="008101F1">
        <w:rPr>
          <w:rFonts w:ascii="Times New Roman" w:hAnsi="Times New Roman" w:cs="Times New Roman"/>
          <w:sz w:val="24"/>
          <w:szCs w:val="24"/>
        </w:rPr>
        <w:fldChar w:fldCharType="separate"/>
      </w:r>
      <w:r w:rsidR="008101F1" w:rsidRPr="00CD616C">
        <w:rPr>
          <w:rFonts w:ascii="Times New Roman" w:hAnsi="Times New Roman" w:cs="Times New Roman"/>
          <w:noProof/>
          <w:sz w:val="24"/>
          <w:szCs w:val="24"/>
        </w:rPr>
        <w:t>(Mallory and Richardson 2005)</w:t>
      </w:r>
      <w:r w:rsidR="008101F1">
        <w:rPr>
          <w:rFonts w:ascii="Times New Roman" w:hAnsi="Times New Roman" w:cs="Times New Roman"/>
          <w:sz w:val="24"/>
          <w:szCs w:val="24"/>
        </w:rPr>
        <w:fldChar w:fldCharType="end"/>
      </w:r>
      <w:r w:rsidR="008101F1">
        <w:rPr>
          <w:rFonts w:ascii="Times New Roman" w:hAnsi="Times New Roman" w:cs="Times New Roman"/>
          <w:sz w:val="24"/>
          <w:szCs w:val="24"/>
        </w:rPr>
        <w:t>.</w:t>
      </w:r>
      <w:r w:rsidR="00383DFA">
        <w:rPr>
          <w:rFonts w:ascii="Times New Roman" w:hAnsi="Times New Roman" w:cs="Times New Roman"/>
          <w:sz w:val="24"/>
          <w:szCs w:val="24"/>
        </w:rPr>
        <w:t xml:space="preserve">  </w:t>
      </w:r>
      <w:r w:rsidR="00F00DDB">
        <w:rPr>
          <w:rFonts w:ascii="Times New Roman" w:hAnsi="Times New Roman" w:cs="Times New Roman"/>
          <w:sz w:val="24"/>
          <w:szCs w:val="24"/>
        </w:rPr>
        <w:t xml:space="preserve">These </w:t>
      </w:r>
      <w:r w:rsidR="00461C58">
        <w:rPr>
          <w:rFonts w:ascii="Times New Roman" w:hAnsi="Times New Roman" w:cs="Times New Roman"/>
          <w:sz w:val="24"/>
          <w:szCs w:val="24"/>
        </w:rPr>
        <w:t>findings may clarify reasons behind the limited</w:t>
      </w:r>
      <w:r w:rsidR="00F00DDB">
        <w:rPr>
          <w:rFonts w:ascii="Times New Roman" w:hAnsi="Times New Roman" w:cs="Times New Roman"/>
          <w:sz w:val="24"/>
          <w:szCs w:val="24"/>
        </w:rPr>
        <w:t xml:space="preserve"> ability of tadpoles to exert top-down control of algal abundance in Sierra Nevada lakes.</w:t>
      </w:r>
    </w:p>
    <w:p w:rsidR="00414356" w:rsidRDefault="00944EFC"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Differences in consumer body size at different intra- or interspecific densities can be</w:t>
      </w:r>
      <w:r w:rsidR="005C6B5A">
        <w:rPr>
          <w:rFonts w:ascii="Times New Roman" w:hAnsi="Times New Roman" w:cs="Times New Roman"/>
          <w:sz w:val="24"/>
          <w:szCs w:val="24"/>
        </w:rPr>
        <w:t xml:space="preserve"> used as </w:t>
      </w:r>
      <w:r>
        <w:rPr>
          <w:rFonts w:ascii="Times New Roman" w:hAnsi="Times New Roman" w:cs="Times New Roman"/>
          <w:sz w:val="24"/>
          <w:szCs w:val="24"/>
        </w:rPr>
        <w:t>an indicator of competition</w:t>
      </w:r>
      <w:r w:rsidR="005C6B5A">
        <w:rPr>
          <w:rFonts w:ascii="Times New Roman" w:hAnsi="Times New Roman" w:cs="Times New Roman"/>
          <w:sz w:val="24"/>
          <w:szCs w:val="24"/>
        </w:rPr>
        <w:t xml:space="preserve">, in part </w:t>
      </w:r>
      <w:r>
        <w:rPr>
          <w:rFonts w:ascii="Times New Roman" w:hAnsi="Times New Roman" w:cs="Times New Roman"/>
          <w:sz w:val="24"/>
          <w:szCs w:val="24"/>
        </w:rPr>
        <w:t>because</w:t>
      </w:r>
      <w:r w:rsidR="005C6B5A">
        <w:rPr>
          <w:rFonts w:ascii="Times New Roman" w:hAnsi="Times New Roman" w:cs="Times New Roman"/>
          <w:sz w:val="24"/>
          <w:szCs w:val="24"/>
        </w:rPr>
        <w:t xml:space="preserve"> changes in resource availability can affect consumer body size </w:t>
      </w:r>
      <w:r w:rsidR="005C6B5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"ISBN" : "1400845610", "abstract" : "Most organisms show substantial changes in size or morphology after they become independent of their parents and have to find their own food. Furthermore, the rate at which these changes occur generally depends on the amount of food they ingest. In this book, Andr\u00e9 de Roos and Lennart Persson advance a synthetic and individual-based theory of the effects of this plastic ontogenetic development on the dynamics of populations and communities.  De Roos and Persson show how the effects of ontogenetic development on ecological dynamics critically depend on the efficiency with which differently sized individuals convert food into new biomass. Differences in this efficiency--or ontogenetic asymmetry--lead to bottlenecks in and thus population regulation by either maturation or reproduction. De Roos and Persson investigate the community consequences of these bottlenecks for trophic configurations that vary in the number and type of interacting species and in the degree of ontogenetic niche shifts exhibited by their individuals. They also demonstrate how insights into the effects of maturation and reproduction limitation on community equilibrium carry over to the dynamics of size-structured populations and give rise to different types of cohort-driven cycles.  Featuring numerous examples and tests of modeling predictions, this book provides a pioneering and extensive theoretical and empirical treatment of the ecology of ontogenetic growth and development in organisms, emphasizing the importance of an individual-based perspective for understanding population and community dynamics.", "author" : [ { "dropping-particle" : "de", "family" : "Roos", "given" : "Andr\u00e9 M.", "non-dropping-particle" : "", "parse-names" : false, "suffix" : "" }, { "dropping-particle" : "", "family" : "Persson", "given" : "Lennart", "non-dropping-particle" : "", "parse-names" : false, "suffix" : "" } ], "id" : "ITEM-1", "issued" : { "date-parts" : [ [ "2013" ] ] }, "page" : "552", "publisher" : "Princeton University Press", "title" : "Population and Community Ecology of Ontogenetic Development", "type" : "book" }, "uris" : [ "http://www.mendeley.com/documents/?uuid=341dc8d2-a4f6-441a-b22b-3ab5d65041fb" ] } ], "mendeley" : { "formattedCitation" : "(Roos and Persson 2013)", "manualFormatting" : "(de Roos and Persson 2013)", "plainTextFormattedCitation" : "(Roos and Persson 2013)", "previouslyFormattedCitation" : "(Roos and Persson 2013)" }, "properties" : { "noteIndex" : 0 }, "schema" : "https://github.com/citation-style-language/schema/raw/master/csl-citation.json" }</w:instrText>
      </w:r>
      <w:r w:rsidR="005C6B5A">
        <w:rPr>
          <w:rFonts w:ascii="Times New Roman" w:hAnsi="Times New Roman" w:cs="Times New Roman"/>
          <w:sz w:val="24"/>
          <w:szCs w:val="24"/>
        </w:rPr>
        <w:fldChar w:fldCharType="separate"/>
      </w:r>
      <w:r w:rsidR="005C6B5A" w:rsidRPr="005C6B5A">
        <w:rPr>
          <w:rFonts w:ascii="Times New Roman" w:hAnsi="Times New Roman" w:cs="Times New Roman"/>
          <w:noProof/>
          <w:sz w:val="24"/>
          <w:szCs w:val="24"/>
        </w:rPr>
        <w:t>(</w:t>
      </w:r>
      <w:r w:rsidR="005C6B5A">
        <w:rPr>
          <w:rFonts w:ascii="Times New Roman" w:hAnsi="Times New Roman" w:cs="Times New Roman"/>
          <w:noProof/>
          <w:sz w:val="24"/>
          <w:szCs w:val="24"/>
        </w:rPr>
        <w:t xml:space="preserve">de </w:t>
      </w:r>
      <w:r w:rsidR="005C6B5A" w:rsidRPr="005C6B5A">
        <w:rPr>
          <w:rFonts w:ascii="Times New Roman" w:hAnsi="Times New Roman" w:cs="Times New Roman"/>
          <w:noProof/>
          <w:sz w:val="24"/>
          <w:szCs w:val="24"/>
        </w:rPr>
        <w:t>Roos and Persson 2013)</w:t>
      </w:r>
      <w:r w:rsidR="005C6B5A">
        <w:rPr>
          <w:rFonts w:ascii="Times New Roman" w:hAnsi="Times New Roman" w:cs="Times New Roman"/>
          <w:sz w:val="24"/>
          <w:szCs w:val="24"/>
        </w:rPr>
        <w:fldChar w:fldCharType="end"/>
      </w:r>
      <w:r w:rsidR="00EE0790">
        <w:rPr>
          <w:rFonts w:ascii="Times New Roman" w:hAnsi="Times New Roman" w:cs="Times New Roman"/>
          <w:sz w:val="24"/>
          <w:szCs w:val="24"/>
        </w:rPr>
        <w:t xml:space="preserve">.  In our study, we saw that despite little apparent response of presumably shared resource to consumer </w:t>
      </w:r>
      <w:del w:id="674" w:author="Thomas Collier Smith" w:date="2014-11-23T22:20:00Z">
        <w:r w:rsidR="00EE0790" w:rsidDel="009A0D57">
          <w:rPr>
            <w:rFonts w:ascii="Times New Roman" w:hAnsi="Times New Roman" w:cs="Times New Roman"/>
            <w:sz w:val="24"/>
            <w:szCs w:val="24"/>
          </w:rPr>
          <w:delText>density</w:delText>
        </w:r>
      </w:del>
      <w:ins w:id="675" w:author="Thomas Collier Smith" w:date="2014-11-23T22:20:00Z">
        <w:r w:rsidR="009A0D57">
          <w:rPr>
            <w:rFonts w:ascii="Times New Roman" w:hAnsi="Times New Roman" w:cs="Times New Roman"/>
            <w:sz w:val="24"/>
            <w:szCs w:val="24"/>
          </w:rPr>
          <w:t>abundance</w:t>
        </w:r>
      </w:ins>
      <w:r w:rsidR="00EE0790">
        <w:rPr>
          <w:rFonts w:ascii="Times New Roman" w:hAnsi="Times New Roman" w:cs="Times New Roman"/>
          <w:sz w:val="24"/>
          <w:szCs w:val="24"/>
        </w:rPr>
        <w:t xml:space="preserve">, </w:t>
      </w:r>
      <w:r w:rsidR="00383DFA">
        <w:rPr>
          <w:rFonts w:ascii="Times New Roman" w:hAnsi="Times New Roman" w:cs="Times New Roman"/>
          <w:sz w:val="24"/>
          <w:szCs w:val="24"/>
        </w:rPr>
        <w:t>mayflies were largest</w:t>
      </w:r>
      <w:r w:rsidR="00EE0790">
        <w:rPr>
          <w:rFonts w:ascii="Times New Roman" w:hAnsi="Times New Roman" w:cs="Times New Roman"/>
          <w:sz w:val="24"/>
          <w:szCs w:val="24"/>
        </w:rPr>
        <w:t xml:space="preserve"> at lower tadpole densities.  </w:t>
      </w:r>
      <w:r w:rsidR="00383DFA">
        <w:rPr>
          <w:rFonts w:ascii="Times New Roman" w:hAnsi="Times New Roman" w:cs="Times New Roman"/>
          <w:sz w:val="24"/>
          <w:szCs w:val="24"/>
        </w:rPr>
        <w:t xml:space="preserve">This result may be evidence of </w:t>
      </w:r>
      <w:r w:rsidR="00EE0790">
        <w:rPr>
          <w:rFonts w:ascii="Times New Roman" w:hAnsi="Times New Roman" w:cs="Times New Roman"/>
          <w:sz w:val="24"/>
          <w:szCs w:val="24"/>
        </w:rPr>
        <w:t>interspecific competition</w:t>
      </w:r>
      <w:r w:rsidR="00383DFA">
        <w:rPr>
          <w:rFonts w:ascii="Times New Roman" w:hAnsi="Times New Roman" w:cs="Times New Roman"/>
          <w:sz w:val="24"/>
          <w:szCs w:val="24"/>
        </w:rPr>
        <w:t xml:space="preserve"> between tadpoles and mayflies, and it suggests </w:t>
      </w:r>
      <w:r w:rsidR="00EE0790">
        <w:rPr>
          <w:rFonts w:ascii="Times New Roman" w:hAnsi="Times New Roman" w:cs="Times New Roman"/>
          <w:sz w:val="24"/>
          <w:szCs w:val="24"/>
        </w:rPr>
        <w:t xml:space="preserve">that </w:t>
      </w:r>
      <w:r w:rsidR="00860C10">
        <w:rPr>
          <w:rFonts w:ascii="Times New Roman" w:hAnsi="Times New Roman" w:cs="Times New Roman"/>
          <w:sz w:val="24"/>
          <w:szCs w:val="24"/>
        </w:rPr>
        <w:t xml:space="preserve">the loss of mountain yellow-legged frog tadpoles from Sierra Nevada lakes might lead to competitive release </w:t>
      </w:r>
      <w:r w:rsidR="00860C1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"ISSN" : "00129658", "author" : [ { "dropping-particle" : "", "family" : "Schmitt", "given" : "Russell J.", "non-dropping-particle" : "", "parse-names" : false, "suffix" : "" }, { "dropping-particle" : "", "family" : "Holbrook", "given" : "Sally J.", "non-dropping-particle" : "", "parse-names" : false, "suffix" : "" } ], "container-title" : "Ecology", "id" : "ITEM-1", "issue" : "5", "issued" : { "date-parts" : [ [ "1990", "10" ] ] }, "note" : "Previous short-term (behavioral) field experiments revealed that two temperate marine reef fish, black surfperch (Embiotoca jacksoni) and striped surfperch (E. lateralis), compete with one another along a depth gradient. Here we report abundance responses of these viviparous species following 4 yr of sustained release from competition with each other. We tested predictions derived from the short-term experiments concerning the symmetry of interspecific competitive effects on abundance. We also explored among-habitat variation in the occurrence and magnitude of density compensation. Populations of both surfperch species increased on the order of 40% at experimental (competitor-removal) sites; no change in density was detected for either species at unmanipulated control sites. These strong, reciprocal effects on density conformed with our expectations based on behavioral shifts in microhabitat use immediately following competitive release and on correlation analyses between population densities and feeding-associated resources, but not with predictions from habitat shifts (e.g., changes in depth distribution) that occurred shortly after manipulation. Density compensation was detected only in habitats (depths) where behavioral responses to competitive release had occurred (i.e., in shallow reef habitats). The correlation analyses accurately predicted variation in the relative magnitude of density compensation among habitats and among populations; predictions of the absolute changes in density based on the analyses were less accurate. Take together, these results suggest that behavioral experiments may be useful in identifying potential spatial variability in competitive effects on density. \"Scaling-up\" the results of behavioral experiments to project relative interspecific effects on density will be more problematic, in part because the relative demographic costs of the interaction may not be accurately portrayed.", "page" : "1653-1665", "title" : "Population Responses of Surfperch Released from Competition", "type" : "article-journal", "volume" : "71" }, "uris" : [ "http://www.mendeley.com/documents/?uuid=bc52b5fa-dc62-4546-81e1-72a6c672294f" ] }, { "id" : "ITEM-2",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"ITEM-2",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"(Schmitt and Holbrook 1990, Holbrook and Schmitt 1995)", "plainTextFormattedCitation" : "(Schmitt and Holbrook 1990, Holbrook and Schmitt 1995)", "previouslyFormattedCitation" : "(Schmitt and Holbrook 1990, Holbrook and Schmitt 1995)" }, "properties" : { "noteIndex" : 0 }, "schema" : "https://github.com/citation-style-language/schema/raw/master/csl-citation.json" }</w:instrText>
      </w:r>
      <w:r w:rsidR="00860C10">
        <w:rPr>
          <w:rFonts w:ascii="Times New Roman" w:hAnsi="Times New Roman" w:cs="Times New Roman"/>
          <w:sz w:val="24"/>
          <w:szCs w:val="24"/>
        </w:rPr>
        <w:fldChar w:fldCharType="separate"/>
      </w:r>
      <w:r w:rsidR="00860C10" w:rsidRPr="00860C10">
        <w:rPr>
          <w:rFonts w:ascii="Times New Roman" w:hAnsi="Times New Roman" w:cs="Times New Roman"/>
          <w:noProof/>
          <w:sz w:val="24"/>
          <w:szCs w:val="24"/>
        </w:rPr>
        <w:t>(Schmitt and Holbrook 1990, Holbrook and Schmitt 1995)</w:t>
      </w:r>
      <w:r w:rsidR="00860C10">
        <w:rPr>
          <w:rFonts w:ascii="Times New Roman" w:hAnsi="Times New Roman" w:cs="Times New Roman"/>
          <w:sz w:val="24"/>
          <w:szCs w:val="24"/>
        </w:rPr>
        <w:fldChar w:fldCharType="end"/>
      </w:r>
      <w:r w:rsidR="00860C10">
        <w:rPr>
          <w:rFonts w:ascii="Times New Roman" w:hAnsi="Times New Roman" w:cs="Times New Roman"/>
          <w:sz w:val="24"/>
          <w:szCs w:val="24"/>
        </w:rPr>
        <w:t xml:space="preserve"> of mayflies, via freed algal resources.  Other </w:t>
      </w:r>
      <w:r w:rsidR="00383DFA">
        <w:rPr>
          <w:rFonts w:ascii="Times New Roman" w:hAnsi="Times New Roman" w:cs="Times New Roman"/>
          <w:sz w:val="24"/>
          <w:szCs w:val="24"/>
        </w:rPr>
        <w:t>aquatic insect grazers</w:t>
      </w:r>
      <w:r w:rsidR="00860C10">
        <w:rPr>
          <w:rFonts w:ascii="Times New Roman" w:hAnsi="Times New Roman" w:cs="Times New Roman"/>
          <w:sz w:val="24"/>
          <w:szCs w:val="24"/>
        </w:rPr>
        <w:t xml:space="preserve"> have </w:t>
      </w:r>
      <w:r w:rsidR="00383DFA">
        <w:rPr>
          <w:rFonts w:ascii="Times New Roman" w:hAnsi="Times New Roman" w:cs="Times New Roman"/>
          <w:sz w:val="24"/>
          <w:szCs w:val="24"/>
        </w:rPr>
        <w:t xml:space="preserve">shown </w:t>
      </w:r>
      <w:r w:rsidR="00860C10">
        <w:rPr>
          <w:rFonts w:ascii="Times New Roman" w:hAnsi="Times New Roman" w:cs="Times New Roman"/>
          <w:sz w:val="24"/>
          <w:szCs w:val="24"/>
        </w:rPr>
        <w:t xml:space="preserve">similar </w:t>
      </w:r>
      <w:r w:rsidR="00383DFA">
        <w:rPr>
          <w:rFonts w:ascii="Times New Roman" w:hAnsi="Times New Roman" w:cs="Times New Roman"/>
          <w:sz w:val="24"/>
          <w:szCs w:val="24"/>
        </w:rPr>
        <w:t>responses to the removal of tadpoles</w:t>
      </w:r>
      <w:r w:rsidR="00860C1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mayfly and </w:t>
      </w:r>
      <w:proofErr w:type="spellStart"/>
      <w:r w:rsidR="00383DFA">
        <w:rPr>
          <w:rFonts w:ascii="Times New Roman" w:hAnsi="Times New Roman" w:cs="Times New Roman"/>
          <w:sz w:val="24"/>
          <w:szCs w:val="24"/>
        </w:rPr>
        <w:t>chironomid</w:t>
      </w:r>
      <w:proofErr w:type="spellEnd"/>
      <w:r w:rsidR="00383DFA">
        <w:rPr>
          <w:rFonts w:ascii="Times New Roman" w:hAnsi="Times New Roman" w:cs="Times New Roman"/>
          <w:sz w:val="24"/>
          <w:szCs w:val="24"/>
        </w:rPr>
        <w:t xml:space="preserve"> abundances increased 60% and 20% despite the removal of </w:t>
      </w:r>
      <w:r w:rsidR="00860C10" w:rsidRPr="00EE0790">
        <w:rPr>
          <w:rFonts w:ascii="Times New Roman" w:hAnsi="Times New Roman" w:cs="Times New Roman"/>
          <w:sz w:val="24"/>
          <w:szCs w:val="24"/>
        </w:rPr>
        <w:t xml:space="preserve">tailed frog tadpoles </w:t>
      </w:r>
      <w:r w:rsidR="00383DFA">
        <w:rPr>
          <w:rFonts w:ascii="Times New Roman" w:hAnsi="Times New Roman" w:cs="Times New Roman"/>
          <w:sz w:val="24"/>
          <w:szCs w:val="24"/>
        </w:rPr>
        <w:t xml:space="preserve">having </w:t>
      </w:r>
      <w:r w:rsidR="00860C10" w:rsidRPr="00EE0790">
        <w:rPr>
          <w:rFonts w:ascii="Times New Roman" w:hAnsi="Times New Roman" w:cs="Times New Roman"/>
          <w:sz w:val="24"/>
          <w:szCs w:val="24"/>
        </w:rPr>
        <w:t>no impact on algal abundance</w:t>
      </w:r>
      <w:r w:rsidR="00860C10">
        <w:rPr>
          <w:rFonts w:ascii="Times New Roman" w:hAnsi="Times New Roman" w:cs="Times New Roman"/>
          <w:sz w:val="24"/>
          <w:szCs w:val="24"/>
        </w:rPr>
        <w:t xml:space="preserve"> </w:t>
      </w:r>
      <w:r w:rsidR="00860C1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860C10">
        <w:rPr>
          <w:rFonts w:ascii="Times New Roman" w:hAnsi="Times New Roman" w:cs="Times New Roman"/>
          <w:sz w:val="24"/>
          <w:szCs w:val="24"/>
        </w:rPr>
        <w:fldChar w:fldCharType="separate"/>
      </w:r>
      <w:r w:rsidR="00860C10" w:rsidRPr="00EE0790">
        <w:rPr>
          <w:rFonts w:ascii="Times New Roman" w:hAnsi="Times New Roman" w:cs="Times New Roman"/>
          <w:noProof/>
          <w:sz w:val="24"/>
          <w:szCs w:val="24"/>
        </w:rPr>
        <w:t>(Kiffney and Richardson 2001)</w:t>
      </w:r>
      <w:r w:rsidR="00860C10">
        <w:rPr>
          <w:rFonts w:ascii="Times New Roman" w:hAnsi="Times New Roman" w:cs="Times New Roman"/>
          <w:sz w:val="24"/>
          <w:szCs w:val="24"/>
        </w:rPr>
        <w:fldChar w:fldCharType="end"/>
      </w:r>
      <w:r w:rsidR="00860C10">
        <w:rPr>
          <w:rFonts w:ascii="Times New Roman" w:hAnsi="Times New Roman" w:cs="Times New Roman"/>
          <w:sz w:val="24"/>
          <w:szCs w:val="24"/>
        </w:rPr>
        <w:t>.</w:t>
      </w:r>
    </w:p>
    <w:p w:rsidR="002B4EB9" w:rsidRDefault="00383DF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Despite some evidence for competition between tadpoles and mayflies, </w:t>
      </w:r>
      <w:r w:rsidR="00860C10">
        <w:rPr>
          <w:rFonts w:ascii="Times New Roman" w:hAnsi="Times New Roman" w:cs="Times New Roman"/>
          <w:sz w:val="24"/>
          <w:szCs w:val="24"/>
        </w:rPr>
        <w:t xml:space="preserve">we found some evidence that </w:t>
      </w:r>
      <w:r w:rsidR="00844AF3">
        <w:rPr>
          <w:rFonts w:ascii="Times New Roman" w:hAnsi="Times New Roman" w:cs="Times New Roman"/>
          <w:sz w:val="24"/>
          <w:szCs w:val="24"/>
        </w:rPr>
        <w:t xml:space="preserve">mountain yellow-legged frog </w:t>
      </w:r>
      <w:r w:rsidR="00860C10">
        <w:rPr>
          <w:rFonts w:ascii="Times New Roman" w:hAnsi="Times New Roman" w:cs="Times New Roman"/>
          <w:sz w:val="24"/>
          <w:szCs w:val="24"/>
        </w:rPr>
        <w:t>ta</w:t>
      </w:r>
      <w:r w:rsidR="00844AF3">
        <w:rPr>
          <w:rFonts w:ascii="Times New Roman" w:hAnsi="Times New Roman" w:cs="Times New Roman"/>
          <w:sz w:val="24"/>
          <w:szCs w:val="24"/>
        </w:rPr>
        <w:t xml:space="preserve">dpoles may facilitate mayflies, as mayflies in our mesocosm experiments only reduced algal abundance in the presence of tadpoles.  </w:t>
      </w:r>
      <w:r w:rsidR="002B4EB9">
        <w:rPr>
          <w:rFonts w:ascii="Times New Roman" w:hAnsi="Times New Roman" w:cs="Times New Roman"/>
          <w:sz w:val="24"/>
          <w:szCs w:val="24"/>
        </w:rPr>
        <w:t xml:space="preserve">Tadpoles can benefit their neighbors by </w:t>
      </w:r>
      <w:proofErr w:type="spellStart"/>
      <w:r w:rsidR="002B4EB9">
        <w:rPr>
          <w:rFonts w:ascii="Times New Roman" w:hAnsi="Times New Roman" w:cs="Times New Roman"/>
          <w:sz w:val="24"/>
          <w:szCs w:val="24"/>
        </w:rPr>
        <w:t>bioturbating</w:t>
      </w:r>
      <w:proofErr w:type="spellEnd"/>
      <w:r w:rsidR="002B4EB9">
        <w:rPr>
          <w:rFonts w:ascii="Times New Roman" w:hAnsi="Times New Roman" w:cs="Times New Roman"/>
          <w:sz w:val="24"/>
          <w:szCs w:val="24"/>
        </w:rPr>
        <w:t xml:space="preserve"> silt that covers algae, leading to higher abundances of mayfly nymphs in the presence of tadpoles</w:t>
      </w:r>
      <w:r w:rsidR="00844AF3">
        <w:rPr>
          <w:rFonts w:ascii="Times New Roman" w:hAnsi="Times New Roman" w:cs="Times New Roman"/>
          <w:sz w:val="24"/>
          <w:szCs w:val="24"/>
        </w:rPr>
        <w:t xml:space="preserve">.  This has been documented in tropical streams where tadpole </w:t>
      </w:r>
      <w:proofErr w:type="spellStart"/>
      <w:r w:rsidR="00844AF3">
        <w:rPr>
          <w:rFonts w:ascii="Times New Roman" w:hAnsi="Times New Roman" w:cs="Times New Roman"/>
          <w:sz w:val="24"/>
          <w:szCs w:val="24"/>
        </w:rPr>
        <w:t>bioturbation</w:t>
      </w:r>
      <w:proofErr w:type="spellEnd"/>
      <w:r w:rsidR="00844AF3">
        <w:rPr>
          <w:rFonts w:ascii="Times New Roman" w:hAnsi="Times New Roman" w:cs="Times New Roman"/>
          <w:sz w:val="24"/>
          <w:szCs w:val="24"/>
        </w:rPr>
        <w:t xml:space="preserve"> exposes algal resource which mayflies can use, and mayflies decreased when tadpoles were excluded from patches of the </w:t>
      </w:r>
      <w:r w:rsidR="00844AF3">
        <w:rPr>
          <w:rFonts w:ascii="Times New Roman" w:hAnsi="Times New Roman" w:cs="Times New Roman"/>
          <w:sz w:val="24"/>
          <w:szCs w:val="24"/>
        </w:rPr>
        <w:lastRenderedPageBreak/>
        <w:t xml:space="preserve">stream bottom </w:t>
      </w:r>
      <w:r w:rsidR="002B4EB9">
        <w:rPr>
          <w:rFonts w:ascii="Times New Roman" w:hAnsi="Times New Roman" w:cs="Times New Roman"/>
          <w:sz w:val="24"/>
          <w:szCs w:val="24"/>
        </w:rPr>
        <w:t>(</w:t>
      </w:r>
      <w:proofErr w:type="spellStart"/>
      <w:r w:rsidR="002B4EB9">
        <w:rPr>
          <w:rFonts w:ascii="Times New Roman" w:hAnsi="Times New Roman" w:cs="Times New Roman"/>
          <w:sz w:val="24"/>
          <w:szCs w:val="24"/>
        </w:rPr>
        <w:t>Ranvestal</w:t>
      </w:r>
      <w:proofErr w:type="spellEnd"/>
      <w:r w:rsidR="002B4EB9">
        <w:rPr>
          <w:rFonts w:ascii="Times New Roman" w:hAnsi="Times New Roman" w:cs="Times New Roman"/>
          <w:sz w:val="24"/>
          <w:szCs w:val="24"/>
        </w:rPr>
        <w:t xml:space="preserve"> et al 2004).  Nitrogen excretion by tadpoles may also enhance algal growth or diversity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"Vanni", "given" : "M. J.", "non-dropping-particle" : "", "parse-names" : false, "suffix" : "" }, { "dropping-particle" : "", "family" : "Flecker", "given" : "A. S.", "non-dropping-particle" : "", "parse-names" : false, "suffix" : "" }, { "dropping-particle" : "", "family" : "Hood", "given" : "J. M.", "non-dropping-particle" : "", "parse-names" : false, "suffix" : "" }, { "dropping-particle" : "", "family" : "Headworth", "given" : "J. L.", "non-dropping-particle" : "", "parse-names" : false, "suffix" : "" } ], "container-title" : "Ecology Letters", "id" : "ITEM-1", "issue" : "2", "issued" : { "date-parts" : [ [ "2002" ] ] }, "page" : "285-293", "title" : "Stoichiometry of nutrient recycling by vertebrates in a tropical stream: linking species identity and ecosystem processes", "type" : "article-journal", "volume" : "5" }, "uris" : [ "http://www.mendeley.com/documents/?uuid=679b13b9-91e9-4e79-a7ba-a2bff3915460" ] }, { "id" : "ITEM-2", "itemData" : { "author" : [ { "dropping-particle" : "", "family" : "Seale", "given" : "D. B.", "non-dropping-particle" : "", "parse-names" : false, "suffix" : "" } ], "container-title" : "Ecology", "id" : "ITEM-2", "issue" : "6", "issued" : { "date-parts" : [ [ "1980" ] ] }, "page" : "1531-1550", "title" : "Influence of Amphibian Larvae on Primary Production, Nutrient Flux, and Competition in a Pond Ecosystem", "type" : "article-journal", "volume" : "61" }, "uris" : [ "http://www.mendeley.com/documents/?uuid=609c6cfd-a27e-43c6-92be-b739f8ab62dd" ] } ], "mendeley" : { "formattedCitation" : "(Seale 1980, Vanni et al. 2002)", "plainTextFormattedCitation" : "(Seale 1980, Vanni et al. 2002)", "previouslyFormattedCitation" : "(Seale 1980, Vanni et al. 2002)"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(Seale 1980, Vanni et al. 2002)</w:t>
      </w:r>
      <w:r w:rsidR="002B4EB9">
        <w:rPr>
          <w:rFonts w:ascii="Times New Roman" w:hAnsi="Times New Roman" w:cs="Times New Roman"/>
          <w:sz w:val="24"/>
          <w:szCs w:val="24"/>
        </w:rPr>
        <w:fldChar w:fldCharType="end"/>
      </w:r>
      <w:r w:rsidR="002B4EB9">
        <w:rPr>
          <w:rFonts w:ascii="Times New Roman" w:hAnsi="Times New Roman" w:cs="Times New Roman"/>
          <w:sz w:val="24"/>
          <w:szCs w:val="24"/>
        </w:rPr>
        <w:t xml:space="preserve">, which could </w:t>
      </w:r>
      <w:r w:rsidR="00844AF3">
        <w:rPr>
          <w:rFonts w:ascii="Times New Roman" w:hAnsi="Times New Roman" w:cs="Times New Roman"/>
          <w:sz w:val="24"/>
          <w:szCs w:val="24"/>
        </w:rPr>
        <w:t xml:space="preserve">then </w:t>
      </w:r>
      <w:r w:rsidR="002B4EB9">
        <w:rPr>
          <w:rFonts w:ascii="Times New Roman" w:hAnsi="Times New Roman" w:cs="Times New Roman"/>
          <w:sz w:val="24"/>
          <w:szCs w:val="24"/>
        </w:rPr>
        <w:t>subsidize growth by insect grazers</w:t>
      </w:r>
      <w:r w:rsidR="00844AF3">
        <w:rPr>
          <w:rFonts w:ascii="Times New Roman" w:hAnsi="Times New Roman" w:cs="Times New Roman"/>
          <w:sz w:val="24"/>
          <w:szCs w:val="24"/>
        </w:rPr>
        <w:t xml:space="preserve"> or by tadpoles themselves</w:t>
      </w:r>
      <w:r w:rsidR="002B4EB9">
        <w:rPr>
          <w:rFonts w:ascii="Times New Roman" w:hAnsi="Times New Roman" w:cs="Times New Roman"/>
          <w:sz w:val="24"/>
          <w:szCs w:val="24"/>
        </w:rPr>
        <w:t>.</w:t>
      </w:r>
    </w:p>
    <w:p w:rsidR="00A37D19" w:rsidRDefault="00844AF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Mountain yellow-legged frog tadpoles</w:t>
      </w:r>
      <w:r w:rsidR="00E318EE">
        <w:rPr>
          <w:rFonts w:ascii="Times New Roman" w:hAnsi="Times New Roman" w:cs="Times New Roman"/>
          <w:sz w:val="24"/>
          <w:szCs w:val="24"/>
        </w:rPr>
        <w:t xml:space="preserve">, as grazers and as competitors, appear to have weak </w:t>
      </w:r>
      <w:r>
        <w:rPr>
          <w:rFonts w:ascii="Times New Roman" w:hAnsi="Times New Roman" w:cs="Times New Roman"/>
          <w:sz w:val="24"/>
          <w:szCs w:val="24"/>
        </w:rPr>
        <w:t xml:space="preserve">overall </w:t>
      </w:r>
      <w:r w:rsidR="00E318EE">
        <w:rPr>
          <w:rFonts w:ascii="Times New Roman" w:hAnsi="Times New Roman" w:cs="Times New Roman"/>
          <w:sz w:val="24"/>
          <w:szCs w:val="24"/>
        </w:rPr>
        <w:t xml:space="preserve">effects on their communities.  This suggests that their ongoing extinctions </w:t>
      </w:r>
      <w:r>
        <w:rPr>
          <w:rFonts w:ascii="Times New Roman" w:hAnsi="Times New Roman" w:cs="Times New Roman"/>
          <w:sz w:val="24"/>
          <w:szCs w:val="24"/>
        </w:rPr>
        <w:t>may</w:t>
      </w:r>
      <w:r w:rsidR="00E318EE">
        <w:rPr>
          <w:rFonts w:ascii="Times New Roman" w:hAnsi="Times New Roman" w:cs="Times New Roman"/>
          <w:sz w:val="24"/>
          <w:szCs w:val="24"/>
        </w:rPr>
        <w:t xml:space="preserve"> have little impact on Sierra Nevada lake communities.  Not all species have strong </w:t>
      </w:r>
      <w:r w:rsidR="00E958C0">
        <w:rPr>
          <w:rFonts w:ascii="Times New Roman" w:hAnsi="Times New Roman" w:cs="Times New Roman"/>
          <w:sz w:val="24"/>
          <w:szCs w:val="24"/>
        </w:rPr>
        <w:t xml:space="preserve">interspecific </w:t>
      </w:r>
      <w:r w:rsidR="00E318EE">
        <w:rPr>
          <w:rFonts w:ascii="Times New Roman" w:hAnsi="Times New Roman" w:cs="Times New Roman"/>
          <w:sz w:val="24"/>
          <w:szCs w:val="24"/>
        </w:rPr>
        <w:t xml:space="preserve">interactions </w:t>
      </w:r>
      <w:r w:rsidR="00E958C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"McCann", "given" : "K.", "non-dropping-particle" : "", "parse-names" : false, "suffix" : "" }, { "dropping-particle" : "", "family" : "Hastings", "given" : "A.", "non-dropping-particle" : "", "parse-names" : false, "suffix" : "" }, { "dropping-particle" : "", "family" : "Huxel", "given" : "G. R.", "non-dropping-particle" : "", "parse-names" : false, "suffix" : "" } ], "container-title" : "Nature", "id" : "ITEM-1", "issued" : { "date-parts" : [ [ "1998" ] ] }, "page" : "794-798", "title" : "Weak trophic interactions and the balance of nature", "type" : "article-journal", "volume" : "395" }, "uris" : [ "http://www.mendeley.com/documents/?uuid=e4f26573-42f2-4993-84bf-1596c8aef022" ] } ], "mendeley" : { "formattedCitation" : "(McCann et al. 1998)", "plainTextFormattedCitation" : "(McCann et al. 1998)", "previouslyFormattedCitation" : "(McCann et al. 1998)" }, "properties" : { "noteIndex" : 0 }, "schema" : "https://github.com/citation-style-language/schema/raw/master/csl-citation.json" }</w:instrText>
      </w:r>
      <w:r w:rsidR="00E958C0">
        <w:rPr>
          <w:rFonts w:ascii="Times New Roman" w:hAnsi="Times New Roman" w:cs="Times New Roman"/>
          <w:sz w:val="24"/>
          <w:szCs w:val="24"/>
        </w:rPr>
        <w:fldChar w:fldCharType="separate"/>
      </w:r>
      <w:r w:rsidR="00E958C0" w:rsidRPr="00E958C0">
        <w:rPr>
          <w:rFonts w:ascii="Times New Roman" w:hAnsi="Times New Roman" w:cs="Times New Roman"/>
          <w:noProof/>
          <w:sz w:val="24"/>
          <w:szCs w:val="24"/>
        </w:rPr>
        <w:t>(McCann et al. 1998)</w:t>
      </w:r>
      <w:r w:rsidR="00E958C0">
        <w:rPr>
          <w:rFonts w:ascii="Times New Roman" w:hAnsi="Times New Roman" w:cs="Times New Roman"/>
          <w:sz w:val="24"/>
          <w:szCs w:val="24"/>
        </w:rPr>
        <w:fldChar w:fldCharType="end"/>
      </w:r>
      <w:r w:rsidR="00E318EE">
        <w:rPr>
          <w:rFonts w:ascii="Times New Roman" w:hAnsi="Times New Roman" w:cs="Times New Roman"/>
          <w:sz w:val="24"/>
          <w:szCs w:val="24"/>
        </w:rPr>
        <w:t xml:space="preserve">, so extinctions need not always be expected to dramatically reshape whole communities.  </w:t>
      </w:r>
      <w:r w:rsidR="00FD5632">
        <w:rPr>
          <w:rFonts w:ascii="Times New Roman" w:hAnsi="Times New Roman" w:cs="Times New Roman"/>
          <w:sz w:val="24"/>
          <w:szCs w:val="24"/>
        </w:rPr>
        <w:t xml:space="preserve">While we examined the effect of tadpoles as </w:t>
      </w:r>
      <w:r w:rsidR="003A4AF8">
        <w:rPr>
          <w:rFonts w:ascii="Times New Roman" w:hAnsi="Times New Roman" w:cs="Times New Roman"/>
          <w:sz w:val="24"/>
          <w:szCs w:val="24"/>
        </w:rPr>
        <w:t xml:space="preserve">consumers, </w:t>
      </w:r>
      <w:r w:rsidR="00F95211">
        <w:rPr>
          <w:rFonts w:ascii="Times New Roman" w:hAnsi="Times New Roman" w:cs="Times New Roman"/>
          <w:sz w:val="24"/>
          <w:szCs w:val="24"/>
        </w:rPr>
        <w:t>the loss of facilitative and bottom-up roles</w:t>
      </w:r>
      <w:r w:rsidR="00FD5632">
        <w:rPr>
          <w:rFonts w:ascii="Times New Roman" w:hAnsi="Times New Roman" w:cs="Times New Roman"/>
          <w:sz w:val="24"/>
          <w:szCs w:val="24"/>
        </w:rPr>
        <w:t xml:space="preserve"> </w:t>
      </w:r>
      <w:r w:rsidR="00F95211">
        <w:rPr>
          <w:rFonts w:ascii="Times New Roman" w:hAnsi="Times New Roman" w:cs="Times New Roman"/>
          <w:sz w:val="24"/>
          <w:szCs w:val="24"/>
        </w:rPr>
        <w:t xml:space="preserve">that species play may have equal or greater impacts on communities </w:t>
      </w:r>
      <w:r w:rsidR="00F95211">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"id" : "ITEM-2", "itemData" : { "DOI" : "10.1016/S0169-5347(02)00045-9", "ISSN" : "01695347", "abstract" : "Investigations of the role of competition, predation and abiotic stress in shaping natural communities were a staple for previous generations of ecologists and are still popular themes. However, more recent experimental research has uncovered the largely unanticipated, yet striking influence of facilitation (i.e. positive species interactions) on the organization of terrestrial and aquatic communities. Modern ecological concepts and theories were well established a decade before the current renaissance of interest in facilitation began, and thus do not consider the importance of a wide variety of facilitative interactions. It is time to bring ecological theory up to date by including facilitation. This process will not be painless because it will fundamentally change many basic predictions and will challenge some of our most cherished paradigms. But, ultimately, revising ecological theory will lead to a more accurate and inclusive understanding of natural communities.", "author" : [ { "dropping-particle" : "", "family" : "Bruno", "given" : "John F.", "non-dropping-particle" : "", "parse-names" : false, "suffix" : "" }, { "dropping-particle" : "", "family" : "Stachowicz", "given" : "John J.", "non-dropping-particle" : "", "parse-names" : false, "suffix" : "" }, { "dropping-particle" : "", "family" : "Bertness", "given" : "Mark D.", "non-dropping-particle" : "", "parse-names" : false, "suffix" : "" } ], "container-title" : "Trends in Ecology &amp; Evolution", "id" : "ITEM-2", "issue" : "3", "issued" : { "date-parts" : [ [ "2003", "3" ] ] }, "page" : "119-125", "title" : "Inclusion of facilitation into ecological theory", "type" : "article-journal", "volume" : "18" }, "uris" : [ "http://www.mendeley.com/documents/?uuid=4e0ca825-469a-4925-8560-fb33f185ac4a" ] }, { "id" : "ITEM-3", "itemData" : { "DOI" : "10.1890/1540-9295(2005)003[0479:LOFSCF]2.0.CO;2", "ISSN" : "1540-9295", "abstract" : "In many forested ecosystems, the architecture and functional ecology of certain tree species define forest structure and their species-specific traits control ecosystem dynamics. Such foundation tree species are declining throughout the world due to introductions and outbreaks of pests and pathogens, selective removal of individual taxa, and over-harvesting. Through a series of case studies, we show that the loss of foundation tree species changes the local environment on which a variety of other species depend; how this disrupts fundamental ecosystem processes, including rates of decomposition, nutrient fluxes, carbon sequestration, and energy flow; and dramatically alters the dynamics of associated aquatic ecosystems. Forests in which dynamics are controlled by one or a few foundation species appear to be dominated by a small number of strong interactions and may be highly susceptible to alternating between stable states following even small perturbations. The ongoing decline of many foundation species ...", "author" : [ { "dropping-particle" : "", "family" : "Ellison", "given" : "Aaron M.", "non-dropping-particle" : "", "parse-names" : false, "suffix" : "" }, { "dropping-particle" : "", "family" : "Bank", "given" : "Michael S.", "non-dropping-particle" : "", "parse-names" : false, "suffix" : "" }, { "dropping-particle" : "", "family" : "Clinton", "given" : "Barton D.", "non-dropping-particle" : "", "parse-names" : false, "suffix" : "" }, { "dropping-particle" : "", "family" : "Colburn", "given" : "Elizabeth A.", "non-dropping-particle" : "", "parse-names" : false, "suffix" : "" }, { "dropping-particle" : "", "family" : "Elliott", "given" : "Katherine", "non-dropping-particle" : "", "parse-names" : false, "suffix" : "" }, { "dropping-particle" : "", "family" : "Ford", "given" : "Chelcy R.", "non-dropping-particle" : "", "parse-names" : false, "suffix" : "" }, { "dropping-particle" : "", "family" : "Foster", "given" : "David R.", "non-dropping-particle" : "", "parse-names" : false, "suffix" : "" }, { "dropping-particle" : "", "family" : "Kloeppel", "given" : "Brian D.", "non-dropping-particle" : "", "parse-names" : false, "suffix" : "" }, { "dropping-particle" : "", "family" : "Knoepp", "given" : "Jennifer D.", "non-dropping-particle" : "", "parse-names" : false, "suffix" : "" }, { "dropping-particle" : "", "family" : "Lovett", "given" : "Gary M.", "non-dropping-particle" : "", "parse-names" : false, "suffix" : "" }, { "dropping-particle" : "", "family" : "Mohan", "given" : "Jacqueline", "non-dropping-particle" : "", "parse-names" : false, "suffix" : "" }, { "dropping-particle" : "", "family" : "Orwig", "given" : "David A.", "non-dropping-particle" : "", "parse-names" : false, "suffix" : "" }, { "dropping-particle" : "", "family" : "Rodenhouse", "given" : "Nicholas L.", "non-dropping-particle" : "", "parse-names" : false, "suffix" : "" }, { "dropping-particle" : "V.", "family" : "Sobczak", "given" : "William", "non-dropping-particle" : "", "parse-names" : false, "suffix" : "" }, { "dropping-particle" : "", "family" : "Stinson", "given" : "Kristina A.", "non-dropping-particle" : "", "parse-names" : false, "suffix" : "" }, { "dropping-particle" : "", "family" : "Stone", "given" : "Jeffrey K.", "non-dropping-particle" : "", "parse-names" : false, "suffix" : "" }, { "dropping-particle" : "", "family" : "Swan", "given" : "Christopher M.", "non-dropping-particle" : "", "parse-names" : false, "suffix" : "" }, { "dropping-particle" : "", "family" : "Thompson", "given" : "Jill", "non-dropping-particle" : "", "parse-names" : false, "suffix" : "" }, { "dropping-particle" : "", "family" : "Holle", "given" : "Betsy", "non-dropping-particle" : "Von", "parse-names" : false, "suffix" : "" }, { "dropping-particle" : "", "family" : "Webster", "given" : "Jackson R.", "non-dropping-particle" : "", "parse-names" : false, "suffix" : "" } ], "container-title" : "Frontiers in Ecology and the Environment", "id" : "ITEM-3", "issue" : "9", "issued" : { "date-parts" : [ [ "2005", "11", "12" ] ] }, "page" : "479-486", "title" : "Loss of foundation species: consequences for the structure and dynamics of forested ecosystems", "type" : "article-journal", "volume" : "3" }, "uris" : [ "http://www.mendeley.com/documents/?uuid=dc53b78e-0e48-41eb-ac92-c6c6cc5d9c91" ] } ], "mendeley" : { "formattedCitation" : "(Bruno et al. 2003, Ellison et al. 2005, Lafferty and Kuris 2009)", "plainTextFormattedCitation" : "(Bruno et al. 2003, Ellison et al. 2005, Lafferty and Kuris 2009)", "previouslyFormattedCitation" : "(Bruno et al. 2003, Ellison et al. 2005, Lafferty and Kuris 2009)" }, "properties" : { "noteIndex" : 0 }, "schema" : "https://github.com/citation-style-language/schema/raw/master/csl-citation.json" }</w:instrText>
      </w:r>
      <w:r w:rsidR="00F95211">
        <w:rPr>
          <w:rFonts w:ascii="Times New Roman" w:hAnsi="Times New Roman" w:cs="Times New Roman"/>
          <w:sz w:val="24"/>
          <w:szCs w:val="24"/>
        </w:rPr>
        <w:fldChar w:fldCharType="separate"/>
      </w:r>
      <w:r w:rsidR="00774EA0" w:rsidRPr="00774EA0">
        <w:rPr>
          <w:rFonts w:ascii="Times New Roman" w:hAnsi="Times New Roman" w:cs="Times New Roman"/>
          <w:noProof/>
          <w:sz w:val="24"/>
          <w:szCs w:val="24"/>
        </w:rPr>
        <w:t>(Bruno et al. 2003, Ellison et al. 2005, Lafferty and Kuris 2009)</w:t>
      </w:r>
      <w:r w:rsidR="00F95211">
        <w:rPr>
          <w:rFonts w:ascii="Times New Roman" w:hAnsi="Times New Roman" w:cs="Times New Roman"/>
          <w:sz w:val="24"/>
          <w:szCs w:val="24"/>
        </w:rPr>
        <w:fldChar w:fldCharType="end"/>
      </w:r>
      <w:r w:rsidR="00B12DF0">
        <w:rPr>
          <w:rFonts w:ascii="Times New Roman" w:hAnsi="Times New Roman" w:cs="Times New Roman"/>
          <w:sz w:val="24"/>
          <w:szCs w:val="24"/>
        </w:rPr>
        <w:t>Schooling behavior by tadpoles can create patches where dissolved nitrogen is orders of magnitude higher than in adjacent patches without tadpoles</w:t>
      </w:r>
      <w:r w:rsidR="00E318EE">
        <w:rPr>
          <w:rFonts w:ascii="Times New Roman" w:hAnsi="Times New Roman" w:cs="Times New Roman"/>
          <w:sz w:val="24"/>
          <w:szCs w:val="24"/>
        </w:rPr>
        <w:t xml:space="preserve"> (Smith</w:t>
      </w:r>
      <w:r>
        <w:rPr>
          <w:rFonts w:ascii="Times New Roman" w:hAnsi="Times New Roman" w:cs="Times New Roman"/>
          <w:sz w:val="24"/>
          <w:szCs w:val="24"/>
        </w:rPr>
        <w:t>,</w:t>
      </w:r>
      <w:r w:rsidR="00E318EE">
        <w:rPr>
          <w:rFonts w:ascii="Times New Roman" w:hAnsi="Times New Roman" w:cs="Times New Roman"/>
          <w:sz w:val="24"/>
          <w:szCs w:val="24"/>
        </w:rPr>
        <w:t xml:space="preserve"> unpubl</w:t>
      </w:r>
      <w:r>
        <w:rPr>
          <w:rFonts w:ascii="Times New Roman" w:hAnsi="Times New Roman" w:cs="Times New Roman"/>
          <w:sz w:val="24"/>
          <w:szCs w:val="24"/>
        </w:rPr>
        <w:t>ished data</w:t>
      </w:r>
      <w:r w:rsidR="00E318EE">
        <w:rPr>
          <w:rFonts w:ascii="Times New Roman" w:hAnsi="Times New Roman" w:cs="Times New Roman"/>
          <w:sz w:val="24"/>
          <w:szCs w:val="24"/>
        </w:rPr>
        <w:t>)</w:t>
      </w:r>
      <w:r w:rsidR="00B12DF0">
        <w:rPr>
          <w:rFonts w:ascii="Times New Roman" w:hAnsi="Times New Roman" w:cs="Times New Roman"/>
          <w:sz w:val="24"/>
          <w:szCs w:val="24"/>
        </w:rPr>
        <w:t xml:space="preserve">.  In </w:t>
      </w:r>
      <w:r w:rsidR="00A37D19">
        <w:rPr>
          <w:rFonts w:ascii="Times New Roman" w:hAnsi="Times New Roman" w:cs="Times New Roman"/>
          <w:sz w:val="24"/>
          <w:szCs w:val="24"/>
        </w:rPr>
        <w:t xml:space="preserve">nitrogen limited </w:t>
      </w:r>
      <w:r w:rsidR="00B12DF0">
        <w:rPr>
          <w:rFonts w:ascii="Times New Roman" w:hAnsi="Times New Roman" w:cs="Times New Roman"/>
          <w:sz w:val="24"/>
          <w:szCs w:val="24"/>
        </w:rPr>
        <w:t>Sierra Nevada lakes</w:t>
      </w:r>
      <w:r w:rsidR="00A37D19">
        <w:rPr>
          <w:rFonts w:ascii="Times New Roman" w:hAnsi="Times New Roman" w:cs="Times New Roman"/>
          <w:sz w:val="24"/>
          <w:szCs w:val="24"/>
        </w:rPr>
        <w:t xml:space="preserv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"ITEM-1",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"(Sickman et al. 2003)", "plainTextFormattedCitation" : "(Sickman et al. 2003)", "previouslyFormattedCitation" : "(Sickman et al. 2003)"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(Sickman et al. 2003)</w:t>
      </w:r>
      <w:r w:rsidR="008B4A64">
        <w:rPr>
          <w:rFonts w:ascii="Times New Roman" w:hAnsi="Times New Roman" w:cs="Times New Roman"/>
          <w:sz w:val="24"/>
          <w:szCs w:val="24"/>
        </w:rPr>
        <w:fldChar w:fldCharType="end"/>
      </w:r>
      <w:r w:rsidR="00B12DF0">
        <w:rPr>
          <w:rFonts w:ascii="Times New Roman" w:hAnsi="Times New Roman" w:cs="Times New Roman"/>
          <w:sz w:val="24"/>
          <w:szCs w:val="24"/>
        </w:rPr>
        <w:t xml:space="preserve"> this nitrogen subsidy could </w:t>
      </w:r>
      <w:r w:rsidR="00E318EE">
        <w:rPr>
          <w:rFonts w:ascii="Times New Roman" w:hAnsi="Times New Roman" w:cs="Times New Roman"/>
          <w:sz w:val="24"/>
          <w:szCs w:val="24"/>
        </w:rPr>
        <w:t xml:space="preserve">have a positive effect on </w:t>
      </w:r>
      <w:r w:rsidR="00B12DF0">
        <w:rPr>
          <w:rFonts w:ascii="Times New Roman" w:hAnsi="Times New Roman" w:cs="Times New Roman"/>
          <w:sz w:val="24"/>
          <w:szCs w:val="24"/>
        </w:rPr>
        <w:t xml:space="preserve">algal </w:t>
      </w:r>
      <w:r w:rsidR="00E318EE">
        <w:rPr>
          <w:rFonts w:ascii="Times New Roman" w:hAnsi="Times New Roman" w:cs="Times New Roman"/>
          <w:sz w:val="24"/>
          <w:szCs w:val="24"/>
        </w:rPr>
        <w:t xml:space="preserve">abundance </w:t>
      </w:r>
      <w:r w:rsidR="00BB7B9E">
        <w:rPr>
          <w:rFonts w:ascii="Times New Roman" w:hAnsi="Times New Roman" w:cs="Times New Roman"/>
          <w:sz w:val="24"/>
          <w:szCs w:val="24"/>
        </w:rPr>
        <w:t>and diversity</w:t>
      </w:r>
      <w:r w:rsidR="00B12DF0">
        <w:rPr>
          <w:rFonts w:ascii="Times New Roman" w:hAnsi="Times New Roman" w:cs="Times New Roman"/>
          <w:sz w:val="24"/>
          <w:szCs w:val="24"/>
        </w:rPr>
        <w:t>.</w:t>
      </w:r>
      <w:r w:rsidR="00BB7B9E">
        <w:rPr>
          <w:rFonts w:ascii="Times New Roman" w:hAnsi="Times New Roman" w:cs="Times New Roman"/>
          <w:sz w:val="24"/>
          <w:szCs w:val="24"/>
        </w:rPr>
        <w:t xml:space="preserve">  </w:t>
      </w:r>
      <w:r>
        <w:rPr>
          <w:rFonts w:ascii="Times New Roman" w:hAnsi="Times New Roman" w:cs="Times New Roman"/>
          <w:sz w:val="24"/>
          <w:szCs w:val="24"/>
        </w:rPr>
        <w:t>Mountain yellow-legged frog t</w:t>
      </w:r>
      <w:r w:rsidR="00A37D19">
        <w:rPr>
          <w:rFonts w:ascii="Times New Roman" w:hAnsi="Times New Roman" w:cs="Times New Roman"/>
          <w:sz w:val="24"/>
          <w:szCs w:val="24"/>
        </w:rPr>
        <w:t xml:space="preserve">adpoles </w:t>
      </w:r>
      <w:r>
        <w:rPr>
          <w:rFonts w:ascii="Times New Roman" w:hAnsi="Times New Roman" w:cs="Times New Roman"/>
          <w:sz w:val="24"/>
          <w:szCs w:val="24"/>
        </w:rPr>
        <w:t>are</w:t>
      </w:r>
      <w:r w:rsidR="00A37D19">
        <w:rPr>
          <w:rFonts w:ascii="Times New Roman" w:hAnsi="Times New Roman" w:cs="Times New Roman"/>
          <w:sz w:val="24"/>
          <w:szCs w:val="24"/>
        </w:rPr>
        <w:t xml:space="preserve"> prey</w:t>
      </w:r>
      <w:r>
        <w:rPr>
          <w:rFonts w:ascii="Times New Roman" w:hAnsi="Times New Roman" w:cs="Times New Roman"/>
          <w:sz w:val="24"/>
          <w:szCs w:val="24"/>
        </w:rPr>
        <w:t xml:space="preserve"> that</w:t>
      </w:r>
      <w:r w:rsidR="00A37D19">
        <w:rPr>
          <w:rFonts w:ascii="Times New Roman" w:hAnsi="Times New Roman" w:cs="Times New Roman"/>
          <w:sz w:val="24"/>
          <w:szCs w:val="24"/>
        </w:rPr>
        <w:t xml:space="preserve"> </w:t>
      </w:r>
      <w:r>
        <w:rPr>
          <w:rFonts w:ascii="Times New Roman" w:hAnsi="Times New Roman" w:cs="Times New Roman"/>
          <w:sz w:val="24"/>
          <w:szCs w:val="24"/>
        </w:rPr>
        <w:t xml:space="preserve">feed adult frogs and </w:t>
      </w:r>
      <w:r w:rsidR="00A37D19">
        <w:rPr>
          <w:rFonts w:ascii="Times New Roman" w:hAnsi="Times New Roman" w:cs="Times New Roman"/>
          <w:sz w:val="24"/>
          <w:szCs w:val="24"/>
        </w:rPr>
        <w:t>draw predators like Clark’s nutcrackers to lake shores to feed</w:t>
      </w:r>
      <w:r>
        <w:rPr>
          <w:rFonts w:ascii="Times New Roman" w:hAnsi="Times New Roman" w:cs="Times New Roman"/>
          <w:sz w:val="24"/>
          <w:szCs w:val="24"/>
        </w:rPr>
        <w:t xml:space="preserve"> (personal observation)</w:t>
      </w:r>
      <w:r w:rsidR="00A37D19">
        <w:rPr>
          <w:rFonts w:ascii="Times New Roman" w:hAnsi="Times New Roman" w:cs="Times New Roman"/>
          <w:sz w:val="24"/>
          <w:szCs w:val="24"/>
        </w:rPr>
        <w:t xml:space="preserve">; Clark’s nutcrackers are essential to the germination of white bark pine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"Pilliod", "given" : "D. S.", "non-dropping-particle" : "", "parse-names" : false, "suffix" : "" } ], "container-title" : "Northwestern Naturalist", "id" : "ITEM-1", "issue" : "2", "issued" : { "date-parts" : [ [ "2002" ] ] }, "page" : "59-61", "title" : "Clark's Nutcracker (Nucifraga columbiana) Predation on Tadpoles of the Columbia Spotted Frog (Rana luteiventris)", "type" : "article-journal", "volume" : "83" }, "uris" : [ "http://www.mendeley.com/documents/?uuid=36c894ff-5674-463d-9bf3-6e87afde55ee" ] } ], "mendeley" : { "formattedCitation" : "(Pilliod 2002)", "plainTextFormattedCitation" : "(Pilliod 2002)", "previouslyFormattedCitation" : "(Pilliod 2002)"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(Pilliod 2002)</w:t>
      </w:r>
      <w:r w:rsidR="008B4A64">
        <w:rPr>
          <w:rFonts w:ascii="Times New Roman" w:hAnsi="Times New Roman" w:cs="Times New Roman"/>
          <w:sz w:val="24"/>
          <w:szCs w:val="24"/>
        </w:rPr>
        <w:fldChar w:fldCharType="end"/>
      </w:r>
      <w:r w:rsidR="00A37D19">
        <w:rPr>
          <w:rFonts w:ascii="Times New Roman" w:hAnsi="Times New Roman" w:cs="Times New Roman"/>
          <w:sz w:val="24"/>
          <w:szCs w:val="24"/>
        </w:rPr>
        <w:t xml:space="preserve">, </w:t>
      </w:r>
      <w:r>
        <w:rPr>
          <w:rFonts w:ascii="Times New Roman" w:hAnsi="Times New Roman" w:cs="Times New Roman"/>
          <w:sz w:val="24"/>
          <w:szCs w:val="24"/>
        </w:rPr>
        <w:t xml:space="preserve">a </w:t>
      </w:r>
      <w:r w:rsidR="00A43C7E">
        <w:rPr>
          <w:rFonts w:ascii="Times New Roman" w:hAnsi="Times New Roman" w:cs="Times New Roman"/>
          <w:sz w:val="24"/>
          <w:szCs w:val="24"/>
        </w:rPr>
        <w:t>common</w:t>
      </w:r>
      <w:r>
        <w:rPr>
          <w:rFonts w:ascii="Times New Roman" w:hAnsi="Times New Roman" w:cs="Times New Roman"/>
          <w:sz w:val="24"/>
          <w:szCs w:val="24"/>
        </w:rPr>
        <w:t xml:space="preserve"> high elevation tree</w:t>
      </w:r>
      <w:r w:rsidR="00A37D19">
        <w:rPr>
          <w:rFonts w:ascii="Times New Roman" w:hAnsi="Times New Roman" w:cs="Times New Roman"/>
          <w:sz w:val="24"/>
          <w:szCs w:val="24"/>
        </w:rPr>
        <w:t xml:space="preserve"> in the southern Sierra Nevada</w:t>
      </w:r>
      <w:r w:rsidR="00A43C7E">
        <w:rPr>
          <w:rFonts w:ascii="Times New Roman" w:hAnsi="Times New Roman" w:cs="Times New Roman"/>
          <w:sz w:val="24"/>
          <w:szCs w:val="24"/>
        </w:rPr>
        <w:t xml:space="preserve"> </w:t>
      </w:r>
      <w:r w:rsidR="00A43C7E">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"Arno", "given" : "S.F.", "non-dropping-particle" : "", "parse-names" : false, "suffix" : "" }, { "dropping-particle" : "", "family" : "Hoff", "given" : "R.J.", "non-dropping-particle" : "", "parse-names" : false, "suffix" : "" } ], "container-title" : "United States Department of Agriculture, Forest Service", "id" : "ITEM-1", "issued" : { "date-parts" : [ [ "1989" ] ] }, "title" : "Silvics of whitebark pine (Pinus albicaulis)", "type" : "article-journal", "volume" : "General Te" }, "uris" : [ "http://www.mendeley.com/documents/?uuid=60309dcc-102f-4159-bd5e-d15fe5a992c1" ] } ], "mendeley" : { "formattedCitation" : "(Arno and Hoff 1989)", "plainTextFormattedCitation" : "(Arno and Hoff 1989)", "previouslyFormattedCitation" : "(Arno and Hoff 1989)" }, "properties" : { "noteIndex" : 0 }, "schema" : "https://github.com/citation-style-language/schema/raw/master/csl-citation.json" }</w:instrText>
      </w:r>
      <w:r w:rsidR="00A43C7E">
        <w:rPr>
          <w:rFonts w:ascii="Times New Roman" w:hAnsi="Times New Roman" w:cs="Times New Roman"/>
          <w:sz w:val="24"/>
          <w:szCs w:val="24"/>
        </w:rPr>
        <w:fldChar w:fldCharType="separate"/>
      </w:r>
      <w:r w:rsidR="00A43C7E" w:rsidRPr="00A43C7E">
        <w:rPr>
          <w:rFonts w:ascii="Times New Roman" w:hAnsi="Times New Roman" w:cs="Times New Roman"/>
          <w:noProof/>
          <w:sz w:val="24"/>
          <w:szCs w:val="24"/>
        </w:rPr>
        <w:t>(Arno and Hoff 1989)</w:t>
      </w:r>
      <w:r w:rsidR="00A43C7E">
        <w:rPr>
          <w:rFonts w:ascii="Times New Roman" w:hAnsi="Times New Roman" w:cs="Times New Roman"/>
          <w:sz w:val="24"/>
          <w:szCs w:val="24"/>
        </w:rPr>
        <w:fldChar w:fldCharType="end"/>
      </w:r>
      <w:r w:rsidR="00A37D19">
        <w:rPr>
          <w:rFonts w:ascii="Times New Roman" w:hAnsi="Times New Roman" w:cs="Times New Roman"/>
          <w:sz w:val="24"/>
          <w:szCs w:val="24"/>
        </w:rPr>
        <w:t xml:space="preserve">.  </w:t>
      </w:r>
      <w:r w:rsidR="003B5D20">
        <w:rPr>
          <w:rFonts w:ascii="Times New Roman" w:hAnsi="Times New Roman" w:cs="Times New Roman"/>
          <w:sz w:val="24"/>
          <w:szCs w:val="24"/>
        </w:rPr>
        <w:t>Tadpoles and adults host gut nematodes (personal observation)</w:t>
      </w:r>
      <w:r w:rsidR="003719DD">
        <w:rPr>
          <w:rFonts w:ascii="Times New Roman" w:hAnsi="Times New Roman" w:cs="Times New Roman"/>
          <w:sz w:val="24"/>
          <w:szCs w:val="24"/>
        </w:rPr>
        <w:t xml:space="preserve">, </w:t>
      </w:r>
      <w:r w:rsidR="003B5D20">
        <w:rPr>
          <w:rFonts w:ascii="Times New Roman" w:hAnsi="Times New Roman" w:cs="Times New Roman"/>
          <w:sz w:val="24"/>
          <w:szCs w:val="24"/>
        </w:rPr>
        <w:t xml:space="preserve">microbial communities </w:t>
      </w:r>
      <w:r w:rsidR="003719DD">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"DOI" : "10.1073/pnas.1412752111", "ISSN" : "0027-8424", "abstract" : "SignificanceAnimals are inhabited by communities of microbes (the microbiome) that potentially interact with pathogens. Detailed studies of microbiome-pathogen interactions in nature are rare, and even when correlations are observed, determining causal relationships is challenging. The microbiome-pathogen relationship is of particular interest in the case of Batrachochytrium dendrobatidis, a chytrid fungus that infects the skin of amphibians and is causing amphibian declines worldwide. We documented a strong correlation between pathogen load and skin bacterial communities of frogs during natural disease episodes. We then showed experimentally that infection alters the microbiome, with similar bacteria responding in both laboratory and field. The results indicate that the chytrid pathogen drives changes in the amphibian skin microbiome during disease episodes in wild frogs. Symbiotic microbial communities may interact with infectious pathogens sharing a common host. The microbiome may limit pathogen infection or, conversely, an invading pathogen can disturb the microbiome. Documentation of such relationships during naturally occurring disease outbreaks is rare, and identifying causal links from field observations is difficult. This study documented the effects of an amphibian skin pathogen of global conservation concern [the chytrid fungus Batrachochytrium dendrobatidis (Bd)] on the skin-associated bacterial microbiome of the endangered frog, Rana sierrae, using a combination of population surveys and laboratory experiments. We examined covariation of pathogen infection and bacterial microbiome composition in wild frogs, demonstrating a strong and consistent correlation between Bd infection load and bacterial community composition in multiple R. sierrae populations. Despite the correlation between Bd infection load and bacterial community composition, we observed 100% mortality of postmetamorphic frogs during a Bd epizootic, suggesting that the relationship between Bd and bacterial communities was not linked to variation in resistance to mortal disease and that Bd infection altered bacterial communities. In a controlled experiment, Bd infection significantly altered the R. sierrae microbiome, demonstrating a causal relationship. The response of microbial communities to Bd infection was remarkably consistent: Several bacterial taxa showed the same response to Bd infection across multiple field populations and the laboratory experiment, indicating a somewh\u2026", "author" : [ { "dropping-particle" : "", "family" : "Jani", "given" : "A. J.", "non-dropping-particle" : "", "parse-names" : false, "suffix" : "" }, { "dropping-particle" : "", "family" : "Briggs", "given" : "C. J.", "non-dropping-particle" : "", "parse-names" : false, "suffix" : "" } ], "container-title" : "Proceedings of the National Academy of Sciences", "id" : "ITEM-1", "issued" : { "date-parts" : [ [ "2014", "11", "10" ] ] }, "page" : "1412752111-", "title" : "The pathogen Batrachochytrium dendrobatidis disturbs the frog skin microbiome during a natural epidemic and experimental infection", "type" : "article-journal" }, "uris" : [ "http://www.mendeley.com/documents/?uuid=08b089ad-9f25-4ff2-9422-e6e77599e74f" ] } ], "mendeley" : { "formattedCitation" : "(Jani and Briggs 2014)", "plainTextFormattedCitation" : "(Jani and Briggs 2014)", "previouslyFormattedCitation" : "(Jani and Briggs 2014)"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(Jani and Briggs 2014)</w:t>
      </w:r>
      <w:r w:rsidR="003719DD">
        <w:rPr>
          <w:rFonts w:ascii="Times New Roman" w:hAnsi="Times New Roman" w:cs="Times New Roman"/>
          <w:sz w:val="24"/>
          <w:szCs w:val="24"/>
        </w:rPr>
        <w:fldChar w:fldCharType="end"/>
      </w:r>
      <w:r w:rsidR="003719DD">
        <w:rPr>
          <w:rFonts w:ascii="Times New Roman" w:hAnsi="Times New Roman" w:cs="Times New Roman"/>
          <w:sz w:val="24"/>
          <w:szCs w:val="24"/>
        </w:rPr>
        <w:t xml:space="preserve">, and surely other </w:t>
      </w:r>
      <w:proofErr w:type="spellStart"/>
      <w:r w:rsidR="003719DD">
        <w:rPr>
          <w:rFonts w:ascii="Times New Roman" w:hAnsi="Times New Roman" w:cs="Times New Roman"/>
          <w:sz w:val="24"/>
          <w:szCs w:val="24"/>
        </w:rPr>
        <w:t>symbionts</w:t>
      </w:r>
      <w:proofErr w:type="spellEnd"/>
      <w:r w:rsidR="003719DD">
        <w:rPr>
          <w:rFonts w:ascii="Times New Roman" w:hAnsi="Times New Roman" w:cs="Times New Roman"/>
          <w:sz w:val="24"/>
          <w:szCs w:val="24"/>
        </w:rPr>
        <w:t xml:space="preserve"> that may be most likely to be affected by their extinctions </w:t>
      </w:r>
      <w:r w:rsidR="003719DD">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"mendeley" : { "formattedCitation" : "(Lafferty and Kuris 2009)", "plainTextFormattedCitation" : "(Lafferty and Kuris 2009)", "previouslyFormattedCitation" : "(Lafferty and Kuris 2009)"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(Lafferty and Kuris 2009)</w:t>
      </w:r>
      <w:r w:rsidR="003719DD">
        <w:rPr>
          <w:rFonts w:ascii="Times New Roman" w:hAnsi="Times New Roman" w:cs="Times New Roman"/>
          <w:sz w:val="24"/>
          <w:szCs w:val="24"/>
        </w:rPr>
        <w:fldChar w:fldCharType="end"/>
      </w:r>
    </w:p>
    <w:p w:rsidR="0043707F" w:rsidRDefault="00AD4B84" w:rsidP="008D3EF6">
      <w:pPr>
        <w:spacing w:line="480" w:lineRule="auto"/>
        <w:ind w:right="360" w:firstLine="720"/>
        <w:rPr>
          <w:ins w:id="676" w:author="Thomas Collier Smith" w:date="2014-11-24T00:00:00Z"/>
          <w:rFonts w:ascii="Times New Roman" w:hAnsi="Times New Roman" w:cs="Times New Roman"/>
          <w:sz w:val="24"/>
          <w:szCs w:val="24"/>
        </w:rPr>
      </w:pPr>
      <w:r>
        <w:rPr>
          <w:rFonts w:ascii="Times New Roman" w:hAnsi="Times New Roman" w:cs="Times New Roman"/>
          <w:sz w:val="24"/>
          <w:szCs w:val="24"/>
        </w:rPr>
        <w:t xml:space="preserve">The importance of </w:t>
      </w:r>
      <w:r w:rsidR="003719DD">
        <w:rPr>
          <w:rFonts w:ascii="Times New Roman" w:hAnsi="Times New Roman" w:cs="Times New Roman"/>
          <w:sz w:val="24"/>
          <w:szCs w:val="24"/>
        </w:rPr>
        <w:t xml:space="preserve">the endangered </w:t>
      </w:r>
      <w:r>
        <w:rPr>
          <w:rFonts w:ascii="Times New Roman" w:hAnsi="Times New Roman" w:cs="Times New Roman"/>
          <w:sz w:val="24"/>
          <w:szCs w:val="24"/>
        </w:rPr>
        <w:t xml:space="preserve">mountain yellow legged frogs and tadpoles is not precluded by the equivocal effects of tadpoles on benthic producers observed in this study or the weak effects of frogs and tadpoles on macroinvertebrate communities </w:t>
      </w:r>
      <w:r w:rsidR="003719DD">
        <w:rPr>
          <w:rFonts w:ascii="Times New Roman" w:hAnsi="Times New Roman" w:cs="Times New Roman"/>
          <w:sz w:val="24"/>
          <w:szCs w:val="24"/>
        </w:rPr>
        <w:t xml:space="preserve">that we have also </w:t>
      </w:r>
      <w:r w:rsidR="003719DD">
        <w:rPr>
          <w:rFonts w:ascii="Times New Roman" w:hAnsi="Times New Roman" w:cs="Times New Roman"/>
          <w:sz w:val="24"/>
          <w:szCs w:val="24"/>
        </w:rPr>
        <w:lastRenderedPageBreak/>
        <w:t xml:space="preserve">observed </w:t>
      </w:r>
      <w:r>
        <w:rPr>
          <w:rFonts w:ascii="Times New Roman" w:hAnsi="Times New Roman" w:cs="Times New Roman"/>
          <w:sz w:val="24"/>
          <w:szCs w:val="24"/>
        </w:rPr>
        <w:t xml:space="preserve">(Smith 2015).  While our </w:t>
      </w:r>
      <w:r w:rsidR="005904C1">
        <w:rPr>
          <w:rFonts w:ascii="Times New Roman" w:hAnsi="Times New Roman" w:cs="Times New Roman"/>
          <w:sz w:val="24"/>
          <w:szCs w:val="24"/>
        </w:rPr>
        <w:t xml:space="preserve">current </w:t>
      </w:r>
      <w:r>
        <w:rPr>
          <w:rFonts w:ascii="Times New Roman" w:hAnsi="Times New Roman" w:cs="Times New Roman"/>
          <w:sz w:val="24"/>
          <w:szCs w:val="24"/>
        </w:rPr>
        <w:t xml:space="preserve">work </w:t>
      </w:r>
      <w:r w:rsidR="005904C1">
        <w:rPr>
          <w:rFonts w:ascii="Times New Roman" w:hAnsi="Times New Roman" w:cs="Times New Roman"/>
          <w:sz w:val="24"/>
          <w:szCs w:val="24"/>
        </w:rPr>
        <w:t xml:space="preserve">provides equivocal </w:t>
      </w:r>
      <w:r>
        <w:rPr>
          <w:rFonts w:ascii="Times New Roman" w:hAnsi="Times New Roman" w:cs="Times New Roman"/>
          <w:sz w:val="24"/>
          <w:szCs w:val="24"/>
        </w:rPr>
        <w:t xml:space="preserve">support for our </w:t>
      </w:r>
      <w:r w:rsidR="003719DD">
        <w:rPr>
          <w:rFonts w:ascii="Times New Roman" w:hAnsi="Times New Roman" w:cs="Times New Roman"/>
          <w:sz w:val="24"/>
          <w:szCs w:val="24"/>
        </w:rPr>
        <w:t xml:space="preserve">prediction </w:t>
      </w:r>
      <w:r>
        <w:rPr>
          <w:rFonts w:ascii="Times New Roman" w:hAnsi="Times New Roman" w:cs="Times New Roman"/>
          <w:sz w:val="24"/>
          <w:szCs w:val="24"/>
        </w:rPr>
        <w:t xml:space="preserve">that extinctions of frogs and tadpoles would release communities from top-down control, it does not mean that mountain yellow-legged frogs are unimportant in lakes.  There are unquantified processes in which frogs and tadpoles may be important; and until these are documented, frogs and tadpoles cannot be called expendable </w:t>
      </w:r>
      <w:r>
        <w:rPr>
          <w:rFonts w:ascii="Times New Roman" w:hAnsi="Times New Roman" w:cs="Times New Roman"/>
          <w:sz w:val="24"/>
          <w:szCs w:val="24"/>
        </w:rPr>
        <w:fldChar w:fldCharType="begin" w:fldLock="1"/>
      </w:r>
      <w:r w:rsidR="00FD5632">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Pr>
          <w:rFonts w:ascii="Times New Roman" w:hAnsi="Times New Roman" w:cs="Times New Roman"/>
          <w:sz w:val="24"/>
          <w:szCs w:val="24"/>
        </w:rPr>
        <w:fldChar w:fldCharType="separate"/>
      </w:r>
      <w:r w:rsidRPr="00AD4B84">
        <w:rPr>
          <w:rFonts w:ascii="Times New Roman" w:hAnsi="Times New Roman" w:cs="Times New Roman"/>
          <w:noProof/>
          <w:sz w:val="24"/>
          <w:szCs w:val="24"/>
        </w:rPr>
        <w:t>(Simberloff 2003)</w:t>
      </w:r>
      <w:r>
        <w:rPr>
          <w:rFonts w:ascii="Times New Roman" w:hAnsi="Times New Roman" w:cs="Times New Roman"/>
          <w:sz w:val="24"/>
          <w:szCs w:val="24"/>
        </w:rPr>
        <w:fldChar w:fldCharType="end"/>
      </w:r>
      <w:r>
        <w:rPr>
          <w:rFonts w:ascii="Times New Roman" w:hAnsi="Times New Roman" w:cs="Times New Roman"/>
          <w:sz w:val="24"/>
          <w:szCs w:val="24"/>
        </w:rPr>
        <w:t>.</w:t>
      </w:r>
    </w:p>
    <w:p w:rsidR="0043707F" w:rsidRDefault="0043707F">
      <w:pPr>
        <w:rPr>
          <w:ins w:id="677" w:author="Thomas Collier Smith" w:date="2014-11-24T00:00:00Z"/>
          <w:rFonts w:ascii="Times New Roman" w:hAnsi="Times New Roman" w:cs="Times New Roman"/>
          <w:sz w:val="24"/>
          <w:szCs w:val="24"/>
        </w:rPr>
      </w:pPr>
      <w:ins w:id="678" w:author="Thomas Collier Smith" w:date="2014-11-24T00:00:00Z">
        <w:r>
          <w:rPr>
            <w:rFonts w:ascii="Times New Roman" w:hAnsi="Times New Roman" w:cs="Times New Roman"/>
            <w:sz w:val="24"/>
            <w:szCs w:val="24"/>
          </w:rPr>
          <w:br w:type="page"/>
        </w:r>
      </w:ins>
    </w:p>
    <w:p w:rsidR="00520F8F" w:rsidRPr="00520F8F" w:rsidRDefault="00520F8F" w:rsidP="00520F8F">
      <w:pPr>
        <w:spacing w:line="480" w:lineRule="auto"/>
        <w:ind w:right="360" w:firstLine="720"/>
        <w:jc w:val="center"/>
        <w:rPr>
          <w:ins w:id="679" w:author="Thomas Collier Smith" w:date="2014-11-23T23:45:00Z"/>
          <w:rFonts w:ascii="Times New Roman" w:hAnsi="Times New Roman" w:cs="Times New Roman"/>
          <w:sz w:val="24"/>
          <w:szCs w:val="24"/>
          <w:rPrChange w:id="680" w:author="Thomas Collier Smith" w:date="2014-11-23T23:45:00Z">
            <w:rPr>
              <w:ins w:id="681" w:author="Thomas Collier Smith" w:date="2014-11-23T23:45:00Z"/>
              <w:rFonts w:ascii="Times New Roman" w:hAnsi="Times New Roman" w:cs="Times New Roman"/>
              <w:smallCaps/>
              <w:noProof/>
              <w:sz w:val="24"/>
              <w:szCs w:val="24"/>
            </w:rPr>
          </w:rPrChange>
        </w:rPr>
        <w:pPrChange w:id="682" w:author="Thomas Collier Smith" w:date="2014-11-23T23:45:00Z">
          <w:pPr>
            <w:spacing w:line="480" w:lineRule="auto"/>
            <w:ind w:right="360" w:firstLine="720"/>
          </w:pPr>
        </w:pPrChange>
      </w:pPr>
      <w:ins w:id="683" w:author="Thomas Collier Smith" w:date="2014-11-23T23:45:00Z">
        <w:r w:rsidRPr="00520F8F">
          <w:rPr>
            <w:rFonts w:ascii="Times New Roman" w:hAnsi="Times New Roman" w:cs="Times New Roman"/>
            <w:smallCaps/>
            <w:noProof/>
            <w:sz w:val="24"/>
            <w:szCs w:val="24"/>
            <w:rPrChange w:id="684" w:author="Thomas Collier Smith" w:date="2014-11-23T23:45:00Z">
              <w:rPr>
                <w:rFonts w:ascii="Times New Roman" w:hAnsi="Times New Roman" w:cs="Times New Roman"/>
                <w:sz w:val="24"/>
                <w:szCs w:val="24"/>
              </w:rPr>
            </w:rPrChange>
          </w:rPr>
          <w:lastRenderedPageBreak/>
          <w:t>Acknowledgements</w:t>
        </w:r>
      </w:ins>
    </w:p>
    <w:p w:rsidR="0043707F" w:rsidRDefault="00520F8F" w:rsidP="00520F8F">
      <w:pPr>
        <w:spacing w:line="480" w:lineRule="auto"/>
        <w:ind w:right="360" w:firstLine="720"/>
        <w:rPr>
          <w:ins w:id="685" w:author="Thomas Collier Smith" w:date="2014-11-24T00:00:00Z"/>
          <w:rFonts w:ascii="Times New Roman" w:hAnsi="Times New Roman" w:cs="Times New Roman"/>
          <w:sz w:val="24"/>
          <w:szCs w:val="24"/>
        </w:rPr>
      </w:pPr>
      <w:ins w:id="686" w:author="Thomas Collier Smith" w:date="2014-11-23T23:45:00Z">
        <w:r>
          <w:rPr>
            <w:rFonts w:ascii="Times New Roman" w:hAnsi="Times New Roman" w:cs="Times New Roman"/>
            <w:sz w:val="24"/>
            <w:szCs w:val="24"/>
          </w:rPr>
          <w:t>The use of tadpoles in these experiments was approved by the University of California, Santa Barbara Institutional Animal Care and Use Committee (</w:t>
        </w:r>
      </w:ins>
      <w:ins w:id="687" w:author="Thomas Collier Smith" w:date="2014-11-23T23:46:00Z">
        <w:r>
          <w:rPr>
            <w:rFonts w:ascii="Times New Roman" w:hAnsi="Times New Roman" w:cs="Times New Roman"/>
            <w:sz w:val="24"/>
            <w:szCs w:val="24"/>
          </w:rPr>
          <w:t>protocol #</w:t>
        </w:r>
      </w:ins>
      <w:ins w:id="688" w:author="Thomas Collier Smith" w:date="2014-11-23T23:45:00Z">
        <w:r>
          <w:rPr>
            <w:rFonts w:ascii="Times New Roman" w:hAnsi="Times New Roman" w:cs="Times New Roman"/>
            <w:sz w:val="24"/>
            <w:szCs w:val="24"/>
          </w:rPr>
          <w:t>)</w:t>
        </w:r>
      </w:ins>
      <w:ins w:id="689" w:author="Thomas Collier Smith" w:date="2014-11-23T23:46:00Z">
        <w:r>
          <w:rPr>
            <w:rFonts w:ascii="Times New Roman" w:hAnsi="Times New Roman" w:cs="Times New Roman"/>
            <w:sz w:val="24"/>
            <w:szCs w:val="24"/>
          </w:rPr>
          <w:t xml:space="preserve">.  </w:t>
        </w:r>
      </w:ins>
      <w:ins w:id="690" w:author="Thomas Collier Smith" w:date="2014-11-23T23:47:00Z">
        <w:r w:rsidR="00817971">
          <w:rPr>
            <w:rFonts w:ascii="Times New Roman" w:hAnsi="Times New Roman" w:cs="Times New Roman"/>
            <w:sz w:val="24"/>
            <w:szCs w:val="24"/>
          </w:rPr>
          <w:t xml:space="preserve">Sequoia-Kings Canyon and </w:t>
        </w:r>
      </w:ins>
      <w:ins w:id="691" w:author="Thomas Collier Smith" w:date="2014-11-23T23:48:00Z">
        <w:r w:rsidR="00817971">
          <w:rPr>
            <w:rFonts w:ascii="Times New Roman" w:hAnsi="Times New Roman" w:cs="Times New Roman"/>
            <w:sz w:val="24"/>
            <w:szCs w:val="24"/>
          </w:rPr>
          <w:t xml:space="preserve">Yosemite </w:t>
        </w:r>
      </w:ins>
      <w:ins w:id="692" w:author="Thomas Collier Smith" w:date="2014-11-23T23:47:00Z">
        <w:r w:rsidR="00817971">
          <w:rPr>
            <w:rFonts w:ascii="Times New Roman" w:hAnsi="Times New Roman" w:cs="Times New Roman"/>
            <w:sz w:val="24"/>
            <w:szCs w:val="24"/>
          </w:rPr>
          <w:t>National</w:t>
        </w:r>
      </w:ins>
      <w:ins w:id="693" w:author="Thomas Collier Smith" w:date="2014-11-23T23:48:00Z">
        <w:r w:rsidR="00817971">
          <w:rPr>
            <w:rFonts w:ascii="Times New Roman" w:hAnsi="Times New Roman" w:cs="Times New Roman"/>
            <w:sz w:val="24"/>
            <w:szCs w:val="24"/>
          </w:rPr>
          <w:t xml:space="preserve"> Parks </w:t>
        </w:r>
      </w:ins>
      <w:ins w:id="694" w:author="Thomas Collier Smith" w:date="2014-11-23T23:57:00Z">
        <w:r w:rsidR="00817971">
          <w:rPr>
            <w:rFonts w:ascii="Times New Roman" w:hAnsi="Times New Roman" w:cs="Times New Roman"/>
            <w:sz w:val="24"/>
            <w:szCs w:val="24"/>
          </w:rPr>
          <w:t xml:space="preserve">permitted the research (), </w:t>
        </w:r>
      </w:ins>
      <w:ins w:id="695" w:author="Thomas Collier Smith" w:date="2014-11-23T23:56:00Z">
        <w:r w:rsidR="00817971">
          <w:rPr>
            <w:rFonts w:ascii="Times New Roman" w:hAnsi="Times New Roman" w:cs="Times New Roman"/>
            <w:sz w:val="24"/>
            <w:szCs w:val="24"/>
          </w:rPr>
          <w:t xml:space="preserve">and </w:t>
        </w:r>
      </w:ins>
      <w:ins w:id="696" w:author="Thomas Collier Smith" w:date="2014-11-23T23:57:00Z">
        <w:r w:rsidR="00817971">
          <w:rPr>
            <w:rFonts w:ascii="Times New Roman" w:hAnsi="Times New Roman" w:cs="Times New Roman"/>
            <w:sz w:val="24"/>
            <w:szCs w:val="24"/>
          </w:rPr>
          <w:t xml:space="preserve">we thank Danny </w:t>
        </w:r>
        <w:proofErr w:type="spellStart"/>
        <w:r w:rsidR="00817971">
          <w:rPr>
            <w:rFonts w:ascii="Times New Roman" w:hAnsi="Times New Roman" w:cs="Times New Roman"/>
            <w:sz w:val="24"/>
            <w:szCs w:val="24"/>
          </w:rPr>
          <w:t>Boiano</w:t>
        </w:r>
        <w:proofErr w:type="spellEnd"/>
        <w:r w:rsidR="00817971">
          <w:rPr>
            <w:rFonts w:ascii="Times New Roman" w:hAnsi="Times New Roman" w:cs="Times New Roman"/>
            <w:sz w:val="24"/>
            <w:szCs w:val="24"/>
          </w:rPr>
          <w:t xml:space="preserve"> for </w:t>
        </w:r>
      </w:ins>
      <w:ins w:id="697" w:author="Thomas Collier Smith" w:date="2014-11-23T23:48:00Z">
        <w:r w:rsidR="00817971">
          <w:rPr>
            <w:rFonts w:ascii="Times New Roman" w:hAnsi="Times New Roman" w:cs="Times New Roman"/>
            <w:sz w:val="24"/>
            <w:szCs w:val="24"/>
          </w:rPr>
          <w:t>provid</w:t>
        </w:r>
      </w:ins>
      <w:ins w:id="698" w:author="Thomas Collier Smith" w:date="2014-11-23T23:56:00Z">
        <w:r w:rsidR="00817971">
          <w:rPr>
            <w:rFonts w:ascii="Times New Roman" w:hAnsi="Times New Roman" w:cs="Times New Roman"/>
            <w:sz w:val="24"/>
            <w:szCs w:val="24"/>
          </w:rPr>
          <w:t xml:space="preserve">ing logistical </w:t>
        </w:r>
      </w:ins>
      <w:ins w:id="699" w:author="Thomas Collier Smith" w:date="2014-11-23T23:57:00Z">
        <w:r w:rsidR="00817971">
          <w:rPr>
            <w:rFonts w:ascii="Times New Roman" w:hAnsi="Times New Roman" w:cs="Times New Roman"/>
            <w:sz w:val="24"/>
            <w:szCs w:val="24"/>
          </w:rPr>
          <w:t>support in the field.</w:t>
        </w:r>
      </w:ins>
      <w:ins w:id="700" w:author="Thomas Collier Smith" w:date="2014-11-23T23:58:00Z">
        <w:r w:rsidR="00817971">
          <w:rPr>
            <w:rFonts w:ascii="Times New Roman" w:hAnsi="Times New Roman" w:cs="Times New Roman"/>
            <w:sz w:val="24"/>
            <w:szCs w:val="24"/>
          </w:rPr>
          <w:t xml:space="preserve">  </w:t>
        </w:r>
      </w:ins>
      <w:ins w:id="701" w:author="Thomas Collier Smith" w:date="2014-11-23T23:48:00Z">
        <w:r w:rsidR="00817971">
          <w:rPr>
            <w:rFonts w:ascii="Times New Roman" w:hAnsi="Times New Roman" w:cs="Times New Roman"/>
            <w:sz w:val="24"/>
            <w:szCs w:val="24"/>
          </w:rPr>
          <w:t xml:space="preserve">We thank Dan Dawson, Roland Knapp, and the staff at the Sierra Nevada Aquatic Research Laboratory for </w:t>
        </w:r>
      </w:ins>
      <w:ins w:id="702" w:author="Thomas Collier Smith" w:date="2014-11-23T23:49:00Z">
        <w:r w:rsidR="00817971">
          <w:rPr>
            <w:rFonts w:ascii="Times New Roman" w:hAnsi="Times New Roman" w:cs="Times New Roman"/>
            <w:sz w:val="24"/>
            <w:szCs w:val="24"/>
          </w:rPr>
          <w:t>providing research and housing facilities and for l</w:t>
        </w:r>
      </w:ins>
      <w:ins w:id="703" w:author="Thomas Collier Smith" w:date="2014-11-23T23:48:00Z">
        <w:r w:rsidR="00817971">
          <w:rPr>
            <w:rFonts w:ascii="Times New Roman" w:hAnsi="Times New Roman" w:cs="Times New Roman"/>
            <w:sz w:val="24"/>
            <w:szCs w:val="24"/>
          </w:rPr>
          <w:t>ogistical support</w:t>
        </w:r>
      </w:ins>
      <w:ins w:id="704" w:author="Thomas Collier Smith" w:date="2014-11-23T23:49:00Z">
        <w:r w:rsidR="00817971">
          <w:rPr>
            <w:rFonts w:ascii="Times New Roman" w:hAnsi="Times New Roman" w:cs="Times New Roman"/>
            <w:sz w:val="24"/>
            <w:szCs w:val="24"/>
          </w:rPr>
          <w:t xml:space="preserve">.  This research was supported by National Science Foundation Ecology and Evolution of Infectious </w:t>
        </w:r>
      </w:ins>
      <w:ins w:id="705" w:author="Thomas Collier Smith" w:date="2014-11-23T23:50:00Z">
        <w:r w:rsidR="00817971">
          <w:rPr>
            <w:rFonts w:ascii="Times New Roman" w:hAnsi="Times New Roman" w:cs="Times New Roman"/>
            <w:sz w:val="24"/>
            <w:szCs w:val="24"/>
          </w:rPr>
          <w:t>D</w:t>
        </w:r>
      </w:ins>
      <w:ins w:id="706" w:author="Thomas Collier Smith" w:date="2014-11-23T23:49:00Z">
        <w:r w:rsidR="00817971">
          <w:rPr>
            <w:rFonts w:ascii="Times New Roman" w:hAnsi="Times New Roman" w:cs="Times New Roman"/>
            <w:sz w:val="24"/>
            <w:szCs w:val="24"/>
          </w:rPr>
          <w:t>isease</w:t>
        </w:r>
      </w:ins>
      <w:ins w:id="707" w:author="Thomas Collier Smith" w:date="2014-11-23T23:50:00Z">
        <w:r w:rsidR="00817971">
          <w:rPr>
            <w:rFonts w:ascii="Times New Roman" w:hAnsi="Times New Roman" w:cs="Times New Roman"/>
            <w:sz w:val="24"/>
            <w:szCs w:val="24"/>
          </w:rPr>
          <w:t xml:space="preserve"> program (grant #, REU funding?), by the </w:t>
        </w:r>
      </w:ins>
      <w:ins w:id="708" w:author="Thomas Collier Smith" w:date="2014-11-23T23:51:00Z">
        <w:r w:rsidR="00817971">
          <w:rPr>
            <w:rFonts w:ascii="Times New Roman" w:hAnsi="Times New Roman" w:cs="Times New Roman"/>
            <w:sz w:val="24"/>
            <w:szCs w:val="24"/>
          </w:rPr>
          <w:t xml:space="preserve">University of California Natural Reserve System </w:t>
        </w:r>
      </w:ins>
      <w:ins w:id="709" w:author="Thomas Collier Smith" w:date="2014-11-23T23:50:00Z">
        <w:r w:rsidR="00817971">
          <w:rPr>
            <w:rFonts w:ascii="Times New Roman" w:hAnsi="Times New Roman" w:cs="Times New Roman"/>
            <w:sz w:val="24"/>
            <w:szCs w:val="24"/>
          </w:rPr>
          <w:t>Mildred</w:t>
        </w:r>
      </w:ins>
      <w:ins w:id="710" w:author="Thomas Collier Smith" w:date="2014-11-23T23:51:00Z">
        <w:r w:rsidR="00817971">
          <w:rPr>
            <w:rFonts w:ascii="Times New Roman" w:hAnsi="Times New Roman" w:cs="Times New Roman"/>
            <w:sz w:val="24"/>
            <w:szCs w:val="24"/>
          </w:rPr>
          <w:t xml:space="preserve"> E. Mathias Grant for Graduate Student Research, </w:t>
        </w:r>
      </w:ins>
      <w:ins w:id="711" w:author="Thomas Collier Smith" w:date="2014-11-23T23:52:00Z">
        <w:r w:rsidR="00817971">
          <w:rPr>
            <w:rFonts w:ascii="Times New Roman" w:hAnsi="Times New Roman" w:cs="Times New Roman"/>
            <w:sz w:val="24"/>
            <w:szCs w:val="24"/>
          </w:rPr>
          <w:t>t</w:t>
        </w:r>
      </w:ins>
      <w:ins w:id="712" w:author="Thomas Collier Smith" w:date="2014-11-23T23:51:00Z">
        <w:r w:rsidR="00817971">
          <w:rPr>
            <w:rFonts w:ascii="Times New Roman" w:hAnsi="Times New Roman" w:cs="Times New Roman"/>
            <w:sz w:val="24"/>
            <w:szCs w:val="24"/>
          </w:rPr>
          <w:t xml:space="preserve">he Henry </w:t>
        </w:r>
        <w:proofErr w:type="spellStart"/>
        <w:r w:rsidR="00817971">
          <w:rPr>
            <w:rFonts w:ascii="Times New Roman" w:hAnsi="Times New Roman" w:cs="Times New Roman"/>
            <w:sz w:val="24"/>
            <w:szCs w:val="24"/>
          </w:rPr>
          <w:t>Luce</w:t>
        </w:r>
        <w:proofErr w:type="spellEnd"/>
        <w:r w:rsidR="00817971">
          <w:rPr>
            <w:rFonts w:ascii="Times New Roman" w:hAnsi="Times New Roman" w:cs="Times New Roman"/>
            <w:sz w:val="24"/>
            <w:szCs w:val="24"/>
          </w:rPr>
          <w:t xml:space="preserve"> Foundation </w:t>
        </w:r>
      </w:ins>
      <w:ins w:id="713" w:author="Thomas Collier Smith" w:date="2014-11-23T23:52:00Z">
        <w:r w:rsidR="00817971">
          <w:rPr>
            <w:rFonts w:ascii="Times New Roman" w:hAnsi="Times New Roman" w:cs="Times New Roman"/>
            <w:sz w:val="24"/>
            <w:szCs w:val="24"/>
          </w:rPr>
          <w:t xml:space="preserve">Environmental Science to Solutions Fellowship, and UCSB Department of Ecology, Evolution, and Marine Biology.  </w:t>
        </w:r>
      </w:ins>
      <w:ins w:id="714" w:author="Thomas Collier Smith" w:date="2014-11-23T23:54:00Z">
        <w:r w:rsidR="00817971">
          <w:rPr>
            <w:rFonts w:ascii="Times New Roman" w:hAnsi="Times New Roman" w:cs="Times New Roman"/>
            <w:sz w:val="24"/>
            <w:szCs w:val="24"/>
          </w:rPr>
          <w:t xml:space="preserve">We thank </w:t>
        </w:r>
      </w:ins>
      <w:ins w:id="715" w:author="Thomas Collier Smith" w:date="2014-11-23T23:53:00Z">
        <w:r w:rsidR="00817971">
          <w:rPr>
            <w:rFonts w:ascii="Times New Roman" w:hAnsi="Times New Roman" w:cs="Times New Roman"/>
            <w:sz w:val="24"/>
            <w:szCs w:val="24"/>
          </w:rPr>
          <w:t xml:space="preserve">Stephen </w:t>
        </w:r>
        <w:proofErr w:type="spellStart"/>
        <w:r w:rsidR="00817971">
          <w:rPr>
            <w:rFonts w:ascii="Times New Roman" w:hAnsi="Times New Roman" w:cs="Times New Roman"/>
            <w:sz w:val="24"/>
            <w:szCs w:val="24"/>
          </w:rPr>
          <w:t>DeLisle</w:t>
        </w:r>
        <w:proofErr w:type="spellEnd"/>
        <w:r w:rsidR="00817971">
          <w:rPr>
            <w:rFonts w:ascii="Times New Roman" w:hAnsi="Times New Roman" w:cs="Times New Roman"/>
            <w:sz w:val="24"/>
            <w:szCs w:val="24"/>
          </w:rPr>
          <w:t xml:space="preserve">, Michael </w:t>
        </w:r>
        <w:proofErr w:type="spellStart"/>
        <w:r w:rsidR="00817971">
          <w:rPr>
            <w:rFonts w:ascii="Times New Roman" w:hAnsi="Times New Roman" w:cs="Times New Roman"/>
            <w:sz w:val="24"/>
            <w:szCs w:val="24"/>
          </w:rPr>
          <w:t>McFarlin</w:t>
        </w:r>
        <w:proofErr w:type="spellEnd"/>
        <w:r w:rsidR="00817971">
          <w:rPr>
            <w:rFonts w:ascii="Times New Roman" w:hAnsi="Times New Roman" w:cs="Times New Roman"/>
            <w:sz w:val="24"/>
            <w:szCs w:val="24"/>
          </w:rPr>
          <w:t xml:space="preserve">, </w:t>
        </w:r>
      </w:ins>
      <w:ins w:id="716" w:author="Thomas Collier Smith" w:date="2014-11-23T23:55:00Z">
        <w:r w:rsidR="00817971">
          <w:rPr>
            <w:rFonts w:ascii="Times New Roman" w:hAnsi="Times New Roman" w:cs="Times New Roman"/>
            <w:sz w:val="24"/>
            <w:szCs w:val="24"/>
          </w:rPr>
          <w:t xml:space="preserve">Garrison </w:t>
        </w:r>
        <w:proofErr w:type="spellStart"/>
        <w:r w:rsidR="00817971">
          <w:rPr>
            <w:rFonts w:ascii="Times New Roman" w:hAnsi="Times New Roman" w:cs="Times New Roman"/>
            <w:sz w:val="24"/>
            <w:szCs w:val="24"/>
          </w:rPr>
          <w:t>Loope</w:t>
        </w:r>
        <w:proofErr w:type="spellEnd"/>
        <w:r w:rsidR="00817971">
          <w:rPr>
            <w:rFonts w:ascii="Times New Roman" w:hAnsi="Times New Roman" w:cs="Times New Roman"/>
            <w:sz w:val="24"/>
            <w:szCs w:val="24"/>
          </w:rPr>
          <w:t xml:space="preserve">, </w:t>
        </w:r>
      </w:ins>
      <w:ins w:id="717" w:author="Thomas Collier Smith" w:date="2014-11-23T23:53:00Z">
        <w:r w:rsidR="00817971">
          <w:rPr>
            <w:rFonts w:ascii="Times New Roman" w:hAnsi="Times New Roman" w:cs="Times New Roman"/>
            <w:sz w:val="24"/>
            <w:szCs w:val="24"/>
          </w:rPr>
          <w:t xml:space="preserve">Michael Hernandez and </w:t>
        </w:r>
      </w:ins>
      <w:ins w:id="718" w:author="Thomas Collier Smith" w:date="2014-11-23T23:54:00Z">
        <w:r w:rsidR="0043707F">
          <w:rPr>
            <w:rFonts w:ascii="Times New Roman" w:hAnsi="Times New Roman" w:cs="Times New Roman"/>
            <w:sz w:val="24"/>
            <w:szCs w:val="24"/>
          </w:rPr>
          <w:t>Madelynn Johnston</w:t>
        </w:r>
      </w:ins>
      <w:ins w:id="719" w:author="Thomas Collier Smith" w:date="2014-11-23T23:58:00Z">
        <w:r w:rsidR="0043707F">
          <w:rPr>
            <w:rFonts w:ascii="Times New Roman" w:hAnsi="Times New Roman" w:cs="Times New Roman"/>
            <w:sz w:val="24"/>
            <w:szCs w:val="24"/>
          </w:rPr>
          <w:t xml:space="preserve">, Cord </w:t>
        </w:r>
        <w:proofErr w:type="spellStart"/>
        <w:r w:rsidR="0043707F">
          <w:rPr>
            <w:rFonts w:ascii="Times New Roman" w:hAnsi="Times New Roman" w:cs="Times New Roman"/>
            <w:sz w:val="24"/>
            <w:szCs w:val="24"/>
          </w:rPr>
          <w:t>Dorcey</w:t>
        </w:r>
        <w:proofErr w:type="spellEnd"/>
        <w:r w:rsidR="0043707F">
          <w:rPr>
            <w:rFonts w:ascii="Times New Roman" w:hAnsi="Times New Roman" w:cs="Times New Roman"/>
            <w:sz w:val="24"/>
            <w:szCs w:val="24"/>
          </w:rPr>
          <w:t xml:space="preserve">, Andrea </w:t>
        </w:r>
        <w:proofErr w:type="spellStart"/>
        <w:r w:rsidR="0043707F">
          <w:rPr>
            <w:rFonts w:ascii="Times New Roman" w:hAnsi="Times New Roman" w:cs="Times New Roman"/>
            <w:sz w:val="24"/>
            <w:szCs w:val="24"/>
          </w:rPr>
          <w:t>Jani</w:t>
        </w:r>
        <w:proofErr w:type="spellEnd"/>
        <w:r w:rsidR="0043707F">
          <w:rPr>
            <w:rFonts w:ascii="Times New Roman" w:hAnsi="Times New Roman" w:cs="Times New Roman"/>
            <w:sz w:val="24"/>
            <w:szCs w:val="24"/>
          </w:rPr>
          <w:t xml:space="preserve">, Mary </w:t>
        </w:r>
        <w:proofErr w:type="spellStart"/>
        <w:r w:rsidR="0043707F">
          <w:rPr>
            <w:rFonts w:ascii="Times New Roman" w:hAnsi="Times New Roman" w:cs="Times New Roman"/>
            <w:sz w:val="24"/>
            <w:szCs w:val="24"/>
          </w:rPr>
          <w:t>Toothman</w:t>
        </w:r>
        <w:proofErr w:type="spellEnd"/>
        <w:r w:rsidR="0043707F">
          <w:rPr>
            <w:rFonts w:ascii="Times New Roman" w:hAnsi="Times New Roman" w:cs="Times New Roman"/>
            <w:sz w:val="24"/>
            <w:szCs w:val="24"/>
          </w:rPr>
          <w:t xml:space="preserve">, and Tate </w:t>
        </w:r>
        <w:proofErr w:type="spellStart"/>
        <w:r w:rsidR="0043707F">
          <w:rPr>
            <w:rFonts w:ascii="Times New Roman" w:hAnsi="Times New Roman" w:cs="Times New Roman"/>
            <w:sz w:val="24"/>
            <w:szCs w:val="24"/>
          </w:rPr>
          <w:t>Tunstall</w:t>
        </w:r>
        <w:proofErr w:type="spellEnd"/>
        <w:r w:rsidR="0043707F">
          <w:rPr>
            <w:rFonts w:ascii="Times New Roman" w:hAnsi="Times New Roman" w:cs="Times New Roman"/>
            <w:sz w:val="24"/>
            <w:szCs w:val="24"/>
          </w:rPr>
          <w:t xml:space="preserve"> </w:t>
        </w:r>
      </w:ins>
      <w:ins w:id="720" w:author="Thomas Collier Smith" w:date="2014-11-23T23:54:00Z">
        <w:r w:rsidR="00817971">
          <w:rPr>
            <w:rFonts w:ascii="Times New Roman" w:hAnsi="Times New Roman" w:cs="Times New Roman"/>
            <w:sz w:val="24"/>
            <w:szCs w:val="24"/>
          </w:rPr>
          <w:t xml:space="preserve">for their assistance in the </w:t>
        </w:r>
      </w:ins>
      <w:ins w:id="721" w:author="Thomas Collier Smith" w:date="2014-11-23T23:55:00Z">
        <w:r w:rsidR="00817971">
          <w:rPr>
            <w:rFonts w:ascii="Times New Roman" w:hAnsi="Times New Roman" w:cs="Times New Roman"/>
            <w:sz w:val="24"/>
            <w:szCs w:val="24"/>
          </w:rPr>
          <w:t>field</w:t>
        </w:r>
      </w:ins>
      <w:ins w:id="722" w:author="Thomas Collier Smith" w:date="2014-11-23T23:54:00Z">
        <w:r w:rsidR="00817971">
          <w:rPr>
            <w:rFonts w:ascii="Times New Roman" w:hAnsi="Times New Roman" w:cs="Times New Roman"/>
            <w:sz w:val="24"/>
            <w:szCs w:val="24"/>
          </w:rPr>
          <w:t xml:space="preserve"> and </w:t>
        </w:r>
      </w:ins>
      <w:ins w:id="723" w:author="Thomas Collier Smith" w:date="2014-11-23T23:55:00Z">
        <w:r w:rsidR="00817971">
          <w:rPr>
            <w:rFonts w:ascii="Times New Roman" w:hAnsi="Times New Roman" w:cs="Times New Roman"/>
            <w:sz w:val="24"/>
            <w:szCs w:val="24"/>
          </w:rPr>
          <w:t xml:space="preserve">laboratory, and Nikki </w:t>
        </w:r>
        <w:proofErr w:type="spellStart"/>
        <w:r w:rsidR="00817971">
          <w:rPr>
            <w:rFonts w:ascii="Times New Roman" w:hAnsi="Times New Roman" w:cs="Times New Roman"/>
            <w:sz w:val="24"/>
            <w:szCs w:val="24"/>
          </w:rPr>
          <w:t>Gantos</w:t>
        </w:r>
        <w:proofErr w:type="spellEnd"/>
        <w:r w:rsidR="00817971">
          <w:rPr>
            <w:rFonts w:ascii="Times New Roman" w:hAnsi="Times New Roman" w:cs="Times New Roman"/>
            <w:sz w:val="24"/>
            <w:szCs w:val="24"/>
          </w:rPr>
          <w:t xml:space="preserve">, Patricia </w:t>
        </w:r>
        <w:proofErr w:type="spellStart"/>
        <w:r w:rsidR="00817971">
          <w:rPr>
            <w:rFonts w:ascii="Times New Roman" w:hAnsi="Times New Roman" w:cs="Times New Roman"/>
            <w:sz w:val="24"/>
            <w:szCs w:val="24"/>
          </w:rPr>
          <w:t>Monie</w:t>
        </w:r>
        <w:proofErr w:type="spellEnd"/>
        <w:r w:rsidR="00817971">
          <w:rPr>
            <w:rFonts w:ascii="Times New Roman" w:hAnsi="Times New Roman" w:cs="Times New Roman"/>
            <w:sz w:val="24"/>
            <w:szCs w:val="24"/>
          </w:rPr>
          <w:t xml:space="preserve">, and Dominique </w:t>
        </w:r>
        <w:proofErr w:type="spellStart"/>
        <w:r w:rsidR="00817971">
          <w:rPr>
            <w:rFonts w:ascii="Times New Roman" w:hAnsi="Times New Roman" w:cs="Times New Roman"/>
            <w:sz w:val="24"/>
            <w:szCs w:val="24"/>
          </w:rPr>
          <w:t>Monie</w:t>
        </w:r>
        <w:proofErr w:type="spellEnd"/>
        <w:r w:rsidR="00817971">
          <w:rPr>
            <w:rFonts w:ascii="Times New Roman" w:hAnsi="Times New Roman" w:cs="Times New Roman"/>
            <w:sz w:val="24"/>
            <w:szCs w:val="24"/>
          </w:rPr>
          <w:t xml:space="preserve"> for sewing </w:t>
        </w:r>
      </w:ins>
      <w:ins w:id="724" w:author="Thomas Collier Smith" w:date="2014-11-24T00:00:00Z">
        <w:r w:rsidR="0043707F">
          <w:rPr>
            <w:rFonts w:ascii="Times New Roman" w:hAnsi="Times New Roman" w:cs="Times New Roman"/>
            <w:sz w:val="24"/>
            <w:szCs w:val="24"/>
          </w:rPr>
          <w:t xml:space="preserve">the </w:t>
        </w:r>
      </w:ins>
      <w:bookmarkStart w:id="725" w:name="_GoBack"/>
      <w:bookmarkEnd w:id="725"/>
      <w:ins w:id="726" w:author="Thomas Collier Smith" w:date="2014-11-23T23:55:00Z">
        <w:r w:rsidR="00817971">
          <w:rPr>
            <w:rFonts w:ascii="Times New Roman" w:hAnsi="Times New Roman" w:cs="Times New Roman"/>
            <w:sz w:val="24"/>
            <w:szCs w:val="24"/>
          </w:rPr>
          <w:t xml:space="preserve">enclosures.  </w:t>
        </w:r>
      </w:ins>
      <w:ins w:id="727" w:author="Thomas Collier Smith" w:date="2014-11-23T23:59:00Z">
        <w:r w:rsidR="0043707F">
          <w:rPr>
            <w:rFonts w:ascii="Times New Roman" w:hAnsi="Times New Roman" w:cs="Times New Roman"/>
            <w:sz w:val="24"/>
            <w:szCs w:val="24"/>
          </w:rPr>
          <w:t>Sally Holbrook and Scott Cooper provided valuable comments that enhanced the research and the manuscript.</w:t>
        </w:r>
      </w:ins>
    </w:p>
    <w:p w:rsidR="0043707F" w:rsidRDefault="0043707F">
      <w:pPr>
        <w:rPr>
          <w:ins w:id="728" w:author="Thomas Collier Smith" w:date="2014-11-24T00:00:00Z"/>
          <w:rFonts w:ascii="Times New Roman" w:hAnsi="Times New Roman" w:cs="Times New Roman"/>
          <w:sz w:val="24"/>
          <w:szCs w:val="24"/>
        </w:rPr>
      </w:pPr>
      <w:ins w:id="729" w:author="Thomas Collier Smith" w:date="2014-11-24T00:00:00Z">
        <w:r>
          <w:rPr>
            <w:rFonts w:ascii="Times New Roman" w:hAnsi="Times New Roman" w:cs="Times New Roman"/>
            <w:sz w:val="24"/>
            <w:szCs w:val="24"/>
          </w:rPr>
          <w:br w:type="page"/>
        </w:r>
      </w:ins>
    </w:p>
    <w:p w:rsidR="00520F8F" w:rsidDel="0043707F" w:rsidRDefault="00520F8F" w:rsidP="008D3EF6">
      <w:pPr>
        <w:spacing w:line="480" w:lineRule="auto"/>
        <w:ind w:right="360" w:firstLine="720"/>
        <w:rPr>
          <w:del w:id="730" w:author="Thomas Collier Smith" w:date="2014-11-24T00:00:00Z"/>
          <w:rFonts w:ascii="Times New Roman" w:hAnsi="Times New Roman" w:cs="Times New Roman"/>
          <w:sz w:val="24"/>
          <w:szCs w:val="24"/>
        </w:rPr>
      </w:pPr>
    </w:p>
    <w:p w:rsidR="00E82E81" w:rsidDel="0043707F" w:rsidRDefault="00E82E81" w:rsidP="008D3EF6">
      <w:pPr>
        <w:spacing w:line="480" w:lineRule="auto"/>
        <w:ind w:right="360" w:firstLine="720"/>
        <w:rPr>
          <w:del w:id="731" w:author="Thomas Collier Smith" w:date="2014-11-24T00:00:00Z"/>
          <w:rFonts w:ascii="Times New Roman" w:hAnsi="Times New Roman" w:cs="Times New Roman"/>
          <w:noProof/>
          <w:sz w:val="24"/>
          <w:szCs w:val="24"/>
        </w:rPr>
      </w:pPr>
    </w:p>
    <w:p w:rsidR="00FC3248" w:rsidRDefault="00FC3248" w:rsidP="00FC3248">
      <w:pPr>
        <w:spacing w:line="480" w:lineRule="auto"/>
        <w:ind w:right="360" w:firstLine="720"/>
        <w:jc w:val="center"/>
        <w:rPr>
          <w:rFonts w:ascii="Times New Roman" w:hAnsi="Times New Roman" w:cs="Times New Roman"/>
          <w:smallCaps/>
          <w:noProof/>
          <w:sz w:val="24"/>
          <w:szCs w:val="24"/>
        </w:rPr>
      </w:pPr>
      <w:r w:rsidRPr="00FC3248">
        <w:rPr>
          <w:rFonts w:ascii="Times New Roman" w:hAnsi="Times New Roman" w:cs="Times New Roman"/>
          <w:smallCaps/>
          <w:noProof/>
          <w:sz w:val="24"/>
          <w:szCs w:val="24"/>
        </w:rPr>
        <w:t>Literature Cited</w:t>
      </w:r>
    </w:p>
    <w:p w:rsidR="00951AFD" w:rsidRPr="00951AFD" w:rsidRDefault="00FC3248">
      <w:pPr>
        <w:pStyle w:val="NormalWeb"/>
        <w:ind w:left="480" w:hanging="480"/>
        <w:divId w:val="927231836"/>
        <w:rPr>
          <w:noProof/>
        </w:rPr>
      </w:pPr>
      <w:r>
        <w:rPr>
          <w:smallCaps/>
          <w:noProof/>
        </w:rPr>
        <w:fldChar w:fldCharType="begin" w:fldLock="1"/>
      </w:r>
      <w:r>
        <w:rPr>
          <w:smallCaps/>
          <w:noProof/>
        </w:rPr>
        <w:instrText xml:space="preserve">ADDIN Mendeley Bibliography CSL_BIBLIOGRAPHY </w:instrText>
      </w:r>
      <w:r>
        <w:rPr>
          <w:smallCaps/>
          <w:noProof/>
        </w:rPr>
        <w:fldChar w:fldCharType="separate"/>
      </w:r>
      <w:r w:rsidR="00951AFD" w:rsidRPr="00951AFD">
        <w:rPr>
          <w:noProof/>
        </w:rPr>
        <w:t>Alford, R. A. 1999. Ecology: resource use, competition, and predation. Tadpoles: The Biology of Anuran Larvae:240–278.</w:t>
      </w:r>
    </w:p>
    <w:p w:rsidR="00951AFD" w:rsidRPr="00951AFD" w:rsidRDefault="00951AFD">
      <w:pPr>
        <w:pStyle w:val="NormalWeb"/>
        <w:ind w:left="480" w:hanging="480"/>
        <w:divId w:val="927231836"/>
        <w:rPr>
          <w:noProof/>
        </w:rPr>
      </w:pPr>
      <w:r w:rsidRPr="00951AFD">
        <w:rPr>
          <w:noProof/>
        </w:rPr>
        <w:t>Arno, S. F., and R. J. Hoff. 1989. Silvics of whitebark pine (Pinus albicaulis). United States Department of Agriculture, Forest Service General Te.</w:t>
      </w:r>
    </w:p>
    <w:p w:rsidR="00951AFD" w:rsidRPr="00951AFD" w:rsidRDefault="00951AFD">
      <w:pPr>
        <w:pStyle w:val="NormalWeb"/>
        <w:ind w:left="480" w:hanging="480"/>
        <w:divId w:val="927231836"/>
        <w:rPr>
          <w:noProof/>
        </w:rPr>
      </w:pPr>
      <w:r w:rsidRPr="00951AFD">
        <w:rPr>
          <w:noProof/>
        </w:rPr>
        <w:t>Borer, E. T., E. W. Seabloom, J. B. Shurin, K. E. Anderson, C. A. Blanchette, B. Broitman, S. D. Cooper, and B. S. Halpern. 2005. What determines the strength of a trophic cascade? Ecology 86:528–537.</w:t>
      </w:r>
    </w:p>
    <w:p w:rsidR="00951AFD" w:rsidRPr="00951AFD" w:rsidRDefault="00951AFD">
      <w:pPr>
        <w:pStyle w:val="NormalWeb"/>
        <w:ind w:left="480" w:hanging="480"/>
        <w:divId w:val="927231836"/>
        <w:rPr>
          <w:noProof/>
        </w:rPr>
      </w:pPr>
      <w:r w:rsidRPr="00951AFD">
        <w:rPr>
          <w:noProof/>
        </w:rPr>
        <w:t>Bradford, D. F., S. D. Cooper, T. M. Jenkins Jr, K. Kratz, O. Sarnelle, and A. D. Brown. 1998. Influences of natural acidity and introduced fish on faunal assemblages in California alpine lakes. Canadian Journal of Fisheries and Aquatic Sciences 55:2478–2491.</w:t>
      </w:r>
    </w:p>
    <w:p w:rsidR="00951AFD" w:rsidRPr="00951AFD" w:rsidRDefault="00951AFD">
      <w:pPr>
        <w:pStyle w:val="NormalWeb"/>
        <w:ind w:left="480" w:hanging="480"/>
        <w:divId w:val="927231836"/>
        <w:rPr>
          <w:noProof/>
        </w:rPr>
      </w:pPr>
      <w:r w:rsidRPr="00951AFD">
        <w:rPr>
          <w:noProof/>
        </w:rPr>
        <w:t>Briggs, C. J., R. A. Knapp, and V. T. Vredenburg. 2010. Enzootic and epizootic dynamics of the chytrid fungal pathogen of amphibians. Proceedings of the National Academy of Sciences 107:9695 –9700.</w:t>
      </w:r>
    </w:p>
    <w:p w:rsidR="00951AFD" w:rsidRPr="00951AFD" w:rsidRDefault="00951AFD">
      <w:pPr>
        <w:pStyle w:val="NormalWeb"/>
        <w:ind w:left="480" w:hanging="480"/>
        <w:divId w:val="927231836"/>
        <w:rPr>
          <w:noProof/>
        </w:rPr>
      </w:pPr>
      <w:r w:rsidRPr="00951AFD">
        <w:rPr>
          <w:noProof/>
        </w:rPr>
        <w:t>Briggs, C. J., V. T. Vredenburg, R. A. Knapp, and L. J. Rachowicz. 2005. Investigating the population-level effects of chytridiomycosis: An emerging infectious disease of amphibians. Ecology 86:3149–3159.</w:t>
      </w:r>
    </w:p>
    <w:p w:rsidR="00951AFD" w:rsidRPr="00951AFD" w:rsidRDefault="00951AFD">
      <w:pPr>
        <w:pStyle w:val="NormalWeb"/>
        <w:ind w:left="480" w:hanging="480"/>
        <w:divId w:val="927231836"/>
        <w:rPr>
          <w:noProof/>
        </w:rPr>
      </w:pPr>
      <w:r w:rsidRPr="00951AFD">
        <w:rPr>
          <w:noProof/>
        </w:rPr>
        <w:t>Brönmark, C., S. D. Rundle, and A. Erlandsson. 1991. Interactions between freshwater snails and tadpoles: competition and facilitation. Oecologia 87:8–18.</w:t>
      </w:r>
    </w:p>
    <w:p w:rsidR="00951AFD" w:rsidRPr="00951AFD" w:rsidRDefault="00951AFD">
      <w:pPr>
        <w:pStyle w:val="NormalWeb"/>
        <w:ind w:left="480" w:hanging="480"/>
        <w:divId w:val="927231836"/>
        <w:rPr>
          <w:noProof/>
        </w:rPr>
      </w:pPr>
      <w:r w:rsidRPr="00951AFD">
        <w:rPr>
          <w:noProof/>
        </w:rPr>
        <w:t>Bruno, J. F., J. J. Stachowicz, and M. D. Bertness. 2003. Inclusion of facilitation into ecological theory. Trends in Ecology &amp; Evolution 18:119–125.</w:t>
      </w:r>
    </w:p>
    <w:p w:rsidR="00951AFD" w:rsidRPr="00951AFD" w:rsidRDefault="00951AFD">
      <w:pPr>
        <w:pStyle w:val="NormalWeb"/>
        <w:ind w:left="480" w:hanging="480"/>
        <w:divId w:val="927231836"/>
        <w:rPr>
          <w:noProof/>
        </w:rPr>
      </w:pPr>
      <w:r w:rsidRPr="00951AFD">
        <w:rPr>
          <w:noProof/>
        </w:rPr>
        <w:t>Carpenter, S. R., J. F. Kitchell, and J. R. Hodgson. 1985. Cascading trophic interactions and lake productivity. Bioscience 35:634–639.</w:t>
      </w:r>
    </w:p>
    <w:p w:rsidR="00951AFD" w:rsidRPr="00951AFD" w:rsidRDefault="00951AFD">
      <w:pPr>
        <w:pStyle w:val="NormalWeb"/>
        <w:ind w:left="480" w:hanging="480"/>
        <w:divId w:val="927231836"/>
        <w:rPr>
          <w:noProof/>
        </w:rPr>
      </w:pPr>
      <w:r w:rsidRPr="00951AFD">
        <w:rPr>
          <w:noProof/>
        </w:rPr>
        <w:t>Chalcraft, D. R., and W. J. Resetarits. 2003. Predator identity and ecological impacts: functional redundancy or fuctional diversity? Ecology 84:2407–2418.</w:t>
      </w:r>
    </w:p>
    <w:p w:rsidR="00951AFD" w:rsidRPr="00951AFD" w:rsidRDefault="00951AFD">
      <w:pPr>
        <w:pStyle w:val="NormalWeb"/>
        <w:ind w:left="480" w:hanging="480"/>
        <w:divId w:val="927231836"/>
        <w:rPr>
          <w:noProof/>
        </w:rPr>
      </w:pPr>
      <w:r w:rsidRPr="00951AFD">
        <w:rPr>
          <w:noProof/>
        </w:rPr>
        <w:t>Chesson, P. 2000. Mechanisms of maintenance of species diversity. Annual Review of Ecology and Systematics:343–366.</w:t>
      </w:r>
    </w:p>
    <w:p w:rsidR="00951AFD" w:rsidRPr="00951AFD" w:rsidRDefault="00951AFD">
      <w:pPr>
        <w:pStyle w:val="NormalWeb"/>
        <w:ind w:left="480" w:hanging="480"/>
        <w:divId w:val="927231836"/>
        <w:rPr>
          <w:noProof/>
        </w:rPr>
      </w:pPr>
      <w:r w:rsidRPr="00951AFD">
        <w:rPr>
          <w:noProof/>
        </w:rPr>
        <w:lastRenderedPageBreak/>
        <w:t>Connelly, S., C. M. Pringle, T. Barnum, M. Hunte-Brown, S. Kilham, M. R. Whiles, K. R. Lips, C. Colón-Gaud, and R. Brenes. 2014. Initial versus longer-term effects of tadpole declines on algae in a Neotropical stream. Freshwater Biology 59:1113–1122.</w:t>
      </w:r>
    </w:p>
    <w:p w:rsidR="00951AFD" w:rsidRPr="00951AFD" w:rsidRDefault="00951AFD">
      <w:pPr>
        <w:pStyle w:val="NormalWeb"/>
        <w:ind w:left="480" w:hanging="480"/>
        <w:divId w:val="927231836"/>
        <w:rPr>
          <w:noProof/>
        </w:rPr>
      </w:pPr>
      <w:r w:rsidRPr="00951AFD">
        <w:rPr>
          <w:noProof/>
        </w:rPr>
        <w:t>Connelly, S., C. M. Pringle, R. J. Bixby, R. Brenes, M. R. Whiles, K. R. Lips, S. Kilham, and A. D. Huryn. 2008. Changes in Stream Primary Producer Communities Resulting from Large-Scale Catastrophic Amphibian Declines: Can Small-Scale Experiments Predict Effects of Tadpole Loss? Ecosystems 11:1262–1276.</w:t>
      </w:r>
    </w:p>
    <w:p w:rsidR="00951AFD" w:rsidRPr="00951AFD" w:rsidRDefault="00951AFD">
      <w:pPr>
        <w:pStyle w:val="NormalWeb"/>
        <w:ind w:left="480" w:hanging="480"/>
        <w:divId w:val="927231836"/>
        <w:rPr>
          <w:noProof/>
        </w:rPr>
      </w:pPr>
      <w:r w:rsidRPr="00951AFD">
        <w:rPr>
          <w:noProof/>
        </w:rPr>
        <w:t>Dudley, T. L. 1992. Beneficial effects of herbivores on stream macroalgae via epiphyte removal. Oikos 65:121–127.</w:t>
      </w:r>
    </w:p>
    <w:p w:rsidR="00951AFD" w:rsidRPr="00951AFD" w:rsidRDefault="00951AFD">
      <w:pPr>
        <w:pStyle w:val="NormalWeb"/>
        <w:ind w:left="480" w:hanging="480"/>
        <w:divId w:val="927231836"/>
        <w:rPr>
          <w:noProof/>
        </w:rPr>
      </w:pPr>
      <w:r w:rsidRPr="00951AFD">
        <w:rPr>
          <w:noProof/>
        </w:rPr>
        <w:t>Duellman, W. E., and L. Trueb. 1994. Biology of amphibians. Johns Hopkins Univ Pr.</w:t>
      </w:r>
    </w:p>
    <w:p w:rsidR="00951AFD" w:rsidRPr="00951AFD" w:rsidRDefault="00951AFD">
      <w:pPr>
        <w:pStyle w:val="NormalWeb"/>
        <w:ind w:left="480" w:hanging="480"/>
        <w:divId w:val="927231836"/>
        <w:rPr>
          <w:noProof/>
        </w:rPr>
      </w:pPr>
      <w:r w:rsidRPr="00951AFD">
        <w:rPr>
          <w:noProof/>
        </w:rPr>
        <w:t>Ellison, A. M., M. S. Bank, B. D. Clinton, E. A. Colburn, K. Elliott, C. R. Ford, D. R. Foster, B. D. Kloeppel, J. D. Knoepp, G. M. Lovett, J. Mohan, D. A. Orwig, N. L. Rodenhouse, W. V. Sobczak, K. A. Stinson, J. K. Stone, C. M. Swan, J. Thompson, B. Von Holle, and J. R. Webster. 2005. Loss of foundation species: consequences for the structure and dynamics of forested ecosystems. Frontiers in Ecology and the Environment 3:479–486.</w:t>
      </w:r>
    </w:p>
    <w:p w:rsidR="00951AFD" w:rsidRPr="00951AFD" w:rsidRDefault="00951AFD">
      <w:pPr>
        <w:pStyle w:val="NormalWeb"/>
        <w:ind w:left="480" w:hanging="480"/>
        <w:divId w:val="927231836"/>
        <w:rPr>
          <w:noProof/>
        </w:rPr>
      </w:pPr>
      <w:r w:rsidRPr="00951AFD">
        <w:rPr>
          <w:noProof/>
        </w:rPr>
        <w:t>Epanchin, P., R. Knapp, and S. Lawler. 2009. Nonnative trout impact an alpine-nesting bird by altering aquatic insect subsidies. Ecology.</w:t>
      </w:r>
    </w:p>
    <w:p w:rsidR="00951AFD" w:rsidRPr="00951AFD" w:rsidRDefault="00951AFD">
      <w:pPr>
        <w:pStyle w:val="NormalWeb"/>
        <w:ind w:left="480" w:hanging="480"/>
        <w:divId w:val="927231836"/>
        <w:rPr>
          <w:noProof/>
        </w:rPr>
      </w:pPr>
      <w:r w:rsidRPr="00951AFD">
        <w:rPr>
          <w:noProof/>
        </w:rPr>
        <w:t>Finlay, J. C., and V. T. Vredenburg. 2007. Introduced trout sever trophic connections in watersheds: Consequences for a declining amphibian. Ecology 88:2187–2198.</w:t>
      </w:r>
    </w:p>
    <w:p w:rsidR="00951AFD" w:rsidRPr="00951AFD" w:rsidRDefault="00951AFD">
      <w:pPr>
        <w:pStyle w:val="NormalWeb"/>
        <w:ind w:left="480" w:hanging="480"/>
        <w:divId w:val="927231836"/>
        <w:rPr>
          <w:noProof/>
        </w:rPr>
      </w:pPr>
      <w:r w:rsidRPr="00951AFD">
        <w:rPr>
          <w:noProof/>
        </w:rPr>
        <w:t>Furey, P. C., S. J. Kupferberg, and A. J. Lind. 2014. The perils of unpalatable periphyton: Didymosphenia and other mucilaginous stalked diatoms as food for tadpoles. Diatom Research 29:267–280.</w:t>
      </w:r>
    </w:p>
    <w:p w:rsidR="00951AFD" w:rsidRPr="00951AFD" w:rsidRDefault="00951AFD">
      <w:pPr>
        <w:pStyle w:val="NormalWeb"/>
        <w:ind w:left="480" w:hanging="480"/>
        <w:divId w:val="927231836"/>
        <w:rPr>
          <w:noProof/>
        </w:rPr>
      </w:pPr>
      <w:r w:rsidRPr="00951AFD">
        <w:rPr>
          <w:noProof/>
        </w:rPr>
        <w:t>Google Earth. 2014. ThomasCSmith_LeConteSpur_map.kmz. https://github.com/TomCSmith/manuscript-support-files/blob/master/ThomasCSmith_LeConteSpur_map.kmz.</w:t>
      </w:r>
    </w:p>
    <w:p w:rsidR="00951AFD" w:rsidRPr="00951AFD" w:rsidRDefault="00951AFD">
      <w:pPr>
        <w:pStyle w:val="NormalWeb"/>
        <w:ind w:left="480" w:hanging="480"/>
        <w:divId w:val="927231836"/>
        <w:rPr>
          <w:noProof/>
        </w:rPr>
      </w:pPr>
      <w:r w:rsidRPr="00951AFD">
        <w:rPr>
          <w:noProof/>
        </w:rPr>
        <w:t>Gosner, K. L. 1960. A simplified table for staging anuran embryos and larvae with notes on identification. Herpetologica 16:183–190.</w:t>
      </w:r>
    </w:p>
    <w:p w:rsidR="00951AFD" w:rsidRPr="00951AFD" w:rsidRDefault="00951AFD">
      <w:pPr>
        <w:pStyle w:val="NormalWeb"/>
        <w:ind w:left="480" w:hanging="480"/>
        <w:divId w:val="927231836"/>
        <w:rPr>
          <w:noProof/>
        </w:rPr>
      </w:pPr>
      <w:r w:rsidRPr="00951AFD">
        <w:rPr>
          <w:noProof/>
        </w:rPr>
        <w:t>Grinnell, J., and T. I. Storer. 1924. Animal Life in the Yosemite: An Account of the Mammals, Birds, Reptiles, and Amphibians in a Cross-section of the Sierra Nevada. University of California Press.</w:t>
      </w:r>
    </w:p>
    <w:p w:rsidR="00951AFD" w:rsidRPr="00951AFD" w:rsidRDefault="00951AFD">
      <w:pPr>
        <w:pStyle w:val="NormalWeb"/>
        <w:ind w:left="480" w:hanging="480"/>
        <w:divId w:val="927231836"/>
        <w:rPr>
          <w:noProof/>
        </w:rPr>
      </w:pPr>
      <w:r w:rsidRPr="00951AFD">
        <w:rPr>
          <w:noProof/>
        </w:rPr>
        <w:t>Gruner, D. S., J. E. Smith, E. W. Seabloom, S. A. Sandin, J. T. Ngai, H. Hillebrand, W. S. Harpole, J. J. Elser, E. E. Cleland, M. E. S. Bracken, E. T. Borer, and B. M. Bolker. 2008. A cross-system synthesis of consumer and nutrient resource control on producer biomass. Ecology Letters 11:740–755.</w:t>
      </w:r>
    </w:p>
    <w:p w:rsidR="00951AFD" w:rsidRPr="00951AFD" w:rsidRDefault="00951AFD">
      <w:pPr>
        <w:pStyle w:val="NormalWeb"/>
        <w:ind w:left="480" w:hanging="480"/>
        <w:divId w:val="927231836"/>
        <w:rPr>
          <w:noProof/>
        </w:rPr>
      </w:pPr>
      <w:r w:rsidRPr="00951AFD">
        <w:rPr>
          <w:noProof/>
        </w:rPr>
        <w:lastRenderedPageBreak/>
        <w:t>Hairston, N. G., F. E. Smith, and L. B. Slobodkin. 1960. Community Structure, Population Control, and Competition. The American Naturalist 94:421.</w:t>
      </w:r>
    </w:p>
    <w:p w:rsidR="00951AFD" w:rsidRPr="00951AFD" w:rsidRDefault="00951AFD">
      <w:pPr>
        <w:pStyle w:val="NormalWeb"/>
        <w:ind w:left="480" w:hanging="480"/>
        <w:divId w:val="927231836"/>
        <w:rPr>
          <w:noProof/>
        </w:rPr>
      </w:pPr>
      <w:r w:rsidRPr="00951AFD">
        <w:rPr>
          <w:noProof/>
        </w:rPr>
        <w:t>Hauer, F. R., and G. A. Lamberti. 2007. Methods in stream ecology. Academic Press.</w:t>
      </w:r>
    </w:p>
    <w:p w:rsidR="00951AFD" w:rsidRPr="00951AFD" w:rsidRDefault="00951AFD">
      <w:pPr>
        <w:pStyle w:val="NormalWeb"/>
        <w:ind w:left="480" w:hanging="480"/>
        <w:divId w:val="927231836"/>
        <w:rPr>
          <w:noProof/>
        </w:rPr>
      </w:pPr>
      <w:r w:rsidRPr="00951AFD">
        <w:rPr>
          <w:noProof/>
        </w:rPr>
        <w:t>Hertonsson, P., K. Åbjörnsson, and C. Brönmark. 2007. Competition and facilitation within and between a snail and a mayfly larva and the effect on the grazing process. Aquatic Ecology 42:669–677.</w:t>
      </w:r>
    </w:p>
    <w:p w:rsidR="00951AFD" w:rsidRPr="00951AFD" w:rsidRDefault="00951AFD">
      <w:pPr>
        <w:pStyle w:val="NormalWeb"/>
        <w:ind w:left="480" w:hanging="480"/>
        <w:divId w:val="927231836"/>
        <w:rPr>
          <w:noProof/>
        </w:rPr>
      </w:pPr>
      <w:r w:rsidRPr="00951AFD">
        <w:rPr>
          <w:noProof/>
        </w:rPr>
        <w:t>Hill, W. R., and A. W. Knight. 1987. Experimental analysis of the grazing interaction between a mayfly and stream algae. Ecology 68:1955–1965.</w:t>
      </w:r>
    </w:p>
    <w:p w:rsidR="00951AFD" w:rsidRPr="00951AFD" w:rsidRDefault="00951AFD">
      <w:pPr>
        <w:pStyle w:val="NormalWeb"/>
        <w:ind w:left="480" w:hanging="480"/>
        <w:divId w:val="927231836"/>
        <w:rPr>
          <w:noProof/>
        </w:rPr>
      </w:pPr>
      <w:r w:rsidRPr="00951AFD">
        <w:rPr>
          <w:noProof/>
        </w:rPr>
        <w:t>Holbrook, S. J., and R. J. Schmitt. 1995. Compensation in resource use by foragers released from interspecific competition. Journal of Experimental Marine Biology and Ecology 185:219–233.</w:t>
      </w:r>
    </w:p>
    <w:p w:rsidR="00951AFD" w:rsidRPr="00951AFD" w:rsidRDefault="00951AFD">
      <w:pPr>
        <w:pStyle w:val="NormalWeb"/>
        <w:ind w:left="480" w:hanging="480"/>
        <w:divId w:val="927231836"/>
        <w:rPr>
          <w:noProof/>
        </w:rPr>
      </w:pPr>
      <w:r w:rsidRPr="00951AFD">
        <w:rPr>
          <w:noProof/>
        </w:rPr>
        <w:t>Inouye, B. D. 2001. Response surface experimental designs for investigating interspecific competition. Ecology 82:2696–2706.</w:t>
      </w:r>
    </w:p>
    <w:p w:rsidR="00951AFD" w:rsidRPr="00951AFD" w:rsidRDefault="00951AFD">
      <w:pPr>
        <w:pStyle w:val="NormalWeb"/>
        <w:ind w:left="480" w:hanging="480"/>
        <w:divId w:val="927231836"/>
        <w:rPr>
          <w:noProof/>
        </w:rPr>
      </w:pPr>
      <w:r w:rsidRPr="00951AFD">
        <w:rPr>
          <w:noProof/>
        </w:rPr>
        <w:t>Jani, A. J., and C. J. Briggs. 2014. The pathogen Batrachochytrium dendrobatidis disturbs the frog skin microbiome during a natural epidemic and experimental infection. Proceedings of the National Academy of Sciences:1412752111–.</w:t>
      </w:r>
    </w:p>
    <w:p w:rsidR="00951AFD" w:rsidRPr="00951AFD" w:rsidRDefault="00951AFD">
      <w:pPr>
        <w:pStyle w:val="NormalWeb"/>
        <w:ind w:left="480" w:hanging="480"/>
        <w:divId w:val="927231836"/>
        <w:rPr>
          <w:noProof/>
        </w:rPr>
      </w:pPr>
      <w:r w:rsidRPr="00951AFD">
        <w:rPr>
          <w:noProof/>
        </w:rPr>
        <w:t>Kiffney, P. M., and J. S. Richardson. 2001. Interactions among Nutrients, Periphyton, and Invertebrate and Vertebrate (Ascaphus truei) Grazers in Experimental Channels. Copeia 2001:422–429.</w:t>
      </w:r>
    </w:p>
    <w:p w:rsidR="00951AFD" w:rsidRPr="00951AFD" w:rsidRDefault="00951AFD">
      <w:pPr>
        <w:pStyle w:val="NormalWeb"/>
        <w:ind w:left="480" w:hanging="480"/>
        <w:divId w:val="927231836"/>
        <w:rPr>
          <w:noProof/>
        </w:rPr>
      </w:pPr>
      <w:r w:rsidRPr="00951AFD">
        <w:rPr>
          <w:noProof/>
        </w:rPr>
        <w:t>Knapp, R. A., and K. R. Matthews. 2000. Non-native fish introductions and the decline of the mountain yellow-legged frog from within protected areas. Conservation Biology 14:428–438.</w:t>
      </w:r>
    </w:p>
    <w:p w:rsidR="00951AFD" w:rsidRPr="00951AFD" w:rsidRDefault="00951AFD">
      <w:pPr>
        <w:pStyle w:val="NormalWeb"/>
        <w:ind w:left="480" w:hanging="480"/>
        <w:divId w:val="927231836"/>
        <w:rPr>
          <w:noProof/>
        </w:rPr>
      </w:pPr>
      <w:r w:rsidRPr="00951AFD">
        <w:rPr>
          <w:noProof/>
        </w:rPr>
        <w:t>Kupferberg, S. 1997a. Facilitation of periphyton production by tadpole grazing: functional differences between species. Freshwater Biology 37:427–439.</w:t>
      </w:r>
    </w:p>
    <w:p w:rsidR="00951AFD" w:rsidRPr="00951AFD" w:rsidRDefault="00951AFD">
      <w:pPr>
        <w:pStyle w:val="NormalWeb"/>
        <w:ind w:left="480" w:hanging="480"/>
        <w:divId w:val="927231836"/>
        <w:rPr>
          <w:noProof/>
        </w:rPr>
      </w:pPr>
      <w:r w:rsidRPr="00951AFD">
        <w:rPr>
          <w:noProof/>
        </w:rPr>
        <w:t>Kupferberg, S. J. 1997b. The Role of Larval Diet in Anuran Metamorphosis 1. Integrative and Comparative Biology 37:146–159.</w:t>
      </w:r>
    </w:p>
    <w:p w:rsidR="00951AFD" w:rsidRPr="00951AFD" w:rsidRDefault="00951AFD">
      <w:pPr>
        <w:pStyle w:val="NormalWeb"/>
        <w:ind w:left="480" w:hanging="480"/>
        <w:divId w:val="927231836"/>
        <w:rPr>
          <w:noProof/>
        </w:rPr>
      </w:pPr>
      <w:r w:rsidRPr="00951AFD">
        <w:rPr>
          <w:noProof/>
        </w:rPr>
        <w:t>Lafferty, K. D., and A. M. Kuris. 2009. Parasites reduce food web robustness because they are sensitive to secondary extinction as illustrated by an invasive estuarine snail. Philosophical Transactions of the Royal Society B: Biological Sciences 364:1659–1663.</w:t>
      </w:r>
    </w:p>
    <w:p w:rsidR="00951AFD" w:rsidRPr="00951AFD" w:rsidRDefault="00951AFD">
      <w:pPr>
        <w:pStyle w:val="NormalWeb"/>
        <w:ind w:left="480" w:hanging="480"/>
        <w:divId w:val="927231836"/>
        <w:rPr>
          <w:noProof/>
        </w:rPr>
      </w:pPr>
      <w:r w:rsidRPr="00951AFD">
        <w:rPr>
          <w:noProof/>
        </w:rPr>
        <w:t>Lamberti, G. A., S. V. Gregory, C. P. Hawkins, R. C. Wildman, L. R. Ashkenas, and D. M. DeNicola. 1992. Plant—herbivore interactions in streams near Mount St Helens. Freshwater Biology 27:237–247.</w:t>
      </w:r>
    </w:p>
    <w:p w:rsidR="00951AFD" w:rsidRPr="00951AFD" w:rsidRDefault="00951AFD">
      <w:pPr>
        <w:pStyle w:val="NormalWeb"/>
        <w:ind w:left="480" w:hanging="480"/>
        <w:divId w:val="927231836"/>
        <w:rPr>
          <w:noProof/>
        </w:rPr>
      </w:pPr>
      <w:r w:rsidRPr="00951AFD">
        <w:rPr>
          <w:noProof/>
        </w:rPr>
        <w:lastRenderedPageBreak/>
        <w:t>Leland, H. V., S. V. Fend, T. L. Dudley, and J. L. Carter. 1989. Effects of copper on species composition of benthic insects in a Sierra Nevada, California, stream. Freshwater Biology 21:163–179.</w:t>
      </w:r>
    </w:p>
    <w:p w:rsidR="00951AFD" w:rsidRPr="00951AFD" w:rsidRDefault="00951AFD">
      <w:pPr>
        <w:pStyle w:val="NormalWeb"/>
        <w:ind w:left="480" w:hanging="480"/>
        <w:divId w:val="927231836"/>
        <w:rPr>
          <w:noProof/>
        </w:rPr>
      </w:pPr>
      <w:r w:rsidRPr="00951AFD">
        <w:rPr>
          <w:noProof/>
        </w:rPr>
        <w:t>Mallory, M. A., and J. S. Richardson. 2005. Complex interactions of light, nutrients and consumer density in a stream periphyton–grazer (tailed frog tadpoles) system. Journal of Animal Ecology 74:1020–1028.</w:t>
      </w:r>
    </w:p>
    <w:p w:rsidR="00951AFD" w:rsidRPr="00951AFD" w:rsidRDefault="00951AFD">
      <w:pPr>
        <w:pStyle w:val="NormalWeb"/>
        <w:ind w:left="480" w:hanging="480"/>
        <w:divId w:val="927231836"/>
        <w:rPr>
          <w:noProof/>
        </w:rPr>
      </w:pPr>
      <w:r w:rsidRPr="00951AFD">
        <w:rPr>
          <w:noProof/>
        </w:rPr>
        <w:t>McCann, K., A. Hastings, and G. R. Huxel. 1998. Weak trophic interactions and the balance of nature. Nature 395:794–798.</w:t>
      </w:r>
    </w:p>
    <w:p w:rsidR="00951AFD" w:rsidRPr="00951AFD" w:rsidRDefault="00951AFD">
      <w:pPr>
        <w:pStyle w:val="NormalWeb"/>
        <w:ind w:left="480" w:hanging="480"/>
        <w:divId w:val="927231836"/>
        <w:rPr>
          <w:noProof/>
        </w:rPr>
      </w:pPr>
      <w:r w:rsidRPr="00951AFD">
        <w:rPr>
          <w:noProof/>
        </w:rPr>
        <w:t xml:space="preserve">Menge, B. A. 2003. The overriding importance of environmental context in determining the outcome of species-deletion experiments. Pages 16–43 </w:t>
      </w:r>
      <w:r w:rsidRPr="00951AFD">
        <w:rPr>
          <w:i/>
          <w:iCs/>
          <w:noProof/>
        </w:rPr>
        <w:t>in</w:t>
      </w:r>
      <w:r w:rsidRPr="00951AFD">
        <w:rPr>
          <w:noProof/>
        </w:rPr>
        <w:t xml:space="preserve"> P. M. Kareiva and S. A. Levin, editors. The importance of species: perspectives on expendability and triage. Princeton University Press.</w:t>
      </w:r>
    </w:p>
    <w:p w:rsidR="00951AFD" w:rsidRPr="00951AFD" w:rsidRDefault="00951AFD">
      <w:pPr>
        <w:pStyle w:val="NormalWeb"/>
        <w:ind w:left="480" w:hanging="480"/>
        <w:divId w:val="927231836"/>
        <w:rPr>
          <w:noProof/>
        </w:rPr>
      </w:pPr>
      <w:r w:rsidRPr="00951AFD">
        <w:rPr>
          <w:noProof/>
        </w:rPr>
        <w:t>Morin, P. J., S. P. Lawler, and E. A. Johnson. 1988. Competition between aquatic insects and vertebrates: interaction strength and higher order interactions. Ecology 69:1401–1409.</w:t>
      </w:r>
    </w:p>
    <w:p w:rsidR="00951AFD" w:rsidRPr="00951AFD" w:rsidRDefault="00951AFD">
      <w:pPr>
        <w:pStyle w:val="NormalWeb"/>
        <w:ind w:left="480" w:hanging="480"/>
        <w:divId w:val="927231836"/>
        <w:rPr>
          <w:noProof/>
        </w:rPr>
      </w:pPr>
      <w:r w:rsidRPr="00951AFD">
        <w:rPr>
          <w:noProof/>
        </w:rPr>
        <w:t>Murdoch, W. W., C. J. Briggs, and R. M. Nisbet. 2003. Consumer-resource Dynamics. Princeton University Press.</w:t>
      </w:r>
    </w:p>
    <w:p w:rsidR="00951AFD" w:rsidRPr="00951AFD" w:rsidRDefault="00951AFD">
      <w:pPr>
        <w:pStyle w:val="NormalWeb"/>
        <w:ind w:left="480" w:hanging="480"/>
        <w:divId w:val="927231836"/>
        <w:rPr>
          <w:noProof/>
        </w:rPr>
      </w:pPr>
      <w:r w:rsidRPr="00951AFD">
        <w:rPr>
          <w:noProof/>
        </w:rPr>
        <w:t>Paine, R. T. 1966. Food web complexity and species diversity. The American Naturalist 100:65.</w:t>
      </w:r>
    </w:p>
    <w:p w:rsidR="00951AFD" w:rsidRPr="00951AFD" w:rsidRDefault="00951AFD">
      <w:pPr>
        <w:pStyle w:val="NormalWeb"/>
        <w:ind w:left="480" w:hanging="480"/>
        <w:divId w:val="927231836"/>
        <w:rPr>
          <w:noProof/>
        </w:rPr>
      </w:pPr>
      <w:r w:rsidRPr="00951AFD">
        <w:rPr>
          <w:noProof/>
        </w:rPr>
        <w:t>PETERSON, C. G. 1987. Gut passage and insect grazer selectivity of lotic diatoms. Freshwater Biology 18:455–460.</w:t>
      </w:r>
    </w:p>
    <w:p w:rsidR="00951AFD" w:rsidRPr="00951AFD" w:rsidRDefault="00951AFD">
      <w:pPr>
        <w:pStyle w:val="NormalWeb"/>
        <w:ind w:left="480" w:hanging="480"/>
        <w:divId w:val="927231836"/>
        <w:rPr>
          <w:noProof/>
        </w:rPr>
      </w:pPr>
      <w:r w:rsidRPr="00951AFD">
        <w:rPr>
          <w:noProof/>
        </w:rPr>
        <w:t>Pilliod, D. S. 2002. Clark’s Nutcracker (Nucifraga columbiana) Predation on Tadpoles of the Columbia Spotted Frog (Rana luteiventris). Northwestern Naturalist 83:59–61.</w:t>
      </w:r>
    </w:p>
    <w:p w:rsidR="00951AFD" w:rsidRPr="00951AFD" w:rsidRDefault="00951AFD">
      <w:pPr>
        <w:pStyle w:val="NormalWeb"/>
        <w:ind w:left="480" w:hanging="480"/>
        <w:divId w:val="927231836"/>
        <w:rPr>
          <w:noProof/>
        </w:rPr>
      </w:pPr>
      <w:r w:rsidRPr="00951AFD">
        <w:rPr>
          <w:noProof/>
        </w:rPr>
        <w:t>Power, M. E. 1992. Top-down and bottom-up forces in food webs: do plants have primacy. Ecology:733–746.</w:t>
      </w:r>
    </w:p>
    <w:p w:rsidR="00951AFD" w:rsidRPr="00951AFD" w:rsidRDefault="00951AFD">
      <w:pPr>
        <w:pStyle w:val="NormalWeb"/>
        <w:ind w:left="480" w:hanging="480"/>
        <w:divId w:val="927231836"/>
        <w:rPr>
          <w:noProof/>
        </w:rPr>
      </w:pPr>
      <w:r w:rsidRPr="00951AFD">
        <w:rPr>
          <w:noProof/>
        </w:rPr>
        <w:t>Ranvestel, A. W., K. R. Lips, C. M. Pringle, M. R. Whiles, and R. J. Bixby. 2004. Neotropical tadpoles influence stream benthos: evidence for the ecological consequences of decline in amphibian populations. Freshwater Biology 49:274–285.</w:t>
      </w:r>
    </w:p>
    <w:p w:rsidR="00951AFD" w:rsidRPr="00951AFD" w:rsidRDefault="00951AFD">
      <w:pPr>
        <w:pStyle w:val="NormalWeb"/>
        <w:ind w:left="480" w:hanging="480"/>
        <w:divId w:val="927231836"/>
        <w:rPr>
          <w:noProof/>
        </w:rPr>
      </w:pPr>
      <w:r w:rsidRPr="00951AFD">
        <w:rPr>
          <w:noProof/>
        </w:rPr>
        <w:t>Roos, A. M. de, and L. Persson. 2013. Population and Community Ecology of Ontogenetic Development. Page 552. Princeton University Press.</w:t>
      </w:r>
    </w:p>
    <w:p w:rsidR="00951AFD" w:rsidRPr="00951AFD" w:rsidRDefault="00951AFD">
      <w:pPr>
        <w:pStyle w:val="NormalWeb"/>
        <w:ind w:left="480" w:hanging="480"/>
        <w:divId w:val="927231836"/>
        <w:rPr>
          <w:noProof/>
        </w:rPr>
      </w:pPr>
      <w:r w:rsidRPr="00951AFD">
        <w:rPr>
          <w:noProof/>
        </w:rPr>
        <w:t>Schmitt, R. J., and S. J. Holbrook. 1990. Population Responses of Surfperch Released from Competition. Ecology 71:1653–1665.</w:t>
      </w:r>
    </w:p>
    <w:p w:rsidR="00951AFD" w:rsidRPr="00951AFD" w:rsidRDefault="00951AFD">
      <w:pPr>
        <w:pStyle w:val="NormalWeb"/>
        <w:ind w:left="480" w:hanging="480"/>
        <w:divId w:val="927231836"/>
        <w:rPr>
          <w:noProof/>
        </w:rPr>
      </w:pPr>
      <w:r w:rsidRPr="00951AFD">
        <w:rPr>
          <w:noProof/>
        </w:rPr>
        <w:t>Seale, D. B. 1980. Influence of Amphibian Larvae on Primary Production, Nutrient Flux, and Competition in a Pond Ecosystem. Ecology 61:1531–1550.</w:t>
      </w:r>
    </w:p>
    <w:p w:rsidR="00951AFD" w:rsidRPr="00951AFD" w:rsidRDefault="00951AFD">
      <w:pPr>
        <w:pStyle w:val="NormalWeb"/>
        <w:ind w:left="480" w:hanging="480"/>
        <w:divId w:val="927231836"/>
        <w:rPr>
          <w:noProof/>
        </w:rPr>
      </w:pPr>
      <w:r w:rsidRPr="00951AFD">
        <w:rPr>
          <w:noProof/>
        </w:rPr>
        <w:lastRenderedPageBreak/>
        <w:t>Shurin, J. B., E. T. Borer, E. W. Seabloom, K. Anderson, C. A. Blanchette, B. Broitman, S. D. Cooper, and B. S. Halpern. 2002. A cross-ecosystem comparison of the strength of trophic cascades. Ecology Letters 5:785–791.</w:t>
      </w:r>
    </w:p>
    <w:p w:rsidR="00951AFD" w:rsidRPr="00951AFD" w:rsidRDefault="00951AFD">
      <w:pPr>
        <w:pStyle w:val="NormalWeb"/>
        <w:ind w:left="480" w:hanging="480"/>
        <w:divId w:val="927231836"/>
        <w:rPr>
          <w:noProof/>
        </w:rPr>
      </w:pPr>
      <w:r w:rsidRPr="00951AFD">
        <w:rPr>
          <w:noProof/>
        </w:rPr>
        <w:t>Sickman, J. O., J. M. Melack, and D. W. Clow. 2003. Evidence for nutrient enrichment of high-elevation lakes in the Sierra Nevada, California. Limnology and Oceanography 48:1885–1892.</w:t>
      </w:r>
    </w:p>
    <w:p w:rsidR="00951AFD" w:rsidRPr="00951AFD" w:rsidRDefault="00951AFD">
      <w:pPr>
        <w:pStyle w:val="NormalWeb"/>
        <w:ind w:left="480" w:hanging="480"/>
        <w:divId w:val="927231836"/>
        <w:rPr>
          <w:noProof/>
        </w:rPr>
      </w:pPr>
      <w:r w:rsidRPr="00951AFD">
        <w:rPr>
          <w:noProof/>
        </w:rPr>
        <w:t xml:space="preserve">Simberloff, D. 2003. Community and ecosystem impacts of single-species extinctions. Pages 221–234 </w:t>
      </w:r>
      <w:r w:rsidRPr="00951AFD">
        <w:rPr>
          <w:i/>
          <w:iCs/>
          <w:noProof/>
        </w:rPr>
        <w:t>in</w:t>
      </w:r>
      <w:r w:rsidRPr="00951AFD">
        <w:rPr>
          <w:noProof/>
        </w:rPr>
        <w:t xml:space="preserve"> P. M. Kareiva and S. A. Levin, editors. The importance of species: perspectives on expendability and triage. Princeton University Press.</w:t>
      </w:r>
    </w:p>
    <w:p w:rsidR="00951AFD" w:rsidRPr="00951AFD" w:rsidRDefault="00951AFD">
      <w:pPr>
        <w:pStyle w:val="NormalWeb"/>
        <w:ind w:left="480" w:hanging="480"/>
        <w:divId w:val="927231836"/>
        <w:rPr>
          <w:noProof/>
        </w:rPr>
      </w:pPr>
      <w:r w:rsidRPr="00951AFD">
        <w:rPr>
          <w:noProof/>
        </w:rPr>
        <w:t>Steinwascher, K. 1978. Interference and exploitation competition among tadpoles of Rana utricularia. Ecology 59:1039–1046.</w:t>
      </w:r>
    </w:p>
    <w:p w:rsidR="00951AFD" w:rsidRPr="00951AFD" w:rsidRDefault="00951AFD">
      <w:pPr>
        <w:pStyle w:val="NormalWeb"/>
        <w:ind w:left="480" w:hanging="480"/>
        <w:divId w:val="927231836"/>
        <w:rPr>
          <w:noProof/>
        </w:rPr>
      </w:pPr>
      <w:r w:rsidRPr="00951AFD">
        <w:rPr>
          <w:noProof/>
        </w:rPr>
        <w:t>Stuart, S. N., J. S. Chanson, N. A. Cox, B. E. Young, A. S. L. Rodrigues, D. L. Fischman, and R. W. Waller. 2004. Status and trends of amphibian declines and extinctions worldwide. Science 306.</w:t>
      </w:r>
    </w:p>
    <w:p w:rsidR="00951AFD" w:rsidRPr="00951AFD" w:rsidRDefault="00951AFD">
      <w:pPr>
        <w:pStyle w:val="NormalWeb"/>
        <w:ind w:left="480" w:hanging="480"/>
        <w:divId w:val="927231836"/>
        <w:rPr>
          <w:noProof/>
        </w:rPr>
      </w:pPr>
      <w:r w:rsidRPr="00951AFD">
        <w:rPr>
          <w:noProof/>
        </w:rPr>
        <w:t>The R Foundation for Statistical Computing. 2012. R: A Language and Environment for Statistical Computing. R Foundation for Statistical Computing, Vienna, Austria.</w:t>
      </w:r>
    </w:p>
    <w:p w:rsidR="00951AFD" w:rsidRPr="00951AFD" w:rsidRDefault="00951AFD">
      <w:pPr>
        <w:pStyle w:val="NormalWeb"/>
        <w:ind w:left="480" w:hanging="480"/>
        <w:divId w:val="927231836"/>
        <w:rPr>
          <w:noProof/>
        </w:rPr>
      </w:pPr>
      <w:r w:rsidRPr="00951AFD">
        <w:rPr>
          <w:noProof/>
        </w:rPr>
        <w:t>Vanni, M. J., A. S. Flecker, J. M. Hood, and J. L. Headworth. 2002. Stoichiometry of nutrient recycling by vertebrates in a tropical stream: linking species identity and ecosystem processes. Ecology Letters 5:285–293.</w:t>
      </w:r>
    </w:p>
    <w:p w:rsidR="00951AFD" w:rsidRPr="00951AFD" w:rsidRDefault="00951AFD">
      <w:pPr>
        <w:pStyle w:val="NormalWeb"/>
        <w:ind w:left="480" w:hanging="480"/>
        <w:divId w:val="927231836"/>
        <w:rPr>
          <w:noProof/>
        </w:rPr>
      </w:pPr>
      <w:r w:rsidRPr="00951AFD">
        <w:rPr>
          <w:noProof/>
        </w:rPr>
        <w:t>Vredenburg, V. T., R. Bingham, R. Knapp, J. A. T. Morgan, C. Moritz, and D. Wake. 2007. Concordant molecular and phenotypic data delineate new taxonomy and conservation priorities for the endangered mountain yellow-legged frog. Journal of Zoology 271:361–374.</w:t>
      </w:r>
    </w:p>
    <w:p w:rsidR="00951AFD" w:rsidRPr="00951AFD" w:rsidRDefault="00951AFD">
      <w:pPr>
        <w:pStyle w:val="NormalWeb"/>
        <w:ind w:left="480" w:hanging="480"/>
        <w:divId w:val="927231836"/>
        <w:rPr>
          <w:noProof/>
        </w:rPr>
      </w:pPr>
      <w:r w:rsidRPr="00951AFD">
        <w:rPr>
          <w:noProof/>
        </w:rPr>
        <w:t>Vredenburg, V. T., R. A. Knapp, T. S. Tunstall, and C. J. Briggs. 2010. Dynamics of an emerging disease drive large-scale amphibian population extinctions. Proceedings of the National Academy of Sciences 107:9689 –9694.</w:t>
      </w:r>
    </w:p>
    <w:p w:rsidR="00951AFD" w:rsidRPr="00951AFD" w:rsidRDefault="00951AFD">
      <w:pPr>
        <w:pStyle w:val="NormalWeb"/>
        <w:ind w:left="480" w:hanging="480"/>
        <w:divId w:val="927231836"/>
        <w:rPr>
          <w:noProof/>
        </w:rPr>
      </w:pPr>
      <w:r w:rsidRPr="00951AFD">
        <w:rPr>
          <w:noProof/>
        </w:rPr>
        <w:t>Wake, D. B., and V. T. Vredenburg. 2008. Are we in the midst of the sixth mass extinction? A view from the world of amphibians. Proceedings of the National Academy of Sciences 105:11466.</w:t>
      </w:r>
    </w:p>
    <w:p w:rsidR="00951AFD" w:rsidRPr="00951AFD" w:rsidRDefault="00951AFD">
      <w:pPr>
        <w:pStyle w:val="NormalWeb"/>
        <w:ind w:left="480" w:hanging="480"/>
        <w:divId w:val="927231836"/>
        <w:rPr>
          <w:noProof/>
        </w:rPr>
      </w:pPr>
      <w:r w:rsidRPr="00951AFD">
        <w:rPr>
          <w:noProof/>
        </w:rPr>
        <w:t>Wollrab, S., S. Diehl, and A. M. De Roos. 2012. Simple rules describe bottom-up and top-down control in food webs with alternative energy pathways. Ecology letters 15:935–46.</w:t>
      </w:r>
    </w:p>
    <w:p w:rsidR="00951AFD" w:rsidRPr="00951AFD" w:rsidRDefault="00951AFD">
      <w:pPr>
        <w:pStyle w:val="NormalWeb"/>
        <w:ind w:left="480" w:hanging="480"/>
        <w:divId w:val="927231836"/>
        <w:rPr>
          <w:noProof/>
        </w:rPr>
      </w:pPr>
      <w:r w:rsidRPr="00951AFD">
        <w:rPr>
          <w:noProof/>
        </w:rPr>
        <w:t>Zuur, A. F., E. N. Ieno, N. J. Walker, A. A. Saveliev, and G. M. Smith. 2009. Mixed effects models and extensions in ecology with R. Springer.</w:t>
      </w:r>
    </w:p>
    <w:p w:rsidR="00951AFD" w:rsidRPr="00951AFD" w:rsidRDefault="00951AFD">
      <w:pPr>
        <w:pStyle w:val="NormalWeb"/>
        <w:ind w:left="480" w:hanging="480"/>
        <w:divId w:val="927231836"/>
        <w:rPr>
          <w:noProof/>
        </w:rPr>
      </w:pPr>
      <w:r w:rsidRPr="00951AFD">
        <w:rPr>
          <w:noProof/>
        </w:rPr>
        <w:lastRenderedPageBreak/>
        <w:t>Zweifel, R. G. 1955. Ecology, distribution, and systematics of frogs of the Rana boylei group. University of California Press.</w:t>
      </w:r>
    </w:p>
    <w:p w:rsidR="00FC3248" w:rsidRDefault="00FC3248" w:rsidP="00951AFD">
      <w:pPr>
        <w:pStyle w:val="NormalWeb"/>
        <w:ind w:left="480" w:hanging="480"/>
        <w:divId w:val="751703212"/>
        <w:rPr>
          <w:smallCaps/>
          <w:noProof/>
        </w:rPr>
      </w:pPr>
      <w:r>
        <w:rPr>
          <w:smallCaps/>
          <w:noProof/>
        </w:rPr>
        <w:fldChar w:fldCharType="end"/>
      </w:r>
    </w:p>
    <w:p w:rsidR="00FC3248" w:rsidRDefault="00FC3248">
      <w:pPr>
        <w:rPr>
          <w:rFonts w:ascii="Times New Roman" w:hAnsi="Times New Roman" w:cs="Times New Roman"/>
          <w:smallCaps/>
          <w:noProof/>
          <w:sz w:val="24"/>
          <w:szCs w:val="24"/>
        </w:rPr>
      </w:pPr>
      <w:r>
        <w:rPr>
          <w:rFonts w:ascii="Times New Roman" w:hAnsi="Times New Roman" w:cs="Times New Roman"/>
          <w:smallCaps/>
          <w:noProof/>
          <w:sz w:val="24"/>
          <w:szCs w:val="24"/>
        </w:rPr>
        <w:br w:type="page"/>
      </w:r>
    </w:p>
    <w:p w:rsidR="008F569D" w:rsidRDefault="008F569D" w:rsidP="008D3EF6">
      <w:pPr>
        <w:spacing w:line="480" w:lineRule="auto"/>
        <w:ind w:right="360" w:firstLine="720"/>
        <w:jc w:val="center"/>
        <w:rPr>
          <w:ins w:id="732" w:author="Thomas Collier Smith" w:date="2014-11-23T09:39:00Z"/>
          <w:rFonts w:ascii="Times New Roman" w:hAnsi="Times New Roman" w:cs="Times New Roman"/>
          <w:smallCaps/>
          <w:noProof/>
          <w:sz w:val="24"/>
          <w:szCs w:val="24"/>
        </w:rPr>
      </w:pPr>
      <w:r w:rsidRPr="001B2BF1">
        <w:rPr>
          <w:rFonts w:ascii="Times New Roman" w:hAnsi="Times New Roman" w:cs="Times New Roman"/>
          <w:smallCaps/>
          <w:noProof/>
          <w:sz w:val="24"/>
          <w:szCs w:val="24"/>
        </w:rPr>
        <w:lastRenderedPageBreak/>
        <w:t>Tables</w:t>
      </w:r>
    </w:p>
    <w:tbl>
      <w:tblPr>
        <w:tblStyle w:val="TableGrid"/>
        <w:tblW w:w="9468" w:type="dxa"/>
        <w:tblLook w:val="04A0" w:firstRow="1" w:lastRow="0" w:firstColumn="1" w:lastColumn="0" w:noHBand="0" w:noVBand="1"/>
      </w:tblPr>
      <w:tblGrid>
        <w:gridCol w:w="2503"/>
        <w:gridCol w:w="4355"/>
        <w:gridCol w:w="2610"/>
      </w:tblGrid>
      <w:tr w:rsidR="003916D3" w:rsidRPr="001A2577" w:rsidTr="003916D3">
        <w:tc>
          <w:tcPr>
            <w:tcW w:w="2503"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Response</w:t>
            </w:r>
          </w:p>
        </w:tc>
        <w:tc>
          <w:tcPr>
            <w:tcW w:w="4355"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Result</w:t>
            </w:r>
          </w:p>
        </w:tc>
        <w:tc>
          <w:tcPr>
            <w:tcW w:w="2610"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Location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ins w:id="733" w:author="Thomas Collier Smith" w:date="2014-11-23T10:10:00Z">
              <w:r w:rsidRPr="001A2577">
                <w:rPr>
                  <w:rFonts w:ascii="Times New Roman" w:hAnsi="Times New Roman" w:cs="Times New Roman"/>
                  <w:sz w:val="20"/>
                  <w:szCs w:val="20"/>
                </w:rPr>
                <w:t>(F)</w:t>
              </w:r>
              <w:r>
                <w:rPr>
                  <w:rFonts w:ascii="Times New Roman" w:hAnsi="Times New Roman" w:cs="Times New Roman"/>
                  <w:sz w:val="20"/>
                  <w:szCs w:val="20"/>
                </w:rPr>
                <w:t xml:space="preserve"> </w:t>
              </w:r>
            </w:ins>
            <w:r w:rsidR="003916D3" w:rsidRPr="001A2577">
              <w:rPr>
                <w:rFonts w:ascii="Times New Roman" w:hAnsi="Times New Roman" w:cs="Times New Roman"/>
                <w:sz w:val="20"/>
                <w:szCs w:val="20"/>
              </w:rPr>
              <w:t xml:space="preserve">Algal abundance </w:t>
            </w:r>
            <w:del w:id="734" w:author="Thomas Collier Smith" w:date="2014-11-23T10:09:00Z">
              <w:r w:rsidR="003916D3" w:rsidRPr="001A2577" w:rsidDel="00C81DEB">
                <w:rPr>
                  <w:rFonts w:ascii="Times New Roman" w:hAnsi="Times New Roman" w:cs="Times New Roman"/>
                  <w:sz w:val="20"/>
                  <w:szCs w:val="20"/>
                </w:rPr>
                <w:delText>in enclosures, with respect to</w:delText>
              </w:r>
            </w:del>
            <w:ins w:id="735" w:author="Thomas Collier Smith" w:date="2014-11-23T10:09:00Z">
              <w:r>
                <w:rPr>
                  <w:rFonts w:ascii="Times New Roman" w:hAnsi="Times New Roman" w:cs="Times New Roman"/>
                  <w:sz w:val="20"/>
                  <w:szCs w:val="20"/>
                </w:rPr>
                <w:t>vs.</w:t>
              </w:r>
            </w:ins>
            <w:r w:rsidR="003916D3" w:rsidRPr="001A2577">
              <w:rPr>
                <w:rFonts w:ascii="Times New Roman" w:hAnsi="Times New Roman" w:cs="Times New Roman"/>
                <w:sz w:val="20"/>
                <w:szCs w:val="20"/>
              </w:rPr>
              <w:t xml:space="preserve"> grazer </w:t>
            </w:r>
            <w:del w:id="736" w:author="Thomas Collier Smith" w:date="2014-11-23T22:20:00Z">
              <w:r w:rsidR="003916D3" w:rsidRPr="001A2577" w:rsidDel="009A0D57">
                <w:rPr>
                  <w:rFonts w:ascii="Times New Roman" w:hAnsi="Times New Roman" w:cs="Times New Roman"/>
                  <w:sz w:val="20"/>
                  <w:szCs w:val="20"/>
                </w:rPr>
                <w:delText>density</w:delText>
              </w:r>
            </w:del>
            <w:ins w:id="737" w:author="Thomas Collier Smith" w:date="2014-11-23T22:20:00Z">
              <w:r w:rsidR="009A0D57">
                <w:rPr>
                  <w:rFonts w:ascii="Times New Roman" w:hAnsi="Times New Roman" w:cs="Times New Roman"/>
                  <w:sz w:val="20"/>
                  <w:szCs w:val="20"/>
                </w:rPr>
                <w:t>abundance</w:t>
              </w:r>
            </w:ins>
            <w:r w:rsidR="003916D3" w:rsidRPr="001A2577">
              <w:rPr>
                <w:rFonts w:ascii="Times New Roman" w:hAnsi="Times New Roman" w:cs="Times New Roman"/>
                <w:sz w:val="20"/>
                <w:szCs w:val="20"/>
              </w:rPr>
              <w:t xml:space="preserve"> </w:t>
            </w:r>
            <w:del w:id="738" w:author="Thomas Collier Smith" w:date="2014-11-23T10:10:00Z">
              <w:r w:rsidR="003916D3" w:rsidRPr="001A2577" w:rsidDel="00C81DEB">
                <w:rPr>
                  <w:rFonts w:ascii="Times New Roman" w:hAnsi="Times New Roman" w:cs="Times New Roman"/>
                  <w:sz w:val="20"/>
                  <w:szCs w:val="20"/>
                </w:rPr>
                <w:delText>(F)</w:delText>
              </w:r>
            </w:del>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del w:id="739" w:author="Thomas Collier Smith" w:date="2014-11-23T22:20:00Z">
              <w:r w:rsidRPr="001A2577" w:rsidDel="009A0D57">
                <w:rPr>
                  <w:rFonts w:ascii="Times New Roman" w:hAnsi="Times New Roman" w:cs="Times New Roman"/>
                  <w:sz w:val="20"/>
                  <w:szCs w:val="20"/>
                </w:rPr>
                <w:delText>density</w:delText>
              </w:r>
            </w:del>
            <w:ins w:id="740"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marginally reduced algal abundance; mayfly </w:t>
            </w:r>
            <w:del w:id="741" w:author="Thomas Collier Smith" w:date="2014-11-23T22:20:00Z">
              <w:r w:rsidRPr="001A2577" w:rsidDel="009A0D57">
                <w:rPr>
                  <w:rFonts w:ascii="Times New Roman" w:hAnsi="Times New Roman" w:cs="Times New Roman"/>
                  <w:sz w:val="20"/>
                  <w:szCs w:val="20"/>
                </w:rPr>
                <w:delText>density</w:delText>
              </w:r>
            </w:del>
            <w:ins w:id="742"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ha</w:t>
            </w:r>
            <w:del w:id="743" w:author="Thomas Collier Smith" w:date="2014-11-23T09:42:00Z">
              <w:r w:rsidRPr="001A2577" w:rsidDel="003916D3">
                <w:rPr>
                  <w:rFonts w:ascii="Times New Roman" w:hAnsi="Times New Roman" w:cs="Times New Roman"/>
                  <w:sz w:val="20"/>
                  <w:szCs w:val="20"/>
                </w:rPr>
                <w:delText>s</w:delText>
              </w:r>
            </w:del>
            <w:ins w:id="744" w:author="Thomas Collier Smith" w:date="2014-11-23T09:42:00Z">
              <w:r>
                <w:rPr>
                  <w:rFonts w:ascii="Times New Roman" w:hAnsi="Times New Roman" w:cs="Times New Roman"/>
                  <w:sz w:val="20"/>
                  <w:szCs w:val="20"/>
                </w:rPr>
                <w:t>d</w:t>
              </w:r>
            </w:ins>
            <w:r w:rsidRPr="001A2577">
              <w:rPr>
                <w:rFonts w:ascii="Times New Roman" w:hAnsi="Times New Roman" w:cs="Times New Roman"/>
                <w:sz w:val="20"/>
                <w:szCs w:val="20"/>
              </w:rPr>
              <w:t xml:space="preserve"> no </w:t>
            </w:r>
            <w:ins w:id="745" w:author="Thomas Collier Smith" w:date="2014-11-23T09:41:00Z">
              <w:r>
                <w:rPr>
                  <w:rFonts w:ascii="Times New Roman" w:hAnsi="Times New Roman" w:cs="Times New Roman"/>
                  <w:sz w:val="20"/>
                  <w:szCs w:val="20"/>
                </w:rPr>
                <w:t xml:space="preserve">significant </w:t>
              </w:r>
            </w:ins>
            <w:r w:rsidRPr="001A2577">
              <w:rPr>
                <w:rFonts w:ascii="Times New Roman" w:hAnsi="Times New Roman" w:cs="Times New Roman"/>
                <w:sz w:val="20"/>
                <w:szCs w:val="20"/>
              </w:rPr>
              <w:t>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Table 1,2; Fig 2, 3</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ins w:id="746" w:author="Thomas Collier Smith" w:date="2014-11-23T10:10:00Z">
              <w:r w:rsidRPr="001A2577">
                <w:rPr>
                  <w:rFonts w:ascii="Times New Roman" w:hAnsi="Times New Roman" w:cs="Times New Roman"/>
                  <w:sz w:val="20"/>
                  <w:szCs w:val="20"/>
                </w:rPr>
                <w:t>(F)</w:t>
              </w:r>
              <w:r>
                <w:rPr>
                  <w:rFonts w:ascii="Times New Roman" w:hAnsi="Times New Roman" w:cs="Times New Roman"/>
                  <w:sz w:val="20"/>
                  <w:szCs w:val="20"/>
                </w:rPr>
                <w:t xml:space="preserve"> </w:t>
              </w:r>
            </w:ins>
            <w:r w:rsidR="003916D3" w:rsidRPr="001A2577">
              <w:rPr>
                <w:rFonts w:ascii="Times New Roman" w:hAnsi="Times New Roman" w:cs="Times New Roman"/>
                <w:sz w:val="20"/>
                <w:szCs w:val="20"/>
              </w:rPr>
              <w:t xml:space="preserve">Algal abundance </w:t>
            </w:r>
            <w:del w:id="747" w:author="Thomas Collier Smith" w:date="2014-11-23T10:09:00Z">
              <w:r w:rsidR="003916D3" w:rsidRPr="001A2577" w:rsidDel="00C81DEB">
                <w:rPr>
                  <w:rFonts w:ascii="Times New Roman" w:hAnsi="Times New Roman" w:cs="Times New Roman"/>
                  <w:sz w:val="20"/>
                  <w:szCs w:val="20"/>
                </w:rPr>
                <w:delText>with respect to</w:delText>
              </w:r>
            </w:del>
            <w:ins w:id="748" w:author="Thomas Collier Smith" w:date="2014-11-23T10:09:00Z">
              <w:r>
                <w:rPr>
                  <w:rFonts w:ascii="Times New Roman" w:hAnsi="Times New Roman" w:cs="Times New Roman"/>
                  <w:sz w:val="20"/>
                  <w:szCs w:val="20"/>
                </w:rPr>
                <w:t>vs.</w:t>
              </w:r>
            </w:ins>
            <w:r w:rsidR="003916D3" w:rsidRPr="001A2577">
              <w:rPr>
                <w:rFonts w:ascii="Times New Roman" w:hAnsi="Times New Roman" w:cs="Times New Roman"/>
                <w:sz w:val="20"/>
                <w:szCs w:val="20"/>
              </w:rPr>
              <w:t xml:space="preserve"> grazer biomass</w:t>
            </w:r>
            <w:del w:id="749" w:author="Thomas Collier Smith" w:date="2014-11-23T09:42:00Z">
              <w:r w:rsidR="003916D3" w:rsidRPr="001A2577" w:rsidDel="003916D3">
                <w:rPr>
                  <w:rFonts w:ascii="Times New Roman" w:hAnsi="Times New Roman" w:cs="Times New Roman"/>
                  <w:sz w:val="20"/>
                  <w:szCs w:val="20"/>
                </w:rPr>
                <w:delText>es</w:delText>
              </w:r>
            </w:del>
            <w:r w:rsidR="003916D3" w:rsidRPr="001A2577">
              <w:rPr>
                <w:rFonts w:ascii="Times New Roman" w:hAnsi="Times New Roman" w:cs="Times New Roman"/>
                <w:sz w:val="20"/>
                <w:szCs w:val="20"/>
              </w:rPr>
              <w:t xml:space="preserve"> </w:t>
            </w:r>
            <w:del w:id="750" w:author="Thomas Collier Smith" w:date="2014-11-23T10:10:00Z">
              <w:r w:rsidR="003916D3" w:rsidRPr="001A2577" w:rsidDel="00C81DEB">
                <w:rPr>
                  <w:rFonts w:ascii="Times New Roman" w:hAnsi="Times New Roman" w:cs="Times New Roman"/>
                  <w:sz w:val="20"/>
                  <w:szCs w:val="20"/>
                </w:rPr>
                <w:delText>(F)</w:delText>
              </w:r>
            </w:del>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ins w:id="751" w:author="Thomas Collier Smith" w:date="2014-11-23T09:41:00Z">
              <w:r>
                <w:rPr>
                  <w:rFonts w:ascii="Times New Roman" w:hAnsi="Times New Roman" w:cs="Times New Roman"/>
                  <w:sz w:val="20"/>
                  <w:szCs w:val="20"/>
                </w:rPr>
                <w:t>biomass</w:t>
              </w:r>
            </w:ins>
            <w:del w:id="752" w:author="Thomas Collier Smith" w:date="2014-11-23T09:41:00Z">
              <w:r w:rsidRPr="001A2577" w:rsidDel="003916D3">
                <w:rPr>
                  <w:rFonts w:ascii="Times New Roman" w:hAnsi="Times New Roman" w:cs="Times New Roman"/>
                  <w:sz w:val="20"/>
                  <w:szCs w:val="20"/>
                </w:rPr>
                <w:delText>density</w:delText>
              </w:r>
            </w:del>
            <w:r w:rsidRPr="001A2577">
              <w:rPr>
                <w:rFonts w:ascii="Times New Roman" w:hAnsi="Times New Roman" w:cs="Times New Roman"/>
                <w:sz w:val="20"/>
                <w:szCs w:val="20"/>
              </w:rPr>
              <w:t xml:space="preserve"> marginally reduced algal abundance; mayfly </w:t>
            </w:r>
            <w:ins w:id="753" w:author="Thomas Collier Smith" w:date="2014-11-23T09:41:00Z">
              <w:r>
                <w:rPr>
                  <w:rFonts w:ascii="Times New Roman" w:hAnsi="Times New Roman" w:cs="Times New Roman"/>
                  <w:sz w:val="20"/>
                  <w:szCs w:val="20"/>
                </w:rPr>
                <w:t>biomass</w:t>
              </w:r>
            </w:ins>
            <w:del w:id="754" w:author="Thomas Collier Smith" w:date="2014-11-23T09:41:00Z">
              <w:r w:rsidRPr="001A2577" w:rsidDel="003916D3">
                <w:rPr>
                  <w:rFonts w:ascii="Times New Roman" w:hAnsi="Times New Roman" w:cs="Times New Roman"/>
                  <w:sz w:val="20"/>
                  <w:szCs w:val="20"/>
                </w:rPr>
                <w:delText>density</w:delText>
              </w:r>
            </w:del>
            <w:r w:rsidRPr="001A2577">
              <w:rPr>
                <w:rFonts w:ascii="Times New Roman" w:hAnsi="Times New Roman" w:cs="Times New Roman"/>
                <w:sz w:val="20"/>
                <w:szCs w:val="20"/>
              </w:rPr>
              <w:t xml:space="preserve"> ha</w:t>
            </w:r>
            <w:ins w:id="755" w:author="Thomas Collier Smith" w:date="2014-11-23T09:42:00Z">
              <w:r>
                <w:rPr>
                  <w:rFonts w:ascii="Times New Roman" w:hAnsi="Times New Roman" w:cs="Times New Roman"/>
                  <w:sz w:val="20"/>
                  <w:szCs w:val="20"/>
                </w:rPr>
                <w:t>d</w:t>
              </w:r>
            </w:ins>
            <w:del w:id="756" w:author="Thomas Collier Smith" w:date="2014-11-23T09:42:00Z">
              <w:r w:rsidRPr="001A2577" w:rsidDel="003916D3">
                <w:rPr>
                  <w:rFonts w:ascii="Times New Roman" w:hAnsi="Times New Roman" w:cs="Times New Roman"/>
                  <w:sz w:val="20"/>
                  <w:szCs w:val="20"/>
                </w:rPr>
                <w:delText>s</w:delText>
              </w:r>
            </w:del>
            <w:r w:rsidRPr="001A2577">
              <w:rPr>
                <w:rFonts w:ascii="Times New Roman" w:hAnsi="Times New Roman" w:cs="Times New Roman"/>
                <w:sz w:val="20"/>
                <w:szCs w:val="20"/>
              </w:rPr>
              <w:t xml:space="preserve">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Not shown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ins w:id="757" w:author="Thomas Collier Smith" w:date="2014-11-23T10:10:00Z">
              <w:r w:rsidRPr="001A2577">
                <w:rPr>
                  <w:rFonts w:ascii="Times New Roman" w:hAnsi="Times New Roman" w:cs="Times New Roman"/>
                  <w:sz w:val="20"/>
                  <w:szCs w:val="20"/>
                </w:rPr>
                <w:t>(F)</w:t>
              </w:r>
              <w:r>
                <w:rPr>
                  <w:rFonts w:ascii="Times New Roman" w:hAnsi="Times New Roman" w:cs="Times New Roman"/>
                  <w:sz w:val="20"/>
                  <w:szCs w:val="20"/>
                </w:rPr>
                <w:t xml:space="preserve"> </w:t>
              </w:r>
            </w:ins>
            <w:r w:rsidR="003916D3" w:rsidRPr="001A2577">
              <w:rPr>
                <w:rFonts w:ascii="Times New Roman" w:hAnsi="Times New Roman" w:cs="Times New Roman"/>
                <w:sz w:val="20"/>
                <w:szCs w:val="20"/>
              </w:rPr>
              <w:t xml:space="preserve">Algal abundance controlled for within-lake variation </w:t>
            </w:r>
            <w:del w:id="758" w:author="Thomas Collier Smith" w:date="2014-11-23T10:10:00Z">
              <w:r w:rsidR="003916D3" w:rsidRPr="001A2577" w:rsidDel="00C81DEB">
                <w:rPr>
                  <w:rFonts w:ascii="Times New Roman" w:hAnsi="Times New Roman" w:cs="Times New Roman"/>
                  <w:sz w:val="20"/>
                  <w:szCs w:val="20"/>
                </w:rPr>
                <w:delText>(F)</w:delText>
              </w:r>
            </w:del>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Mayfly </w:t>
            </w:r>
            <w:del w:id="759" w:author="Thomas Collier Smith" w:date="2014-11-23T22:20:00Z">
              <w:r w:rsidRPr="001A2577" w:rsidDel="009A0D57">
                <w:rPr>
                  <w:rFonts w:ascii="Times New Roman" w:hAnsi="Times New Roman" w:cs="Times New Roman"/>
                  <w:sz w:val="20"/>
                  <w:szCs w:val="20"/>
                </w:rPr>
                <w:delText>density</w:delText>
              </w:r>
            </w:del>
            <w:ins w:id="760"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reduced algal abundance; duration of experiment had a positive effect.  Tadpole </w:t>
            </w:r>
            <w:del w:id="761" w:author="Thomas Collier Smith" w:date="2014-11-23T22:20:00Z">
              <w:r w:rsidRPr="001A2577" w:rsidDel="009A0D57">
                <w:rPr>
                  <w:rFonts w:ascii="Times New Roman" w:hAnsi="Times New Roman" w:cs="Times New Roman"/>
                  <w:sz w:val="20"/>
                  <w:szCs w:val="20"/>
                </w:rPr>
                <w:delText>density</w:delText>
              </w:r>
            </w:del>
            <w:ins w:id="762"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has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Table 3,4; Fig 4</w:t>
            </w:r>
          </w:p>
        </w:tc>
      </w:tr>
      <w:tr w:rsidR="003916D3" w:rsidRPr="001A2577" w:rsidTr="003916D3">
        <w:trPr>
          <w:trHeight w:val="1008"/>
          <w:ins w:id="763" w:author="Thomas Collier Smith" w:date="2014-11-23T09:45:00Z"/>
        </w:trPr>
        <w:tc>
          <w:tcPr>
            <w:tcW w:w="2503" w:type="dxa"/>
            <w:vAlign w:val="center"/>
          </w:tcPr>
          <w:p w:rsidR="003916D3" w:rsidRPr="00F11FB2" w:rsidRDefault="00C81DEB" w:rsidP="00C81DEB">
            <w:pPr>
              <w:rPr>
                <w:ins w:id="764" w:author="Thomas Collier Smith" w:date="2014-11-23T09:45:00Z"/>
                <w:rFonts w:ascii="Times New Roman" w:hAnsi="Times New Roman" w:cs="Times New Roman"/>
                <w:sz w:val="20"/>
                <w:szCs w:val="20"/>
              </w:rPr>
            </w:pPr>
            <w:ins w:id="765" w:author="Thomas Collier Smith" w:date="2014-11-23T10:10:00Z">
              <w:r w:rsidRPr="001A2577">
                <w:rPr>
                  <w:rFonts w:ascii="Times New Roman" w:hAnsi="Times New Roman" w:cs="Times New Roman"/>
                  <w:sz w:val="20"/>
                  <w:szCs w:val="20"/>
                </w:rPr>
                <w:t>(M)</w:t>
              </w:r>
              <w:r>
                <w:rPr>
                  <w:rFonts w:ascii="Times New Roman" w:hAnsi="Times New Roman" w:cs="Times New Roman"/>
                  <w:sz w:val="20"/>
                  <w:szCs w:val="20"/>
                </w:rPr>
                <w:t xml:space="preserve"> </w:t>
              </w:r>
            </w:ins>
            <w:ins w:id="766" w:author="Thomas Collier Smith" w:date="2014-11-23T09:45:00Z">
              <w:r w:rsidR="003916D3" w:rsidRPr="001A2577">
                <w:rPr>
                  <w:rFonts w:ascii="Times New Roman" w:hAnsi="Times New Roman" w:cs="Times New Roman"/>
                  <w:sz w:val="20"/>
                  <w:szCs w:val="20"/>
                </w:rPr>
                <w:t xml:space="preserve">Algal abundance </w:t>
              </w:r>
            </w:ins>
            <w:ins w:id="767" w:author="Thomas Collier Smith" w:date="2014-11-23T10:08:00Z">
              <w:r>
                <w:rPr>
                  <w:rFonts w:ascii="Times New Roman" w:hAnsi="Times New Roman" w:cs="Times New Roman"/>
                  <w:sz w:val="20"/>
                  <w:szCs w:val="20"/>
                </w:rPr>
                <w:t>vs.</w:t>
              </w:r>
            </w:ins>
            <w:ins w:id="768" w:author="Thomas Collier Smith" w:date="2014-11-23T10:07:00Z">
              <w:r>
                <w:rPr>
                  <w:rFonts w:ascii="Times New Roman" w:hAnsi="Times New Roman" w:cs="Times New Roman"/>
                  <w:sz w:val="20"/>
                  <w:szCs w:val="20"/>
                </w:rPr>
                <w:t xml:space="preserve"> </w:t>
              </w:r>
            </w:ins>
            <w:ins w:id="769" w:author="Thomas Collier Smith" w:date="2014-11-23T09:45:00Z">
              <w:r w:rsidR="003916D3" w:rsidRPr="001A2577">
                <w:rPr>
                  <w:rFonts w:ascii="Times New Roman" w:hAnsi="Times New Roman" w:cs="Times New Roman"/>
                  <w:sz w:val="20"/>
                  <w:szCs w:val="20"/>
                </w:rPr>
                <w:t xml:space="preserve">grazer </w:t>
              </w:r>
            </w:ins>
            <w:ins w:id="770" w:author="Thomas Collier Smith" w:date="2014-11-23T10:07:00Z">
              <w:r>
                <w:rPr>
                  <w:rFonts w:ascii="Times New Roman" w:hAnsi="Times New Roman" w:cs="Times New Roman"/>
                  <w:sz w:val="20"/>
                  <w:szCs w:val="20"/>
                </w:rPr>
                <w:t>presence</w:t>
              </w:r>
            </w:ins>
          </w:p>
        </w:tc>
        <w:tc>
          <w:tcPr>
            <w:tcW w:w="4355" w:type="dxa"/>
            <w:vAlign w:val="center"/>
          </w:tcPr>
          <w:p w:rsidR="003916D3" w:rsidRPr="001A2577" w:rsidRDefault="003916D3" w:rsidP="003916D3">
            <w:pPr>
              <w:rPr>
                <w:ins w:id="771" w:author="Thomas Collier Smith" w:date="2014-11-23T09:45:00Z"/>
                <w:rFonts w:ascii="Times New Roman" w:hAnsi="Times New Roman" w:cs="Times New Roman"/>
                <w:sz w:val="20"/>
                <w:szCs w:val="20"/>
              </w:rPr>
            </w:pPr>
            <w:ins w:id="772" w:author="Thomas Collier Smith" w:date="2014-11-23T09:45:00Z">
              <w:r w:rsidRPr="001A2577">
                <w:rPr>
                  <w:rFonts w:ascii="Times New Roman" w:hAnsi="Times New Roman" w:cs="Times New Roman"/>
                  <w:sz w:val="20"/>
                  <w:szCs w:val="20"/>
                </w:rPr>
                <w:t>Tadpoles reduced algal abundance about 50%; mayfly presence had no effect</w:t>
              </w:r>
            </w:ins>
          </w:p>
        </w:tc>
        <w:tc>
          <w:tcPr>
            <w:tcW w:w="2610" w:type="dxa"/>
            <w:vAlign w:val="center"/>
          </w:tcPr>
          <w:p w:rsidR="003916D3" w:rsidRPr="001A2577" w:rsidRDefault="003916D3" w:rsidP="003916D3">
            <w:pPr>
              <w:jc w:val="center"/>
              <w:rPr>
                <w:ins w:id="773" w:author="Thomas Collier Smith" w:date="2014-11-23T09:45:00Z"/>
                <w:rFonts w:ascii="Times New Roman" w:hAnsi="Times New Roman" w:cs="Times New Roman"/>
                <w:sz w:val="20"/>
                <w:szCs w:val="20"/>
              </w:rPr>
            </w:pPr>
          </w:p>
        </w:tc>
      </w:tr>
      <w:tr w:rsidR="008158D6" w:rsidRPr="001A2577" w:rsidTr="00517CAE">
        <w:trPr>
          <w:trHeight w:val="1008"/>
          <w:ins w:id="774" w:author="Thomas Collier Smith" w:date="2014-11-23T09:52:00Z"/>
        </w:trPr>
        <w:tc>
          <w:tcPr>
            <w:tcW w:w="2503" w:type="dxa"/>
            <w:vAlign w:val="center"/>
          </w:tcPr>
          <w:p w:rsidR="008158D6" w:rsidRPr="00F11FB2" w:rsidRDefault="00C81DEB" w:rsidP="00C81DEB">
            <w:pPr>
              <w:rPr>
                <w:ins w:id="775" w:author="Thomas Collier Smith" w:date="2014-11-23T09:52:00Z"/>
                <w:rFonts w:ascii="Times New Roman" w:hAnsi="Times New Roman" w:cs="Times New Roman"/>
                <w:sz w:val="20"/>
                <w:szCs w:val="20"/>
              </w:rPr>
            </w:pPr>
            <w:ins w:id="776" w:author="Thomas Collier Smith" w:date="2014-11-23T10:10:00Z">
              <w:r w:rsidRPr="001A2577">
                <w:rPr>
                  <w:rFonts w:ascii="Times New Roman" w:hAnsi="Times New Roman" w:cs="Times New Roman"/>
                  <w:sz w:val="20"/>
                  <w:szCs w:val="20"/>
                </w:rPr>
                <w:t>(M)</w:t>
              </w:r>
              <w:r>
                <w:rPr>
                  <w:rFonts w:ascii="Times New Roman" w:hAnsi="Times New Roman" w:cs="Times New Roman"/>
                  <w:sz w:val="20"/>
                  <w:szCs w:val="20"/>
                </w:rPr>
                <w:t xml:space="preserve"> </w:t>
              </w:r>
            </w:ins>
            <w:ins w:id="777" w:author="Thomas Collier Smith" w:date="2014-11-23T09:52:00Z">
              <w:r w:rsidR="008158D6" w:rsidRPr="001A2577">
                <w:rPr>
                  <w:rFonts w:ascii="Times New Roman" w:hAnsi="Times New Roman" w:cs="Times New Roman"/>
                  <w:sz w:val="20"/>
                  <w:szCs w:val="20"/>
                </w:rPr>
                <w:t xml:space="preserve">Algal abundance </w:t>
              </w:r>
            </w:ins>
            <w:ins w:id="778" w:author="Thomas Collier Smith" w:date="2014-11-23T10:08:00Z">
              <w:r>
                <w:rPr>
                  <w:rFonts w:ascii="Times New Roman" w:hAnsi="Times New Roman" w:cs="Times New Roman"/>
                  <w:sz w:val="20"/>
                  <w:szCs w:val="20"/>
                </w:rPr>
                <w:t>vs.</w:t>
              </w:r>
            </w:ins>
            <w:ins w:id="779" w:author="Thomas Collier Smith" w:date="2014-11-23T09:52:00Z">
              <w:r w:rsidR="008158D6" w:rsidRPr="001A2577">
                <w:rPr>
                  <w:rFonts w:ascii="Times New Roman" w:hAnsi="Times New Roman" w:cs="Times New Roman"/>
                  <w:sz w:val="20"/>
                  <w:szCs w:val="20"/>
                </w:rPr>
                <w:t xml:space="preserve"> tadpole presen</w:t>
              </w:r>
              <w:r>
                <w:rPr>
                  <w:rFonts w:ascii="Times New Roman" w:hAnsi="Times New Roman" w:cs="Times New Roman"/>
                  <w:sz w:val="20"/>
                  <w:szCs w:val="20"/>
                </w:rPr>
                <w:t>ce-absence and mayfly abundance</w:t>
              </w:r>
            </w:ins>
          </w:p>
        </w:tc>
        <w:tc>
          <w:tcPr>
            <w:tcW w:w="4355" w:type="dxa"/>
            <w:vAlign w:val="center"/>
          </w:tcPr>
          <w:p w:rsidR="008158D6" w:rsidRPr="001A2577" w:rsidRDefault="008158D6" w:rsidP="00517CAE">
            <w:pPr>
              <w:rPr>
                <w:ins w:id="780" w:author="Thomas Collier Smith" w:date="2014-11-23T09:52:00Z"/>
                <w:rFonts w:ascii="Times New Roman" w:hAnsi="Times New Roman" w:cs="Times New Roman"/>
                <w:sz w:val="20"/>
                <w:szCs w:val="20"/>
              </w:rPr>
            </w:pPr>
            <w:ins w:id="781" w:author="Thomas Collier Smith" w:date="2014-11-23T09:52:00Z">
              <w:r w:rsidRPr="001A2577">
                <w:rPr>
                  <w:rFonts w:ascii="Times New Roman" w:hAnsi="Times New Roman" w:cs="Times New Roman"/>
                  <w:sz w:val="20"/>
                  <w:szCs w:val="20"/>
                </w:rPr>
                <w:t>Mayflies reduced algal abundance, but only when tadpoles were present</w:t>
              </w:r>
            </w:ins>
          </w:p>
        </w:tc>
        <w:tc>
          <w:tcPr>
            <w:tcW w:w="2610" w:type="dxa"/>
            <w:vAlign w:val="center"/>
          </w:tcPr>
          <w:p w:rsidR="008158D6" w:rsidRPr="001A2577" w:rsidRDefault="008158D6" w:rsidP="00517CAE">
            <w:pPr>
              <w:jc w:val="center"/>
              <w:rPr>
                <w:ins w:id="782" w:author="Thomas Collier Smith" w:date="2014-11-23T09:52:00Z"/>
                <w:rFonts w:ascii="Times New Roman" w:hAnsi="Times New Roman" w:cs="Times New Roman"/>
                <w:sz w:val="20"/>
                <w:szCs w:val="20"/>
              </w:rPr>
            </w:pPr>
          </w:p>
        </w:tc>
      </w:tr>
      <w:tr w:rsidR="008158D6" w:rsidRPr="001A2577" w:rsidTr="00517CAE">
        <w:trPr>
          <w:trHeight w:val="1008"/>
          <w:ins w:id="783" w:author="Thomas Collier Smith" w:date="2014-11-23T09:52:00Z"/>
        </w:trPr>
        <w:tc>
          <w:tcPr>
            <w:tcW w:w="2503" w:type="dxa"/>
            <w:vAlign w:val="center"/>
          </w:tcPr>
          <w:p w:rsidR="008158D6" w:rsidRPr="00F11FB2" w:rsidRDefault="00C81DEB" w:rsidP="00C81DEB">
            <w:pPr>
              <w:rPr>
                <w:ins w:id="784" w:author="Thomas Collier Smith" w:date="2014-11-23T09:52:00Z"/>
                <w:rFonts w:ascii="Times New Roman" w:hAnsi="Times New Roman" w:cs="Times New Roman"/>
                <w:sz w:val="20"/>
                <w:szCs w:val="20"/>
              </w:rPr>
            </w:pPr>
            <w:ins w:id="785" w:author="Thomas Collier Smith" w:date="2014-11-23T10:11:00Z">
              <w:r w:rsidRPr="001A2577">
                <w:rPr>
                  <w:rFonts w:ascii="Times New Roman" w:hAnsi="Times New Roman" w:cs="Times New Roman"/>
                  <w:sz w:val="20"/>
                  <w:szCs w:val="20"/>
                </w:rPr>
                <w:t>(M)</w:t>
              </w:r>
              <w:r>
                <w:rPr>
                  <w:rFonts w:ascii="Times New Roman" w:hAnsi="Times New Roman" w:cs="Times New Roman"/>
                  <w:sz w:val="20"/>
                  <w:szCs w:val="20"/>
                </w:rPr>
                <w:t xml:space="preserve"> </w:t>
              </w:r>
            </w:ins>
            <w:ins w:id="786" w:author="Thomas Collier Smith" w:date="2014-11-23T09:52:00Z">
              <w:r w:rsidR="008158D6" w:rsidRPr="001A2577">
                <w:rPr>
                  <w:rFonts w:ascii="Times New Roman" w:hAnsi="Times New Roman" w:cs="Times New Roman"/>
                  <w:sz w:val="20"/>
                  <w:szCs w:val="20"/>
                </w:rPr>
                <w:t xml:space="preserve">Algal growth rate </w:t>
              </w:r>
            </w:ins>
            <w:ins w:id="787" w:author="Thomas Collier Smith" w:date="2014-11-23T10:08:00Z">
              <w:r>
                <w:rPr>
                  <w:rFonts w:ascii="Times New Roman" w:hAnsi="Times New Roman" w:cs="Times New Roman"/>
                  <w:sz w:val="20"/>
                  <w:szCs w:val="20"/>
                </w:rPr>
                <w:t>vs.</w:t>
              </w:r>
            </w:ins>
            <w:ins w:id="788" w:author="Thomas Collier Smith" w:date="2014-11-23T09:52:00Z">
              <w:r w:rsidR="008158D6" w:rsidRPr="001A2577">
                <w:rPr>
                  <w:rFonts w:ascii="Times New Roman" w:hAnsi="Times New Roman" w:cs="Times New Roman"/>
                  <w:sz w:val="20"/>
                  <w:szCs w:val="20"/>
                </w:rPr>
                <w:t xml:space="preserve"> grazer </w:t>
              </w:r>
            </w:ins>
            <w:ins w:id="789" w:author="Thomas Collier Smith" w:date="2014-11-23T10:08:00Z">
              <w:r>
                <w:rPr>
                  <w:rFonts w:ascii="Times New Roman" w:hAnsi="Times New Roman" w:cs="Times New Roman"/>
                  <w:sz w:val="20"/>
                  <w:szCs w:val="20"/>
                </w:rPr>
                <w:t>presence</w:t>
              </w:r>
            </w:ins>
          </w:p>
        </w:tc>
        <w:tc>
          <w:tcPr>
            <w:tcW w:w="4355" w:type="dxa"/>
            <w:vAlign w:val="center"/>
          </w:tcPr>
          <w:p w:rsidR="008158D6" w:rsidRPr="001A2577" w:rsidRDefault="008158D6" w:rsidP="00517CAE">
            <w:pPr>
              <w:rPr>
                <w:ins w:id="790" w:author="Thomas Collier Smith" w:date="2014-11-23T09:52:00Z"/>
                <w:rFonts w:ascii="Times New Roman" w:hAnsi="Times New Roman" w:cs="Times New Roman"/>
                <w:sz w:val="20"/>
                <w:szCs w:val="20"/>
              </w:rPr>
            </w:pPr>
            <w:ins w:id="791" w:author="Thomas Collier Smith" w:date="2014-11-23T09:52:00Z">
              <w:r w:rsidRPr="001A2577">
                <w:rPr>
                  <w:rFonts w:ascii="Times New Roman" w:hAnsi="Times New Roman" w:cs="Times New Roman"/>
                  <w:sz w:val="20"/>
                  <w:szCs w:val="20"/>
                </w:rPr>
                <w:t>Algal growth rates did not differ among grazer treatments</w:t>
              </w:r>
            </w:ins>
          </w:p>
        </w:tc>
        <w:tc>
          <w:tcPr>
            <w:tcW w:w="2610" w:type="dxa"/>
            <w:vAlign w:val="center"/>
          </w:tcPr>
          <w:p w:rsidR="008158D6" w:rsidRPr="001A2577" w:rsidRDefault="008158D6" w:rsidP="00517CAE">
            <w:pPr>
              <w:jc w:val="center"/>
              <w:rPr>
                <w:ins w:id="792" w:author="Thomas Collier Smith" w:date="2014-11-23T09:52:00Z"/>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ins w:id="793" w:author="Thomas Collier Smith" w:date="2014-11-23T10:11:00Z">
              <w:r w:rsidRPr="001A2577">
                <w:rPr>
                  <w:rFonts w:ascii="Times New Roman" w:hAnsi="Times New Roman" w:cs="Times New Roman"/>
                  <w:sz w:val="20"/>
                  <w:szCs w:val="20"/>
                </w:rPr>
                <w:t>(F)</w:t>
              </w:r>
              <w:r>
                <w:rPr>
                  <w:rFonts w:ascii="Times New Roman" w:hAnsi="Times New Roman" w:cs="Times New Roman"/>
                  <w:sz w:val="20"/>
                  <w:szCs w:val="20"/>
                </w:rPr>
                <w:t xml:space="preserve"> </w:t>
              </w:r>
            </w:ins>
            <w:r w:rsidR="003916D3" w:rsidRPr="001A2577">
              <w:rPr>
                <w:rFonts w:ascii="Times New Roman" w:hAnsi="Times New Roman" w:cs="Times New Roman"/>
                <w:sz w:val="20"/>
                <w:szCs w:val="20"/>
              </w:rPr>
              <w:t xml:space="preserve">Mayfly length, with respect to grazer </w:t>
            </w:r>
            <w:del w:id="794" w:author="Thomas Collier Smith" w:date="2014-11-23T22:20:00Z">
              <w:r w:rsidR="003916D3" w:rsidRPr="001A2577" w:rsidDel="009A0D57">
                <w:rPr>
                  <w:rFonts w:ascii="Times New Roman" w:hAnsi="Times New Roman" w:cs="Times New Roman"/>
                  <w:sz w:val="20"/>
                  <w:szCs w:val="20"/>
                </w:rPr>
                <w:delText>density</w:delText>
              </w:r>
            </w:del>
            <w:ins w:id="795" w:author="Thomas Collier Smith" w:date="2014-11-23T22:20:00Z">
              <w:r w:rsidR="009A0D57">
                <w:rPr>
                  <w:rFonts w:ascii="Times New Roman" w:hAnsi="Times New Roman" w:cs="Times New Roman"/>
                  <w:sz w:val="20"/>
                  <w:szCs w:val="20"/>
                </w:rPr>
                <w:t>abundance</w:t>
              </w:r>
            </w:ins>
            <w:del w:id="796" w:author="Thomas Collier Smith" w:date="2014-11-23T10:11:00Z">
              <w:r w:rsidR="003916D3" w:rsidRPr="001A2577" w:rsidDel="00C81DEB">
                <w:rPr>
                  <w:rFonts w:ascii="Times New Roman" w:hAnsi="Times New Roman" w:cs="Times New Roman"/>
                  <w:sz w:val="20"/>
                  <w:szCs w:val="20"/>
                </w:rPr>
                <w:delText xml:space="preserve"> (F)</w:delText>
              </w:r>
            </w:del>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Both tadpole and mayfly </w:t>
            </w:r>
            <w:del w:id="797" w:author="Thomas Collier Smith" w:date="2014-11-23T22:20:00Z">
              <w:r w:rsidRPr="001A2577" w:rsidDel="009A0D57">
                <w:rPr>
                  <w:rFonts w:ascii="Times New Roman" w:hAnsi="Times New Roman" w:cs="Times New Roman"/>
                  <w:sz w:val="20"/>
                  <w:szCs w:val="20"/>
                </w:rPr>
                <w:delText>density</w:delText>
              </w:r>
            </w:del>
            <w:ins w:id="798"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reduced mayfly body length.</w:t>
            </w:r>
          </w:p>
        </w:tc>
        <w:tc>
          <w:tcPr>
            <w:tcW w:w="2610" w:type="dxa"/>
            <w:vAlign w:val="center"/>
          </w:tcPr>
          <w:p w:rsidR="003916D3" w:rsidRPr="001A2577" w:rsidRDefault="003916D3" w:rsidP="003916D3">
            <w:pPr>
              <w:jc w:val="center"/>
              <w:rPr>
                <w:rFonts w:ascii="Times New Roman" w:hAnsi="Times New Roman" w:cs="Times New Roman"/>
                <w:sz w:val="20"/>
                <w:szCs w:val="20"/>
              </w:rPr>
            </w:pPr>
            <w:del w:id="799" w:author="Thomas Collier Smith" w:date="2014-11-23T10:12:00Z">
              <w:r w:rsidRPr="001A2577" w:rsidDel="00C81DEB">
                <w:rPr>
                  <w:rFonts w:ascii="Times New Roman" w:hAnsi="Times New Roman" w:cs="Times New Roman"/>
                  <w:sz w:val="20"/>
                  <w:szCs w:val="20"/>
                </w:rPr>
                <w:delText>Table 5; Figure 5</w:delText>
              </w:r>
            </w:del>
          </w:p>
        </w:tc>
      </w:tr>
      <w:tr w:rsidR="008158D6" w:rsidRPr="001A2577" w:rsidTr="003916D3">
        <w:trPr>
          <w:trHeight w:val="1008"/>
          <w:ins w:id="800" w:author="Thomas Collier Smith" w:date="2014-11-23T09:48:00Z"/>
        </w:trPr>
        <w:tc>
          <w:tcPr>
            <w:tcW w:w="2503" w:type="dxa"/>
            <w:vAlign w:val="center"/>
          </w:tcPr>
          <w:p w:rsidR="008158D6" w:rsidRPr="001A2577" w:rsidRDefault="00C81DEB" w:rsidP="00C81DEB">
            <w:pPr>
              <w:rPr>
                <w:ins w:id="801" w:author="Thomas Collier Smith" w:date="2014-11-23T09:48:00Z"/>
                <w:rFonts w:ascii="Times New Roman" w:hAnsi="Times New Roman" w:cs="Times New Roman"/>
                <w:sz w:val="20"/>
                <w:szCs w:val="20"/>
              </w:rPr>
            </w:pPr>
            <w:ins w:id="802" w:author="Thomas Collier Smith" w:date="2014-11-23T10:11:00Z">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ins>
            <w:ins w:id="803" w:author="Thomas Collier Smith" w:date="2014-11-23T09:49:00Z">
              <w:r w:rsidR="008158D6" w:rsidRPr="001A2577">
                <w:rPr>
                  <w:rFonts w:ascii="Times New Roman" w:hAnsi="Times New Roman" w:cs="Times New Roman"/>
                  <w:sz w:val="20"/>
                  <w:szCs w:val="20"/>
                </w:rPr>
                <w:t>Mayfly length, w</w:t>
              </w:r>
              <w:r w:rsidR="008158D6">
                <w:rPr>
                  <w:rFonts w:ascii="Times New Roman" w:hAnsi="Times New Roman" w:cs="Times New Roman"/>
                  <w:sz w:val="20"/>
                  <w:szCs w:val="20"/>
                </w:rPr>
                <w:t xml:space="preserve">ith respect to </w:t>
              </w:r>
            </w:ins>
            <w:ins w:id="804" w:author="Thomas Collier Smith" w:date="2014-11-23T09:55:00Z">
              <w:r w:rsidR="008158D6">
                <w:rPr>
                  <w:rFonts w:ascii="Times New Roman" w:hAnsi="Times New Roman" w:cs="Times New Roman"/>
                  <w:sz w:val="20"/>
                  <w:szCs w:val="20"/>
                </w:rPr>
                <w:t>tadpole presence</w:t>
              </w:r>
            </w:ins>
            <w:ins w:id="805" w:author="Thomas Collier Smith" w:date="2014-11-23T09:49:00Z">
              <w:r>
                <w:rPr>
                  <w:rFonts w:ascii="Times New Roman" w:hAnsi="Times New Roman" w:cs="Times New Roman"/>
                  <w:sz w:val="20"/>
                  <w:szCs w:val="20"/>
                </w:rPr>
                <w:t xml:space="preserve"> </w:t>
              </w:r>
            </w:ins>
            <w:ins w:id="806" w:author="Thomas Collier Smith" w:date="2014-11-23T22:20:00Z">
              <w:r w:rsidR="009A0D57">
                <w:rPr>
                  <w:rFonts w:ascii="Times New Roman" w:hAnsi="Times New Roman" w:cs="Times New Roman"/>
                  <w:sz w:val="20"/>
                  <w:szCs w:val="20"/>
                </w:rPr>
                <w:t>abundance</w:t>
              </w:r>
            </w:ins>
          </w:p>
        </w:tc>
        <w:tc>
          <w:tcPr>
            <w:tcW w:w="4355" w:type="dxa"/>
            <w:vAlign w:val="center"/>
          </w:tcPr>
          <w:p w:rsidR="008158D6" w:rsidRPr="001A2577" w:rsidRDefault="008158D6" w:rsidP="003916D3">
            <w:pPr>
              <w:rPr>
                <w:ins w:id="807" w:author="Thomas Collier Smith" w:date="2014-11-23T09:48:00Z"/>
                <w:rFonts w:ascii="Times New Roman" w:hAnsi="Times New Roman" w:cs="Times New Roman"/>
                <w:sz w:val="20"/>
                <w:szCs w:val="20"/>
              </w:rPr>
            </w:pPr>
            <w:ins w:id="808" w:author="Thomas Collier Smith" w:date="2014-11-23T09:55:00Z">
              <w:r>
                <w:rPr>
                  <w:rFonts w:ascii="Times New Roman" w:hAnsi="Times New Roman" w:cs="Times New Roman"/>
                  <w:sz w:val="20"/>
                  <w:szCs w:val="20"/>
                </w:rPr>
                <w:t>Tadpole presence reduced mayfly length</w:t>
              </w:r>
            </w:ins>
          </w:p>
        </w:tc>
        <w:tc>
          <w:tcPr>
            <w:tcW w:w="2610" w:type="dxa"/>
            <w:vAlign w:val="center"/>
          </w:tcPr>
          <w:p w:rsidR="008158D6" w:rsidRPr="001A2577" w:rsidRDefault="008158D6" w:rsidP="003916D3">
            <w:pPr>
              <w:jc w:val="center"/>
              <w:rPr>
                <w:ins w:id="809" w:author="Thomas Collier Smith" w:date="2014-11-23T09:48:00Z"/>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ins w:id="810" w:author="Thomas Collier Smith" w:date="2014-11-23T10:11:00Z">
              <w:r w:rsidRPr="001A2577">
                <w:rPr>
                  <w:rFonts w:ascii="Times New Roman" w:hAnsi="Times New Roman" w:cs="Times New Roman"/>
                  <w:sz w:val="20"/>
                  <w:szCs w:val="20"/>
                </w:rPr>
                <w:t>(F)</w:t>
              </w:r>
              <w:r>
                <w:rPr>
                  <w:rFonts w:ascii="Times New Roman" w:hAnsi="Times New Roman" w:cs="Times New Roman"/>
                  <w:sz w:val="20"/>
                  <w:szCs w:val="20"/>
                </w:rPr>
                <w:t xml:space="preserve"> </w:t>
              </w:r>
            </w:ins>
            <w:r w:rsidR="003916D3" w:rsidRPr="001A2577">
              <w:rPr>
                <w:rFonts w:ascii="Times New Roman" w:hAnsi="Times New Roman" w:cs="Times New Roman"/>
                <w:sz w:val="20"/>
                <w:szCs w:val="20"/>
              </w:rPr>
              <w:t>Tadpole biomass</w:t>
            </w:r>
            <w:del w:id="811" w:author="Thomas Collier Smith" w:date="2014-11-23T09:43:00Z">
              <w:r w:rsidR="003916D3" w:rsidRPr="001A2577" w:rsidDel="003916D3">
                <w:rPr>
                  <w:rFonts w:ascii="Times New Roman" w:hAnsi="Times New Roman" w:cs="Times New Roman"/>
                  <w:sz w:val="20"/>
                  <w:szCs w:val="20"/>
                </w:rPr>
                <w:delText xml:space="preserve"> </w:delText>
              </w:r>
            </w:del>
            <w:r w:rsidR="003916D3" w:rsidRPr="001A2577">
              <w:rPr>
                <w:rFonts w:ascii="Times New Roman" w:hAnsi="Times New Roman" w:cs="Times New Roman"/>
                <w:sz w:val="20"/>
                <w:szCs w:val="20"/>
              </w:rPr>
              <w:t xml:space="preserve">, with respect to grazer </w:t>
            </w:r>
            <w:del w:id="812" w:author="Thomas Collier Smith" w:date="2014-11-23T22:20:00Z">
              <w:r w:rsidR="003916D3" w:rsidRPr="001A2577" w:rsidDel="009A0D57">
                <w:rPr>
                  <w:rFonts w:ascii="Times New Roman" w:hAnsi="Times New Roman" w:cs="Times New Roman"/>
                  <w:sz w:val="20"/>
                  <w:szCs w:val="20"/>
                </w:rPr>
                <w:delText>density</w:delText>
              </w:r>
            </w:del>
            <w:ins w:id="813" w:author="Thomas Collier Smith" w:date="2014-11-23T22:20:00Z">
              <w:r w:rsidR="009A0D57">
                <w:rPr>
                  <w:rFonts w:ascii="Times New Roman" w:hAnsi="Times New Roman" w:cs="Times New Roman"/>
                  <w:sz w:val="20"/>
                  <w:szCs w:val="20"/>
                </w:rPr>
                <w:t>abundance</w:t>
              </w:r>
            </w:ins>
            <w:r w:rsidR="003916D3" w:rsidRPr="001A2577">
              <w:rPr>
                <w:rFonts w:ascii="Times New Roman" w:hAnsi="Times New Roman" w:cs="Times New Roman"/>
                <w:sz w:val="20"/>
                <w:szCs w:val="20"/>
              </w:rPr>
              <w:t xml:space="preserve"> </w:t>
            </w:r>
            <w:del w:id="814" w:author="Thomas Collier Smith" w:date="2014-11-23T10:11:00Z">
              <w:r w:rsidR="003916D3" w:rsidRPr="001A2577" w:rsidDel="00C81DEB">
                <w:rPr>
                  <w:rFonts w:ascii="Times New Roman" w:hAnsi="Times New Roman" w:cs="Times New Roman"/>
                  <w:sz w:val="20"/>
                  <w:szCs w:val="20"/>
                </w:rPr>
                <w:delText>(F)</w:delText>
              </w:r>
            </w:del>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del w:id="815" w:author="Thomas Collier Smith" w:date="2014-11-23T22:20:00Z">
              <w:r w:rsidRPr="001A2577" w:rsidDel="009A0D57">
                <w:rPr>
                  <w:rFonts w:ascii="Times New Roman" w:hAnsi="Times New Roman" w:cs="Times New Roman"/>
                  <w:sz w:val="20"/>
                  <w:szCs w:val="20"/>
                </w:rPr>
                <w:delText>density</w:delText>
              </w:r>
            </w:del>
            <w:ins w:id="816" w:author="Thomas Collier Smith" w:date="2014-11-23T22:20:00Z">
              <w:r w:rsidR="009A0D57">
                <w:rPr>
                  <w:rFonts w:ascii="Times New Roman" w:hAnsi="Times New Roman" w:cs="Times New Roman"/>
                  <w:sz w:val="20"/>
                  <w:szCs w:val="20"/>
                </w:rPr>
                <w:t>abundance</w:t>
              </w:r>
            </w:ins>
            <w:r w:rsidRPr="001A2577">
              <w:rPr>
                <w:rFonts w:ascii="Times New Roman" w:hAnsi="Times New Roman" w:cs="Times New Roman"/>
                <w:sz w:val="20"/>
                <w:szCs w:val="20"/>
              </w:rPr>
              <w:t xml:space="preserve"> increased tadpole biomass, but only in one lake.  Mayflies had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del w:id="817" w:author="Thomas Collier Smith" w:date="2014-11-23T10:12:00Z">
              <w:r w:rsidRPr="001A2577" w:rsidDel="00C81DEB">
                <w:rPr>
                  <w:rFonts w:ascii="Times New Roman" w:hAnsi="Times New Roman" w:cs="Times New Roman"/>
                  <w:sz w:val="20"/>
                  <w:szCs w:val="20"/>
                </w:rPr>
                <w:delText>Table 6, 7; Figure 6</w:delText>
              </w:r>
            </w:del>
          </w:p>
        </w:tc>
      </w:tr>
      <w:tr w:rsidR="008158D6" w:rsidRPr="001A2577" w:rsidTr="003916D3">
        <w:trPr>
          <w:trHeight w:val="1008"/>
          <w:ins w:id="818" w:author="Thomas Collier Smith" w:date="2014-11-23T09:48:00Z"/>
        </w:trPr>
        <w:tc>
          <w:tcPr>
            <w:tcW w:w="2503" w:type="dxa"/>
            <w:vAlign w:val="center"/>
          </w:tcPr>
          <w:p w:rsidR="008158D6" w:rsidRPr="001A2577" w:rsidRDefault="00C81DEB" w:rsidP="00C81DEB">
            <w:pPr>
              <w:rPr>
                <w:ins w:id="819" w:author="Thomas Collier Smith" w:date="2014-11-23T09:48:00Z"/>
                <w:rFonts w:ascii="Times New Roman" w:hAnsi="Times New Roman" w:cs="Times New Roman"/>
                <w:sz w:val="20"/>
                <w:szCs w:val="20"/>
              </w:rPr>
            </w:pPr>
            <w:ins w:id="820" w:author="Thomas Collier Smith" w:date="2014-11-23T10:11:00Z">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ins>
            <w:ins w:id="821" w:author="Thomas Collier Smith" w:date="2014-11-23T09:48:00Z">
              <w:r w:rsidR="008158D6" w:rsidRPr="001A2577">
                <w:rPr>
                  <w:rFonts w:ascii="Times New Roman" w:hAnsi="Times New Roman" w:cs="Times New Roman"/>
                  <w:sz w:val="20"/>
                  <w:szCs w:val="20"/>
                </w:rPr>
                <w:t>Tadpole biomass, w</w:t>
              </w:r>
              <w:r w:rsidR="008158D6">
                <w:rPr>
                  <w:rFonts w:ascii="Times New Roman" w:hAnsi="Times New Roman" w:cs="Times New Roman"/>
                  <w:sz w:val="20"/>
                  <w:szCs w:val="20"/>
                </w:rPr>
                <w:t xml:space="preserve">ith respect to mayfly presence </w:t>
              </w:r>
            </w:ins>
          </w:p>
        </w:tc>
        <w:tc>
          <w:tcPr>
            <w:tcW w:w="4355" w:type="dxa"/>
            <w:vAlign w:val="center"/>
          </w:tcPr>
          <w:p w:rsidR="008158D6" w:rsidRPr="001A2577" w:rsidRDefault="008158D6" w:rsidP="003916D3">
            <w:pPr>
              <w:rPr>
                <w:ins w:id="822" w:author="Thomas Collier Smith" w:date="2014-11-23T09:48:00Z"/>
                <w:rFonts w:ascii="Times New Roman" w:hAnsi="Times New Roman" w:cs="Times New Roman"/>
                <w:sz w:val="20"/>
                <w:szCs w:val="20"/>
              </w:rPr>
            </w:pPr>
            <w:ins w:id="823" w:author="Thomas Collier Smith" w:date="2014-11-23T09:55:00Z">
              <w:r>
                <w:rPr>
                  <w:rFonts w:ascii="Times New Roman" w:hAnsi="Times New Roman" w:cs="Times New Roman"/>
                  <w:sz w:val="20"/>
                  <w:szCs w:val="20"/>
                </w:rPr>
                <w:t>No effect of mayfly presence on tadpole biomass</w:t>
              </w:r>
            </w:ins>
          </w:p>
        </w:tc>
        <w:tc>
          <w:tcPr>
            <w:tcW w:w="2610" w:type="dxa"/>
            <w:vAlign w:val="center"/>
          </w:tcPr>
          <w:p w:rsidR="008158D6" w:rsidRPr="001A2577" w:rsidRDefault="008158D6" w:rsidP="003916D3">
            <w:pPr>
              <w:jc w:val="center"/>
              <w:rPr>
                <w:ins w:id="824" w:author="Thomas Collier Smith" w:date="2014-11-23T09:48:00Z"/>
                <w:rFonts w:ascii="Times New Roman" w:hAnsi="Times New Roman" w:cs="Times New Roman"/>
                <w:sz w:val="20"/>
                <w:szCs w:val="20"/>
              </w:rPr>
            </w:pPr>
          </w:p>
        </w:tc>
      </w:tr>
    </w:tbl>
    <w:p w:rsidR="003916D3" w:rsidRDefault="003916D3" w:rsidP="003916D3">
      <w:pPr>
        <w:ind w:right="360"/>
        <w:rPr>
          <w:ins w:id="825" w:author="Thomas Collier Smith" w:date="2014-11-23T09:39:00Z"/>
          <w:rFonts w:ascii="Times New Roman" w:hAnsi="Times New Roman" w:cs="Times New Roman"/>
          <w:sz w:val="24"/>
          <w:szCs w:val="20"/>
        </w:rPr>
      </w:pPr>
      <w:proofErr w:type="gramStart"/>
      <w:r w:rsidRPr="001A2577">
        <w:rPr>
          <w:rFonts w:ascii="Times New Roman" w:hAnsi="Times New Roman" w:cs="Times New Roman"/>
          <w:sz w:val="24"/>
          <w:szCs w:val="20"/>
        </w:rPr>
        <w:t>Table 1</w:t>
      </w:r>
      <w:del w:id="826" w:author="Thomas Collier Smith" w:date="2014-11-23T09:41:00Z">
        <w:r w:rsidRPr="001A2577" w:rsidDel="003916D3">
          <w:rPr>
            <w:rFonts w:ascii="Times New Roman" w:hAnsi="Times New Roman" w:cs="Times New Roman"/>
            <w:sz w:val="24"/>
            <w:szCs w:val="20"/>
          </w:rPr>
          <w:delText>0</w:delText>
        </w:r>
      </w:del>
      <w:r w:rsidRPr="001A2577">
        <w:rPr>
          <w:rFonts w:ascii="Times New Roman" w:hAnsi="Times New Roman" w:cs="Times New Roman"/>
          <w:sz w:val="24"/>
          <w:szCs w:val="20"/>
        </w:rPr>
        <w:t>.</w:t>
      </w:r>
      <w:proofErr w:type="gramEnd"/>
      <w:r w:rsidRPr="001A2577">
        <w:rPr>
          <w:rFonts w:ascii="Times New Roman" w:hAnsi="Times New Roman" w:cs="Times New Roman"/>
          <w:sz w:val="24"/>
          <w:szCs w:val="20"/>
        </w:rPr>
        <w:t xml:space="preserve">  Guide to response variables analyzed, summary of results, and location in manuscript.  The relevant experiment is indicated with the letter (F) field enclosure experiment in lakes in Kings Canyon National Park or (M) mesocosm experiment at Sierra Nevada Aquatic Research Laboratory.  </w:t>
      </w:r>
    </w:p>
    <w:p w:rsidR="003916D3" w:rsidRDefault="003916D3">
      <w:pPr>
        <w:rPr>
          <w:ins w:id="827" w:author="Thomas Collier Smith" w:date="2014-11-23T09:39:00Z"/>
          <w:rFonts w:ascii="Times New Roman" w:hAnsi="Times New Roman" w:cs="Times New Roman"/>
          <w:sz w:val="24"/>
          <w:szCs w:val="20"/>
        </w:rPr>
      </w:pPr>
      <w:ins w:id="828" w:author="Thomas Collier Smith" w:date="2014-11-23T09:39:00Z">
        <w:r>
          <w:rPr>
            <w:rFonts w:ascii="Times New Roman" w:hAnsi="Times New Roman" w:cs="Times New Roman"/>
            <w:sz w:val="24"/>
            <w:szCs w:val="20"/>
          </w:rPr>
          <w:br w:type="page"/>
        </w:r>
      </w:ins>
    </w:p>
    <w:p w:rsidR="003916D3" w:rsidRPr="001A2577" w:rsidDel="003916D3" w:rsidRDefault="003916D3" w:rsidP="003916D3">
      <w:pPr>
        <w:ind w:right="360"/>
        <w:rPr>
          <w:del w:id="829" w:author="Thomas Collier Smith" w:date="2014-11-23T09:39:00Z"/>
          <w:rFonts w:ascii="Times New Roman" w:hAnsi="Times New Roman" w:cs="Times New Roman"/>
          <w:sz w:val="24"/>
          <w:szCs w:val="20"/>
        </w:rPr>
      </w:pPr>
    </w:p>
    <w:p w:rsidR="003916D3" w:rsidRPr="00FC3248" w:rsidDel="003916D3" w:rsidRDefault="003916D3" w:rsidP="008D3EF6">
      <w:pPr>
        <w:spacing w:line="480" w:lineRule="auto"/>
        <w:ind w:right="360" w:firstLine="720"/>
        <w:jc w:val="center"/>
        <w:rPr>
          <w:del w:id="830" w:author="Thomas Collier Smith" w:date="2014-11-23T09:39:00Z"/>
          <w:rFonts w:ascii="Times New Roman" w:hAnsi="Times New Roman" w:cs="Times New Roman"/>
          <w:smallCaps/>
          <w:noProof/>
          <w:sz w:val="20"/>
          <w:szCs w:val="20"/>
        </w:rPr>
      </w:pPr>
    </w:p>
    <w:tbl>
      <w:tblPr>
        <w:tblStyle w:val="TableGrid"/>
        <w:tblW w:w="0" w:type="auto"/>
        <w:jc w:val="center"/>
        <w:tblInd w:w="-648" w:type="dxa"/>
        <w:tblLook w:val="04A0" w:firstRow="1" w:lastRow="0" w:firstColumn="1" w:lastColumn="0" w:noHBand="0" w:noVBand="1"/>
      </w:tblPr>
      <w:tblGrid>
        <w:gridCol w:w="3276"/>
        <w:gridCol w:w="1394"/>
        <w:gridCol w:w="1432"/>
        <w:gridCol w:w="1440"/>
        <w:gridCol w:w="1440"/>
      </w:tblGrid>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Fixed effects</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Response variable transformation</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31" w:author="Thomas Collier Smith" w:date="2014-11-23T22:20:00Z">
              <w:r w:rsidRPr="00FC3248" w:rsidDel="009A0D57">
                <w:rPr>
                  <w:rFonts w:ascii="Times New Roman" w:hAnsi="Times New Roman" w:cs="Times New Roman"/>
                  <w:noProof/>
                  <w:sz w:val="20"/>
                  <w:szCs w:val="20"/>
                </w:rPr>
                <w:delText>Density</w:delText>
              </w:r>
            </w:del>
            <w:ins w:id="832"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33" w:author="Thomas Collier Smith" w:date="2014-11-23T22:20:00Z">
              <w:r w:rsidRPr="00FC3248" w:rsidDel="009A0D57">
                <w:rPr>
                  <w:rFonts w:ascii="Times New Roman" w:hAnsi="Times New Roman" w:cs="Times New Roman"/>
                  <w:noProof/>
                  <w:sz w:val="20"/>
                  <w:szCs w:val="20"/>
                </w:rPr>
                <w:delText>Density</w:delText>
              </w:r>
            </w:del>
            <w:ins w:id="834"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452.07</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35" w:author="Thomas Collier Smith" w:date="2014-11-23T22:20:00Z">
              <w:r w:rsidRPr="00FC3248" w:rsidDel="009A0D57">
                <w:rPr>
                  <w:rFonts w:ascii="Times New Roman" w:hAnsi="Times New Roman" w:cs="Times New Roman"/>
                  <w:noProof/>
                  <w:sz w:val="20"/>
                  <w:szCs w:val="20"/>
                </w:rPr>
                <w:delText>Density</w:delText>
              </w:r>
            </w:del>
            <w:ins w:id="836"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37" w:author="Thomas Collier Smith" w:date="2014-11-23T22:20:00Z">
              <w:r w:rsidRPr="00FC3248" w:rsidDel="009A0D57">
                <w:rPr>
                  <w:rFonts w:ascii="Times New Roman" w:hAnsi="Times New Roman" w:cs="Times New Roman"/>
                  <w:noProof/>
                  <w:sz w:val="20"/>
                  <w:szCs w:val="20"/>
                </w:rPr>
                <w:delText>Density</w:delText>
              </w:r>
            </w:del>
            <w:ins w:id="838"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327.75</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39" w:author="Thomas Collier Smith" w:date="2014-11-23T22:20:00Z">
              <w:r w:rsidRPr="00FC3248" w:rsidDel="009A0D57">
                <w:rPr>
                  <w:rFonts w:ascii="Times New Roman" w:hAnsi="Times New Roman" w:cs="Times New Roman"/>
                  <w:noProof/>
                  <w:sz w:val="20"/>
                  <w:szCs w:val="20"/>
                </w:rPr>
                <w:delText>Density</w:delText>
              </w:r>
            </w:del>
            <w:ins w:id="840"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41" w:author="Thomas Collier Smith" w:date="2014-11-23T22:20:00Z">
              <w:r w:rsidRPr="00FC3248" w:rsidDel="009A0D57">
                <w:rPr>
                  <w:rFonts w:ascii="Times New Roman" w:hAnsi="Times New Roman" w:cs="Times New Roman"/>
                  <w:noProof/>
                  <w:sz w:val="20"/>
                  <w:szCs w:val="20"/>
                </w:rPr>
                <w:delText>Density</w:delText>
              </w:r>
            </w:del>
            <w:ins w:id="842"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329.5</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But residuals more normally distributed</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43" w:author="Thomas Collier Smith" w:date="2014-11-23T22:20:00Z">
              <w:r w:rsidRPr="00FC3248" w:rsidDel="009A0D57">
                <w:rPr>
                  <w:rFonts w:ascii="Times New Roman" w:hAnsi="Times New Roman" w:cs="Times New Roman"/>
                  <w:noProof/>
                  <w:sz w:val="20"/>
                  <w:szCs w:val="20"/>
                </w:rPr>
                <w:delText>Density</w:delText>
              </w:r>
            </w:del>
            <w:ins w:id="844"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45" w:author="Thomas Collier Smith" w:date="2014-11-23T22:20:00Z">
              <w:r w:rsidRPr="00FC3248" w:rsidDel="009A0D57">
                <w:rPr>
                  <w:rFonts w:ascii="Times New Roman" w:hAnsi="Times New Roman" w:cs="Times New Roman"/>
                  <w:noProof/>
                  <w:sz w:val="20"/>
                  <w:szCs w:val="20"/>
                </w:rPr>
                <w:delText>Density</w:delText>
              </w:r>
            </w:del>
            <w:ins w:id="846"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334.0</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47" w:author="Thomas Collier Smith" w:date="2014-11-23T22:20:00Z">
              <w:r w:rsidRPr="00FC3248" w:rsidDel="009A0D57">
                <w:rPr>
                  <w:rFonts w:ascii="Times New Roman" w:hAnsi="Times New Roman" w:cs="Times New Roman"/>
                  <w:noProof/>
                  <w:sz w:val="20"/>
                  <w:szCs w:val="20"/>
                </w:rPr>
                <w:delText>Density</w:delText>
              </w:r>
            </w:del>
            <w:ins w:id="848"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49" w:author="Thomas Collier Smith" w:date="2014-11-23T22:20:00Z">
              <w:r w:rsidRPr="00FC3248" w:rsidDel="009A0D57">
                <w:rPr>
                  <w:rFonts w:ascii="Times New Roman" w:hAnsi="Times New Roman" w:cs="Times New Roman"/>
                  <w:noProof/>
                  <w:sz w:val="20"/>
                  <w:szCs w:val="20"/>
                </w:rPr>
                <w:delText>Density</w:delText>
              </w:r>
            </w:del>
            <w:ins w:id="850"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 nested in 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335.05</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51" w:author="Thomas Collier Smith" w:date="2014-11-23T22:20:00Z">
              <w:r w:rsidRPr="00FC3248" w:rsidDel="009A0D57">
                <w:rPr>
                  <w:rFonts w:ascii="Times New Roman" w:hAnsi="Times New Roman" w:cs="Times New Roman"/>
                  <w:noProof/>
                  <w:sz w:val="20"/>
                  <w:szCs w:val="20"/>
                </w:rPr>
                <w:delText>Density</w:delText>
              </w:r>
            </w:del>
            <w:ins w:id="852"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53" w:author="Thomas Collier Smith" w:date="2014-11-23T22:20:00Z">
              <w:r w:rsidRPr="00FC3248" w:rsidDel="009A0D57">
                <w:rPr>
                  <w:rFonts w:ascii="Times New Roman" w:hAnsi="Times New Roman" w:cs="Times New Roman"/>
                  <w:noProof/>
                  <w:sz w:val="20"/>
                  <w:szCs w:val="20"/>
                </w:rPr>
                <w:delText>Density</w:delText>
              </w:r>
            </w:del>
            <w:ins w:id="854"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lake</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300.4</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55" w:author="Thomas Collier Smith" w:date="2014-11-23T22:20:00Z">
              <w:r w:rsidRPr="00FC3248" w:rsidDel="009A0D57">
                <w:rPr>
                  <w:rFonts w:ascii="Times New Roman" w:hAnsi="Times New Roman" w:cs="Times New Roman"/>
                  <w:noProof/>
                  <w:sz w:val="20"/>
                  <w:szCs w:val="20"/>
                </w:rPr>
                <w:delText>Density</w:delText>
              </w:r>
            </w:del>
            <w:ins w:id="856"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del w:id="857" w:author="Thomas Collier Smith" w:date="2014-11-23T22:20:00Z">
              <w:r w:rsidRPr="00FC3248" w:rsidDel="009A0D57">
                <w:rPr>
                  <w:rFonts w:ascii="Times New Roman" w:hAnsi="Times New Roman" w:cs="Times New Roman"/>
                  <w:noProof/>
                  <w:sz w:val="20"/>
                  <w:szCs w:val="20"/>
                </w:rPr>
                <w:delText>Density</w:delText>
              </w:r>
            </w:del>
            <w:ins w:id="858"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block</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327.5</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4565A0" w:rsidRPr="00FC3248" w:rsidTr="001A2577">
        <w:trPr>
          <w:jc w:val="center"/>
        </w:trPr>
        <w:tc>
          <w:tcPr>
            <w:tcW w:w="3276"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59" w:author="Thomas Collier Smith" w:date="2014-11-23T22:20:00Z">
              <w:r w:rsidRPr="00FC3248" w:rsidDel="009A0D57">
                <w:rPr>
                  <w:rFonts w:ascii="Times New Roman" w:hAnsi="Times New Roman" w:cs="Times New Roman"/>
                  <w:noProof/>
                  <w:sz w:val="20"/>
                  <w:szCs w:val="20"/>
                </w:rPr>
                <w:delText>Density</w:delText>
              </w:r>
            </w:del>
            <w:ins w:id="860"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del w:id="861" w:author="Thomas Collier Smith" w:date="2014-11-23T22:20:00Z">
              <w:r w:rsidRPr="00FC3248" w:rsidDel="009A0D57">
                <w:rPr>
                  <w:rFonts w:ascii="Times New Roman" w:hAnsi="Times New Roman" w:cs="Times New Roman"/>
                  <w:noProof/>
                  <w:sz w:val="20"/>
                  <w:szCs w:val="20"/>
                </w:rPr>
                <w:delText>Density</w:delText>
              </w:r>
            </w:del>
            <w:ins w:id="862"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p>
        </w:tc>
        <w:tc>
          <w:tcPr>
            <w:tcW w:w="1394"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4565A0" w:rsidRPr="00FC3248" w:rsidRDefault="004565A0" w:rsidP="001A2577">
            <w:pPr>
              <w:jc w:val="center"/>
              <w:rPr>
                <w:rFonts w:ascii="Times New Roman" w:hAnsi="Times New Roman" w:cs="Times New Roman"/>
                <w:noProof/>
                <w:sz w:val="20"/>
                <w:szCs w:val="20"/>
              </w:rPr>
            </w:pPr>
          </w:p>
        </w:tc>
        <w:tc>
          <w:tcPr>
            <w:tcW w:w="1440" w:type="dxa"/>
            <w:vAlign w:val="center"/>
          </w:tcPr>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w:t>
            </w:r>
            <w:r w:rsidR="006F228D" w:rsidRPr="00FC3248">
              <w:rPr>
                <w:rFonts w:ascii="Times New Roman" w:hAnsi="Times New Roman" w:cs="Times New Roman"/>
                <w:noProof/>
                <w:sz w:val="20"/>
                <w:szCs w:val="20"/>
              </w:rPr>
              <w:t>6</w:t>
            </w:r>
            <w:r w:rsidRPr="00FC3248">
              <w:rPr>
                <w:rFonts w:ascii="Times New Roman" w:hAnsi="Times New Roman" w:cs="Times New Roman"/>
                <w:noProof/>
                <w:sz w:val="20"/>
                <w:szCs w:val="20"/>
              </w:rPr>
              <w:t>.8</w:t>
            </w:r>
          </w:p>
        </w:tc>
      </w:tr>
      <w:tr w:rsidR="006F228D" w:rsidRPr="00FC3248" w:rsidTr="001A2577">
        <w:trPr>
          <w:jc w:val="center"/>
        </w:trPr>
        <w:tc>
          <w:tcPr>
            <w:tcW w:w="3276" w:type="dxa"/>
            <w:vAlign w:val="center"/>
          </w:tcPr>
          <w:p w:rsidR="006F228D" w:rsidRPr="00FC3248" w:rsidRDefault="006F228D"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63" w:author="Thomas Collier Smith" w:date="2014-11-23T22:20:00Z">
              <w:r w:rsidRPr="00FC3248" w:rsidDel="009A0D57">
                <w:rPr>
                  <w:rFonts w:ascii="Times New Roman" w:hAnsi="Times New Roman" w:cs="Times New Roman"/>
                  <w:noProof/>
                  <w:sz w:val="20"/>
                  <w:szCs w:val="20"/>
                </w:rPr>
                <w:delText>Dens</w:delText>
              </w:r>
              <w:r w:rsidR="005830EE" w:rsidRPr="00FC3248" w:rsidDel="009A0D57">
                <w:rPr>
                  <w:rFonts w:ascii="Times New Roman" w:hAnsi="Times New Roman" w:cs="Times New Roman"/>
                  <w:noProof/>
                  <w:sz w:val="20"/>
                  <w:szCs w:val="20"/>
                </w:rPr>
                <w:delText>ity</w:delText>
              </w:r>
            </w:del>
            <w:ins w:id="864" w:author="Thomas Collier Smith" w:date="2014-11-23T22:20:00Z">
              <w:r w:rsidR="009A0D57">
                <w:rPr>
                  <w:rFonts w:ascii="Times New Roman" w:hAnsi="Times New Roman" w:cs="Times New Roman"/>
                  <w:noProof/>
                  <w:sz w:val="20"/>
                  <w:szCs w:val="20"/>
                </w:rPr>
                <w:t>Abundance</w:t>
              </w:r>
            </w:ins>
            <w:r w:rsidR="005830EE" w:rsidRPr="00FC3248">
              <w:rPr>
                <w:rFonts w:ascii="Times New Roman" w:hAnsi="Times New Roman" w:cs="Times New Roman"/>
                <w:noProof/>
                <w:sz w:val="20"/>
                <w:szCs w:val="20"/>
              </w:rPr>
              <w:t xml:space="preserve"> + Mayfly </w:t>
            </w:r>
            <w:del w:id="865" w:author="Thomas Collier Smith" w:date="2014-11-23T22:20:00Z">
              <w:r w:rsidR="005830EE" w:rsidRPr="00FC3248" w:rsidDel="009A0D57">
                <w:rPr>
                  <w:rFonts w:ascii="Times New Roman" w:hAnsi="Times New Roman" w:cs="Times New Roman"/>
                  <w:noProof/>
                  <w:sz w:val="20"/>
                  <w:szCs w:val="20"/>
                </w:rPr>
                <w:delText>Density</w:delText>
              </w:r>
            </w:del>
            <w:ins w:id="866" w:author="Thomas Collier Smith" w:date="2014-11-23T22:20:00Z">
              <w:r w:rsidR="009A0D57">
                <w:rPr>
                  <w:rFonts w:ascii="Times New Roman" w:hAnsi="Times New Roman" w:cs="Times New Roman"/>
                  <w:noProof/>
                  <w:sz w:val="20"/>
                  <w:szCs w:val="20"/>
                </w:rPr>
                <w:t>Abundance</w:t>
              </w:r>
            </w:ins>
            <w:r w:rsidR="005830EE" w:rsidRPr="00FC3248">
              <w:rPr>
                <w:rFonts w:ascii="Times New Roman" w:hAnsi="Times New Roman" w:cs="Times New Roman"/>
                <w:noProof/>
                <w:sz w:val="20"/>
                <w:szCs w:val="20"/>
              </w:rPr>
              <w:t xml:space="preserve"> + Lake</w:t>
            </w:r>
          </w:p>
        </w:tc>
        <w:tc>
          <w:tcPr>
            <w:tcW w:w="1394" w:type="dxa"/>
            <w:vAlign w:val="center"/>
          </w:tcPr>
          <w:p w:rsidR="006F228D" w:rsidRPr="00FC3248" w:rsidRDefault="006F228D"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6F228D" w:rsidRPr="00FC3248" w:rsidRDefault="006F228D"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6F228D" w:rsidRPr="00FC3248" w:rsidRDefault="006F228D" w:rsidP="001A2577">
            <w:pPr>
              <w:jc w:val="center"/>
              <w:rPr>
                <w:rFonts w:ascii="Times New Roman" w:hAnsi="Times New Roman" w:cs="Times New Roman"/>
                <w:noProof/>
                <w:sz w:val="20"/>
                <w:szCs w:val="20"/>
              </w:rPr>
            </w:pPr>
          </w:p>
        </w:tc>
        <w:tc>
          <w:tcPr>
            <w:tcW w:w="1440" w:type="dxa"/>
            <w:vAlign w:val="center"/>
          </w:tcPr>
          <w:p w:rsidR="006F228D" w:rsidRPr="00FC3248" w:rsidRDefault="006F228D"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324.9</w:t>
            </w:r>
          </w:p>
        </w:tc>
      </w:tr>
    </w:tbl>
    <w:p w:rsidR="00D268F4" w:rsidRPr="001A2577" w:rsidRDefault="00F473DC"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 xml:space="preserve">Table </w:t>
      </w:r>
      <w:r w:rsidRPr="001A2577">
        <w:rPr>
          <w:rFonts w:ascii="Times New Roman" w:hAnsi="Times New Roman" w:cs="Times New Roman"/>
          <w:sz w:val="24"/>
          <w:szCs w:val="20"/>
        </w:rPr>
        <w:fldChar w:fldCharType="begin"/>
      </w:r>
      <w:r w:rsidRPr="001A2577">
        <w:rPr>
          <w:rFonts w:ascii="Times New Roman" w:hAnsi="Times New Roman" w:cs="Times New Roman"/>
          <w:sz w:val="24"/>
          <w:szCs w:val="20"/>
        </w:rPr>
        <w:instrText xml:space="preserve"> SEQ Table \* ARABIC </w:instrText>
      </w:r>
      <w:r w:rsidRPr="001A2577">
        <w:rPr>
          <w:rFonts w:ascii="Times New Roman" w:hAnsi="Times New Roman" w:cs="Times New Roman"/>
          <w:sz w:val="24"/>
          <w:szCs w:val="20"/>
        </w:rPr>
        <w:fldChar w:fldCharType="separate"/>
      </w:r>
      <w:r w:rsidR="0091165F" w:rsidRPr="001A2577">
        <w:rPr>
          <w:rFonts w:ascii="Times New Roman" w:hAnsi="Times New Roman" w:cs="Times New Roman"/>
          <w:sz w:val="24"/>
          <w:szCs w:val="20"/>
        </w:rPr>
        <w:t>1</w:t>
      </w:r>
      <w:r w:rsidRPr="001A2577">
        <w:rPr>
          <w:rFonts w:ascii="Times New Roman" w:hAnsi="Times New Roman" w:cs="Times New Roman"/>
          <w:sz w:val="24"/>
          <w:szCs w:val="20"/>
        </w:rPr>
        <w:fldChar w:fldCharType="end"/>
      </w:r>
      <w:r w:rsidRPr="001A2577">
        <w:rPr>
          <w:rFonts w:ascii="Times New Roman" w:hAnsi="Times New Roman" w:cs="Times New Roman"/>
          <w:sz w:val="24"/>
          <w:szCs w:val="20"/>
        </w:rPr>
        <w:t>.</w:t>
      </w:r>
      <w:proofErr w:type="gramEnd"/>
      <w:r w:rsidRPr="001A2577">
        <w:rPr>
          <w:rFonts w:ascii="Times New Roman" w:hAnsi="Times New Roman" w:cs="Times New Roman"/>
          <w:sz w:val="24"/>
          <w:szCs w:val="20"/>
        </w:rPr>
        <w:t xml:space="preserve"> </w:t>
      </w:r>
      <w:r w:rsidR="00177D15" w:rsidRPr="001A2577">
        <w:rPr>
          <w:rFonts w:ascii="Times New Roman" w:hAnsi="Times New Roman" w:cs="Times New Roman"/>
          <w:sz w:val="24"/>
          <w:szCs w:val="20"/>
        </w:rPr>
        <w:t xml:space="preserve"> </w:t>
      </w:r>
      <w:proofErr w:type="gramStart"/>
      <w:r w:rsidR="00177D15" w:rsidRPr="001A2577">
        <w:rPr>
          <w:rFonts w:ascii="Times New Roman" w:hAnsi="Times New Roman" w:cs="Times New Roman"/>
          <w:sz w:val="24"/>
          <w:szCs w:val="20"/>
        </w:rPr>
        <w:t>Summary of candidate m</w:t>
      </w:r>
      <w:r w:rsidRPr="001A2577">
        <w:rPr>
          <w:rFonts w:ascii="Times New Roman" w:hAnsi="Times New Roman" w:cs="Times New Roman"/>
          <w:sz w:val="24"/>
          <w:szCs w:val="20"/>
        </w:rPr>
        <w:t>odels of</w:t>
      </w:r>
      <w:r w:rsidR="00177D15" w:rsidRPr="001A2577">
        <w:rPr>
          <w:rFonts w:ascii="Times New Roman" w:hAnsi="Times New Roman" w:cs="Times New Roman"/>
          <w:sz w:val="24"/>
          <w:szCs w:val="20"/>
        </w:rPr>
        <w:t xml:space="preserve"> raw algal abundance in </w:t>
      </w:r>
      <w:r w:rsidRPr="001A2577">
        <w:rPr>
          <w:rFonts w:ascii="Times New Roman" w:hAnsi="Times New Roman" w:cs="Times New Roman"/>
          <w:sz w:val="24"/>
          <w:szCs w:val="20"/>
        </w:rPr>
        <w:t xml:space="preserve">2009 field enclosure experiment, using numerical tadpole and mayfly </w:t>
      </w:r>
      <w:del w:id="867" w:author="Thomas Collier Smith" w:date="2014-11-23T22:20:00Z">
        <w:r w:rsidRPr="001A2577" w:rsidDel="009A0D57">
          <w:rPr>
            <w:rFonts w:ascii="Times New Roman" w:hAnsi="Times New Roman" w:cs="Times New Roman"/>
            <w:sz w:val="24"/>
            <w:szCs w:val="20"/>
          </w:rPr>
          <w:delText>density</w:delText>
        </w:r>
      </w:del>
      <w:ins w:id="868" w:author="Thomas Collier Smith" w:date="2014-11-23T22:20:00Z">
        <w:r w:rsidR="009A0D57">
          <w:rPr>
            <w:rFonts w:ascii="Times New Roman" w:hAnsi="Times New Roman" w:cs="Times New Roman"/>
            <w:sz w:val="24"/>
            <w:szCs w:val="20"/>
          </w:rPr>
          <w:t>abundance</w:t>
        </w:r>
      </w:ins>
      <w:r w:rsidRPr="001A2577">
        <w:rPr>
          <w:rFonts w:ascii="Times New Roman" w:hAnsi="Times New Roman" w:cs="Times New Roman"/>
          <w:sz w:val="24"/>
          <w:szCs w:val="20"/>
        </w:rPr>
        <w:t xml:space="preserve"> as the independent variables.</w:t>
      </w:r>
      <w:proofErr w:type="gramEnd"/>
    </w:p>
    <w:p w:rsidR="00D268F4" w:rsidRPr="00FC3248" w:rsidRDefault="00D268F4"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2384" w:type="dxa"/>
        <w:tblLook w:val="04A0" w:firstRow="1" w:lastRow="0" w:firstColumn="1" w:lastColumn="0" w:noHBand="0" w:noVBand="1"/>
      </w:tblPr>
      <w:tblGrid>
        <w:gridCol w:w="1749"/>
        <w:gridCol w:w="3338"/>
        <w:gridCol w:w="720"/>
        <w:gridCol w:w="990"/>
        <w:gridCol w:w="2774"/>
      </w:tblGrid>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720"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00FC3248">
              <w:rPr>
                <w:rFonts w:ascii="Times New Roman" w:hAnsi="Times New Roman" w:cs="Times New Roman"/>
                <w:noProof/>
                <w:sz w:val="20"/>
                <w:szCs w:val="20"/>
                <w:vertAlign w:val="subscript"/>
              </w:rPr>
              <w:t>(4</w:t>
            </w:r>
            <w:r w:rsidRPr="00FC3248">
              <w:rPr>
                <w:rFonts w:ascii="Times New Roman" w:hAnsi="Times New Roman" w:cs="Times New Roman"/>
                <w:noProof/>
                <w:sz w:val="20"/>
                <w:szCs w:val="20"/>
                <w:vertAlign w:val="subscript"/>
              </w:rPr>
              <w:t>, 96)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69" w:author="Thomas Collier Smith" w:date="2014-11-23T22:20:00Z">
              <w:r w:rsidRPr="00FC3248" w:rsidDel="009A0D57">
                <w:rPr>
                  <w:rFonts w:ascii="Times New Roman" w:hAnsi="Times New Roman" w:cs="Times New Roman"/>
                  <w:noProof/>
                  <w:sz w:val="20"/>
                  <w:szCs w:val="20"/>
                </w:rPr>
                <w:delText>Density</w:delText>
              </w:r>
            </w:del>
            <w:ins w:id="870" w:author="Thomas Collier Smith" w:date="2014-11-23T22:20:00Z">
              <w:r w:rsidR="009A0D57">
                <w:rPr>
                  <w:rFonts w:ascii="Times New Roman" w:hAnsi="Times New Roman" w:cs="Times New Roman"/>
                  <w:noProof/>
                  <w:sz w:val="20"/>
                  <w:szCs w:val="20"/>
                </w:rPr>
                <w:t>Abundance</w:t>
              </w:r>
            </w:ins>
          </w:p>
        </w:tc>
        <w:tc>
          <w:tcPr>
            <w:tcW w:w="3338" w:type="dxa"/>
            <w:vAlign w:val="center"/>
          </w:tcPr>
          <w:p w:rsidR="003017EA" w:rsidRPr="00FC3248" w:rsidRDefault="003017EA" w:rsidP="001A2577">
            <w:pPr>
              <w:jc w:val="center"/>
              <w:rPr>
                <w:rFonts w:ascii="Times New Roman" w:hAnsi="Times New Roman" w:cs="Times New Roman"/>
                <w:noProof/>
                <w:sz w:val="20"/>
                <w:szCs w:val="20"/>
              </w:rPr>
            </w:pPr>
            <w:commentRangeStart w:id="871"/>
            <w:r w:rsidRPr="00FC3248">
              <w:rPr>
                <w:rFonts w:ascii="Times New Roman" w:hAnsi="Times New Roman" w:cs="Times New Roman"/>
                <w:noProof/>
                <w:sz w:val="20"/>
                <w:szCs w:val="20"/>
              </w:rPr>
              <w:t xml:space="preserve">-0.03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w:t>
            </w:r>
            <w:commentRangeEnd w:id="871"/>
            <w:r w:rsidRPr="00FC3248">
              <w:rPr>
                <w:rStyle w:val="CommentReference"/>
                <w:sz w:val="20"/>
                <w:szCs w:val="20"/>
              </w:rPr>
              <w:commentReference w:id="871"/>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-1.8</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0.08</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del w:id="872" w:author="Thomas Collier Smith" w:date="2014-11-23T22:20:00Z">
              <w:r w:rsidRPr="00FC3248" w:rsidDel="009A0D57">
                <w:rPr>
                  <w:rFonts w:ascii="Times New Roman" w:hAnsi="Times New Roman" w:cs="Times New Roman"/>
                  <w:noProof/>
                  <w:sz w:val="20"/>
                  <w:szCs w:val="20"/>
                </w:rPr>
                <w:delText>Density</w:delText>
              </w:r>
            </w:del>
            <w:ins w:id="873" w:author="Thomas Collier Smith" w:date="2014-11-23T22:20:00Z">
              <w:r w:rsidR="009A0D57">
                <w:rPr>
                  <w:rFonts w:ascii="Times New Roman" w:hAnsi="Times New Roman" w:cs="Times New Roman"/>
                  <w:noProof/>
                  <w:sz w:val="20"/>
                  <w:szCs w:val="20"/>
                </w:rPr>
                <w:t>Abundance</w:t>
              </w:r>
            </w:ins>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-1.3</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0.19</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1.1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0.23 &gt;</w:t>
            </w:r>
            <w:r w:rsidR="001A2577">
              <w:rPr>
                <w:rFonts w:ascii="Times New Roman" w:hAnsi="Times New Roman" w:cs="Times New Roman"/>
                <w:noProof/>
                <w:sz w:val="20"/>
                <w:szCs w:val="20"/>
              </w:rPr>
              <w:t xml:space="preserve"> </w:t>
            </w: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LeConte</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&lt;0.0001</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p>
        </w:tc>
        <w:tc>
          <w:tcPr>
            <w:tcW w:w="720" w:type="dxa"/>
            <w:vAlign w:val="center"/>
          </w:tcPr>
          <w:p w:rsidR="003017EA" w:rsidRPr="00FC3248" w:rsidRDefault="003017EA" w:rsidP="001A2577">
            <w:pPr>
              <w:jc w:val="center"/>
              <w:rPr>
                <w:rFonts w:ascii="Times New Roman" w:hAnsi="Times New Roman" w:cs="Times New Roman"/>
                <w:noProof/>
                <w:sz w:val="20"/>
                <w:szCs w:val="20"/>
              </w:rPr>
            </w:pPr>
          </w:p>
        </w:tc>
        <w:tc>
          <w:tcPr>
            <w:tcW w:w="990" w:type="dxa"/>
            <w:vAlign w:val="center"/>
          </w:tcPr>
          <w:p w:rsidR="003017EA" w:rsidRPr="00FC3248" w:rsidRDefault="003017EA" w:rsidP="001A2577">
            <w:pPr>
              <w:jc w:val="center"/>
              <w:rPr>
                <w:rFonts w:ascii="Times New Roman" w:hAnsi="Times New Roman" w:cs="Times New Roman"/>
                <w:noProof/>
                <w:sz w:val="20"/>
                <w:szCs w:val="20"/>
              </w:rPr>
            </w:pP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 ~ N(0, 0.02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F473DC" w:rsidRPr="001A2577" w:rsidRDefault="00F473DC"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Table 2.</w:t>
      </w:r>
      <w:proofErr w:type="gramEnd"/>
      <w:r w:rsidR="00177D15" w:rsidRPr="001A2577">
        <w:rPr>
          <w:rFonts w:ascii="Times New Roman" w:hAnsi="Times New Roman" w:cs="Times New Roman"/>
          <w:sz w:val="24"/>
          <w:szCs w:val="20"/>
        </w:rPr>
        <w:t xml:space="preserve">  Terms of best-fit model of log transformed raw algal abundance in 2009 field enclosure experiment, using numerical tadpole and mayfly </w:t>
      </w:r>
      <w:del w:id="874" w:author="Thomas Collier Smith" w:date="2014-11-23T22:20:00Z">
        <w:r w:rsidR="00177D15" w:rsidRPr="001A2577" w:rsidDel="009A0D57">
          <w:rPr>
            <w:rFonts w:ascii="Times New Roman" w:hAnsi="Times New Roman" w:cs="Times New Roman"/>
            <w:sz w:val="24"/>
            <w:szCs w:val="20"/>
          </w:rPr>
          <w:delText>density</w:delText>
        </w:r>
      </w:del>
      <w:ins w:id="875" w:author="Thomas Collier Smith" w:date="2014-11-23T22:20:00Z">
        <w:r w:rsidR="009A0D57">
          <w:rPr>
            <w:rFonts w:ascii="Times New Roman" w:hAnsi="Times New Roman" w:cs="Times New Roman"/>
            <w:sz w:val="24"/>
            <w:szCs w:val="20"/>
          </w:rPr>
          <w:t>abundance</w:t>
        </w:r>
      </w:ins>
      <w:r w:rsidR="00177D15" w:rsidRPr="001A2577">
        <w:rPr>
          <w:rFonts w:ascii="Times New Roman" w:hAnsi="Times New Roman" w:cs="Times New Roman"/>
          <w:sz w:val="24"/>
          <w:szCs w:val="20"/>
        </w:rPr>
        <w:t xml:space="preserve"> as independent variables.</w:t>
      </w:r>
    </w:p>
    <w:p w:rsidR="00F473DC" w:rsidRPr="00FC3248" w:rsidRDefault="00F473DC" w:rsidP="00FC3248">
      <w:pPr>
        <w:spacing w:line="480" w:lineRule="auto"/>
        <w:rPr>
          <w:rFonts w:ascii="Times New Roman" w:hAnsi="Times New Roman" w:cs="Times New Roman"/>
          <w:noProof/>
          <w:sz w:val="20"/>
          <w:szCs w:val="20"/>
        </w:rPr>
      </w:pPr>
    </w:p>
    <w:p w:rsidR="00F473DC" w:rsidRPr="00FC3248" w:rsidRDefault="00F473DC" w:rsidP="00FC3248">
      <w:pPr>
        <w:spacing w:line="480" w:lineRule="auto"/>
        <w:rPr>
          <w:rFonts w:ascii="Times New Roman" w:hAnsi="Times New Roman" w:cs="Times New Roman"/>
          <w:noProof/>
          <w:sz w:val="20"/>
          <w:szCs w:val="20"/>
        </w:rPr>
      </w:pPr>
    </w:p>
    <w:p w:rsidR="00F473DC" w:rsidRPr="00FC3248" w:rsidRDefault="00F473DC" w:rsidP="00FC3248">
      <w:pPr>
        <w:rPr>
          <w:rFonts w:ascii="Times New Roman" w:hAnsi="Times New Roman" w:cs="Times New Roman"/>
          <w:noProof/>
          <w:sz w:val="20"/>
          <w:szCs w:val="20"/>
        </w:rPr>
      </w:pPr>
      <w:r w:rsidRPr="00FC3248">
        <w:rPr>
          <w:rFonts w:ascii="Times New Roman" w:hAnsi="Times New Roman" w:cs="Times New Roman"/>
          <w:noProof/>
          <w:sz w:val="20"/>
          <w:szCs w:val="20"/>
        </w:rPr>
        <w:br w:type="page"/>
      </w:r>
    </w:p>
    <w:tbl>
      <w:tblPr>
        <w:tblStyle w:val="TableGrid"/>
        <w:tblW w:w="0" w:type="auto"/>
        <w:jc w:val="center"/>
        <w:tblInd w:w="-648" w:type="dxa"/>
        <w:tblLook w:val="04A0" w:firstRow="1" w:lastRow="0" w:firstColumn="1" w:lastColumn="0" w:noHBand="0" w:noVBand="1"/>
      </w:tblPr>
      <w:tblGrid>
        <w:gridCol w:w="3346"/>
        <w:gridCol w:w="1706"/>
        <w:gridCol w:w="1559"/>
        <w:gridCol w:w="2520"/>
      </w:tblGrid>
      <w:tr w:rsidR="00AD160F" w:rsidRPr="00FC3248" w:rsidTr="001A2577">
        <w:trPr>
          <w:jc w:val="center"/>
        </w:trPr>
        <w:tc>
          <w:tcPr>
            <w:tcW w:w="334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70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559"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2520"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D91E1C" w:rsidRPr="00FC3248" w:rsidTr="001A2577">
        <w:trPr>
          <w:jc w:val="center"/>
        </w:trPr>
        <w:tc>
          <w:tcPr>
            <w:tcW w:w="3346" w:type="dxa"/>
            <w:vAlign w:val="center"/>
          </w:tcPr>
          <w:p w:rsidR="00D91E1C"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76" w:author="Thomas Collier Smith" w:date="2014-11-23T22:20:00Z">
              <w:r w:rsidRPr="00FC3248" w:rsidDel="009A0D57">
                <w:rPr>
                  <w:rFonts w:ascii="Times New Roman" w:hAnsi="Times New Roman" w:cs="Times New Roman"/>
                  <w:noProof/>
                  <w:sz w:val="20"/>
                  <w:szCs w:val="20"/>
                </w:rPr>
                <w:delText>Density</w:delText>
              </w:r>
            </w:del>
            <w:ins w:id="877"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x  Mayfly </w:t>
            </w:r>
            <w:del w:id="878" w:author="Thomas Collier Smith" w:date="2014-11-23T22:20:00Z">
              <w:r w:rsidRPr="00FC3248" w:rsidDel="009A0D57">
                <w:rPr>
                  <w:rFonts w:ascii="Times New Roman" w:hAnsi="Times New Roman" w:cs="Times New Roman"/>
                  <w:noProof/>
                  <w:sz w:val="20"/>
                  <w:szCs w:val="20"/>
                </w:rPr>
                <w:delText>Density</w:delText>
              </w:r>
            </w:del>
            <w:ins w:id="879"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 Lake + Siltiness  + Radiation+No. of Days</w:t>
            </w:r>
          </w:p>
        </w:tc>
        <w:tc>
          <w:tcPr>
            <w:tcW w:w="1706" w:type="dxa"/>
            <w:vAlign w:val="center"/>
          </w:tcPr>
          <w:p w:rsidR="00D91E1C" w:rsidRPr="00FC3248" w:rsidRDefault="00D91E1C" w:rsidP="001A2577">
            <w:pPr>
              <w:jc w:val="center"/>
              <w:rPr>
                <w:rFonts w:ascii="Times New Roman" w:hAnsi="Times New Roman" w:cs="Times New Roman"/>
                <w:noProof/>
                <w:sz w:val="20"/>
                <w:szCs w:val="20"/>
              </w:rPr>
            </w:pPr>
          </w:p>
        </w:tc>
        <w:tc>
          <w:tcPr>
            <w:tcW w:w="1559" w:type="dxa"/>
            <w:vAlign w:val="center"/>
          </w:tcPr>
          <w:p w:rsidR="00D91E1C" w:rsidRPr="00FC3248" w:rsidRDefault="00D91E1C" w:rsidP="001A2577">
            <w:pPr>
              <w:jc w:val="center"/>
              <w:rPr>
                <w:rFonts w:ascii="Times New Roman" w:hAnsi="Times New Roman" w:cs="Times New Roman"/>
                <w:noProof/>
                <w:sz w:val="20"/>
                <w:szCs w:val="20"/>
              </w:rPr>
            </w:pPr>
          </w:p>
        </w:tc>
        <w:tc>
          <w:tcPr>
            <w:tcW w:w="2520" w:type="dxa"/>
            <w:vAlign w:val="center"/>
          </w:tcPr>
          <w:p w:rsidR="00D91E1C" w:rsidRPr="00FC3248" w:rsidRDefault="00F85CD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362.0</w:t>
            </w:r>
          </w:p>
        </w:tc>
      </w:tr>
      <w:tr w:rsidR="00B61137" w:rsidRPr="00FC3248" w:rsidTr="001A2577">
        <w:trPr>
          <w:jc w:val="center"/>
        </w:trPr>
        <w:tc>
          <w:tcPr>
            <w:tcW w:w="3346" w:type="dxa"/>
            <w:vAlign w:val="center"/>
          </w:tcPr>
          <w:p w:rsidR="00B61137"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80" w:author="Thomas Collier Smith" w:date="2014-11-23T22:20:00Z">
              <w:r w:rsidRPr="00FC3248" w:rsidDel="009A0D57">
                <w:rPr>
                  <w:rFonts w:ascii="Times New Roman" w:hAnsi="Times New Roman" w:cs="Times New Roman"/>
                  <w:noProof/>
                  <w:sz w:val="20"/>
                  <w:szCs w:val="20"/>
                </w:rPr>
                <w:delText>Density</w:delText>
              </w:r>
            </w:del>
            <w:ins w:id="881"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x  Mayfly </w:t>
            </w:r>
            <w:del w:id="882" w:author="Thomas Collier Smith" w:date="2014-11-23T22:20:00Z">
              <w:r w:rsidRPr="00FC3248" w:rsidDel="009A0D57">
                <w:rPr>
                  <w:rFonts w:ascii="Times New Roman" w:hAnsi="Times New Roman" w:cs="Times New Roman"/>
                  <w:noProof/>
                  <w:sz w:val="20"/>
                  <w:szCs w:val="20"/>
                </w:rPr>
                <w:delText>Density</w:delText>
              </w:r>
            </w:del>
            <w:ins w:id="883"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 Lake + Siltiness  + Radiation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r w:rsidR="000F31F4" w:rsidRPr="00FC3248">
              <w:rPr>
                <w:rFonts w:ascii="Times New Roman" w:hAnsi="Times New Roman" w:cs="Times New Roman"/>
                <w:noProof/>
                <w:sz w:val="20"/>
                <w:szCs w:val="20"/>
              </w:rPr>
              <w:t>5.7</w:t>
            </w:r>
            <w:r w:rsidR="00F85CD1" w:rsidRPr="00FC3248">
              <w:rPr>
                <w:rFonts w:ascii="Times New Roman" w:hAnsi="Times New Roman" w:cs="Times New Roman"/>
                <w:noProof/>
                <w:sz w:val="20"/>
                <w:szCs w:val="20"/>
              </w:rPr>
              <w:t xml:space="preserve">; but reduces correlation between fitted values and residuals, and </w:t>
            </w:r>
            <w:r w:rsidR="009D3437" w:rsidRPr="00FC3248">
              <w:rPr>
                <w:rFonts w:ascii="Times New Roman" w:hAnsi="Times New Roman" w:cs="Times New Roman"/>
                <w:noProof/>
                <w:sz w:val="20"/>
                <w:szCs w:val="20"/>
              </w:rPr>
              <w:t xml:space="preserve">enhances </w:t>
            </w:r>
            <w:r w:rsidR="00F85CD1" w:rsidRPr="00FC3248">
              <w:rPr>
                <w:rFonts w:ascii="Times New Roman" w:hAnsi="Times New Roman" w:cs="Times New Roman"/>
                <w:noProof/>
                <w:sz w:val="20"/>
                <w:szCs w:val="20"/>
              </w:rPr>
              <w:t>normality of residuals</w:t>
            </w:r>
          </w:p>
        </w:tc>
      </w:tr>
      <w:tr w:rsidR="000F31F4" w:rsidRPr="00FC3248" w:rsidTr="001A2577">
        <w:trPr>
          <w:jc w:val="center"/>
        </w:trPr>
        <w:tc>
          <w:tcPr>
            <w:tcW w:w="334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84" w:author="Thomas Collier Smith" w:date="2014-11-23T22:20:00Z">
              <w:r w:rsidRPr="00FC3248" w:rsidDel="009A0D57">
                <w:rPr>
                  <w:rFonts w:ascii="Times New Roman" w:hAnsi="Times New Roman" w:cs="Times New Roman"/>
                  <w:noProof/>
                  <w:sz w:val="20"/>
                  <w:szCs w:val="20"/>
                </w:rPr>
                <w:delText>Density</w:delText>
              </w:r>
            </w:del>
            <w:ins w:id="885"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x Mayfly </w:t>
            </w:r>
            <w:del w:id="886" w:author="Thomas Collier Smith" w:date="2014-11-23T22:20:00Z">
              <w:r w:rsidRPr="00FC3248" w:rsidDel="009A0D57">
                <w:rPr>
                  <w:rFonts w:ascii="Times New Roman" w:hAnsi="Times New Roman" w:cs="Times New Roman"/>
                  <w:noProof/>
                  <w:sz w:val="20"/>
                  <w:szCs w:val="20"/>
                </w:rPr>
                <w:delText>Density</w:delText>
              </w:r>
            </w:del>
            <w:ins w:id="887"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 Lake + Siltiness  + Radiation</w:t>
            </w:r>
          </w:p>
        </w:tc>
        <w:tc>
          <w:tcPr>
            <w:tcW w:w="170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slope for No. of Days nested within random intercept for Block</w:t>
            </w:r>
          </w:p>
        </w:tc>
        <w:tc>
          <w:tcPr>
            <w:tcW w:w="1559" w:type="dxa"/>
            <w:vAlign w:val="center"/>
          </w:tcPr>
          <w:p w:rsidR="000F31F4" w:rsidRPr="00FC3248" w:rsidRDefault="000F31F4" w:rsidP="001A2577">
            <w:pPr>
              <w:jc w:val="center"/>
              <w:rPr>
                <w:rFonts w:ascii="Times New Roman" w:hAnsi="Times New Roman" w:cs="Times New Roman"/>
                <w:noProof/>
                <w:sz w:val="20"/>
                <w:szCs w:val="20"/>
              </w:rPr>
            </w:pPr>
          </w:p>
        </w:tc>
        <w:tc>
          <w:tcPr>
            <w:tcW w:w="2520"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370.3</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del w:id="888" w:author="Thomas Collier Smith" w:date="2014-11-23T22:20:00Z">
              <w:r w:rsidRPr="00FC3248" w:rsidDel="009A0D57">
                <w:rPr>
                  <w:rFonts w:ascii="Times New Roman" w:hAnsi="Times New Roman" w:cs="Times New Roman"/>
                  <w:noProof/>
                  <w:sz w:val="20"/>
                  <w:szCs w:val="20"/>
                </w:rPr>
                <w:delText>Density</w:delText>
              </w:r>
            </w:del>
            <w:ins w:id="889" w:author="Thomas Collier Smith" w:date="2014-11-23T22:20:00Z">
              <w:r w:rsidR="009A0D57">
                <w:rPr>
                  <w:rFonts w:ascii="Times New Roman" w:hAnsi="Times New Roman" w:cs="Times New Roman"/>
                  <w:noProof/>
                  <w:sz w:val="20"/>
                  <w:szCs w:val="20"/>
                </w:rPr>
                <w:t>Abundance</w:t>
              </w:r>
            </w:ins>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 Mayfly </w:t>
            </w:r>
            <w:del w:id="890" w:author="Thomas Collier Smith" w:date="2014-11-23T22:20:00Z">
              <w:r w:rsidRPr="00FC3248" w:rsidDel="009A0D57">
                <w:rPr>
                  <w:rFonts w:ascii="Times New Roman" w:hAnsi="Times New Roman" w:cs="Times New Roman"/>
                  <w:noProof/>
                  <w:sz w:val="20"/>
                  <w:szCs w:val="20"/>
                </w:rPr>
                <w:delText>Density</w:delText>
              </w:r>
            </w:del>
            <w:ins w:id="891"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 xml:space="preserve">Lake + </w:t>
            </w:r>
            <w:r w:rsidRPr="00FC3248">
              <w:rPr>
                <w:rFonts w:ascii="Times New Roman" w:hAnsi="Times New Roman" w:cs="Times New Roman"/>
                <w:noProof/>
                <w:sz w:val="20"/>
                <w:szCs w:val="20"/>
              </w:rPr>
              <w:t xml:space="preserve">Siltiness </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0F31F4" w:rsidRPr="00FC3248">
              <w:rPr>
                <w:rFonts w:ascii="Times New Roman" w:hAnsi="Times New Roman" w:cs="Times New Roman"/>
                <w:noProof/>
                <w:sz w:val="20"/>
                <w:szCs w:val="20"/>
              </w:rPr>
              <w:t xml:space="preserve">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231.0</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del w:id="892" w:author="Thomas Collier Smith" w:date="2014-11-23T22:20:00Z">
              <w:r w:rsidRPr="00FC3248" w:rsidDel="009A0D57">
                <w:rPr>
                  <w:rFonts w:ascii="Times New Roman" w:hAnsi="Times New Roman" w:cs="Times New Roman"/>
                  <w:noProof/>
                  <w:sz w:val="20"/>
                  <w:szCs w:val="20"/>
                </w:rPr>
                <w:delText>Density</w:delText>
              </w:r>
            </w:del>
            <w:ins w:id="893" w:author="Thomas Collier Smith" w:date="2014-11-23T22:20:00Z">
              <w:r w:rsidR="009A0D57">
                <w:rPr>
                  <w:rFonts w:ascii="Times New Roman" w:hAnsi="Times New Roman" w:cs="Times New Roman"/>
                  <w:noProof/>
                  <w:sz w:val="20"/>
                  <w:szCs w:val="20"/>
                </w:rPr>
                <w:t>Abundance</w:t>
              </w:r>
            </w:ins>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0F31F4"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225.1</w:t>
            </w:r>
          </w:p>
        </w:tc>
      </w:tr>
    </w:tbl>
    <w:p w:rsidR="00C9698B" w:rsidRPr="001A2577" w:rsidRDefault="002351DB"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Table 3.</w:t>
      </w:r>
      <w:proofErr w:type="gramEnd"/>
      <w:r w:rsidRPr="001A2577">
        <w:rPr>
          <w:rFonts w:ascii="Times New Roman" w:hAnsi="Times New Roman" w:cs="Times New Roman"/>
          <w:sz w:val="24"/>
          <w:szCs w:val="20"/>
        </w:rPr>
        <w:t xml:space="preserve"> Models of controlled algal abundance for 2009 field enclosure experiment, using numerical tadpole and mayfly </w:t>
      </w:r>
      <w:del w:id="894" w:author="Thomas Collier Smith" w:date="2014-11-23T22:20:00Z">
        <w:r w:rsidRPr="001A2577" w:rsidDel="009A0D57">
          <w:rPr>
            <w:rFonts w:ascii="Times New Roman" w:hAnsi="Times New Roman" w:cs="Times New Roman"/>
            <w:sz w:val="24"/>
            <w:szCs w:val="20"/>
          </w:rPr>
          <w:delText>density</w:delText>
        </w:r>
      </w:del>
      <w:ins w:id="895" w:author="Thomas Collier Smith" w:date="2014-11-23T22:20:00Z">
        <w:r w:rsidR="009A0D57">
          <w:rPr>
            <w:rFonts w:ascii="Times New Roman" w:hAnsi="Times New Roman" w:cs="Times New Roman"/>
            <w:sz w:val="24"/>
            <w:szCs w:val="20"/>
          </w:rPr>
          <w:t>abundance</w:t>
        </w:r>
      </w:ins>
      <w:r w:rsidRPr="001A2577">
        <w:rPr>
          <w:rFonts w:ascii="Times New Roman" w:hAnsi="Times New Roman" w:cs="Times New Roman"/>
          <w:sz w:val="24"/>
          <w:szCs w:val="20"/>
        </w:rPr>
        <w:t xml:space="preserve"> as the independent variables.</w:t>
      </w:r>
    </w:p>
    <w:p w:rsidR="00C9698B" w:rsidRPr="00FC3248" w:rsidRDefault="00C9698B" w:rsidP="00FC3248">
      <w:pPr>
        <w:rPr>
          <w:rFonts w:ascii="Times New Roman" w:hAnsi="Times New Roman" w:cs="Times New Roman"/>
          <w:sz w:val="20"/>
          <w:szCs w:val="20"/>
        </w:rPr>
      </w:pPr>
      <w:del w:id="896" w:author="Thomas Collier Smith" w:date="2014-11-23T10:19:00Z">
        <w:r w:rsidRPr="00FC3248" w:rsidDel="00517CAE">
          <w:rPr>
            <w:rFonts w:ascii="Times New Roman" w:hAnsi="Times New Roman" w:cs="Times New Roman"/>
            <w:sz w:val="20"/>
            <w:szCs w:val="20"/>
          </w:rPr>
          <w:br w:type="page"/>
        </w:r>
      </w:del>
    </w:p>
    <w:tbl>
      <w:tblPr>
        <w:tblStyle w:val="TableGrid"/>
        <w:tblW w:w="0" w:type="auto"/>
        <w:jc w:val="center"/>
        <w:tblInd w:w="-430" w:type="dxa"/>
        <w:tblLook w:val="04A0" w:firstRow="1" w:lastRow="0" w:firstColumn="1" w:lastColumn="0" w:noHBand="0" w:noVBand="1"/>
      </w:tblPr>
      <w:tblGrid>
        <w:gridCol w:w="1749"/>
        <w:gridCol w:w="1374"/>
        <w:gridCol w:w="807"/>
        <w:gridCol w:w="899"/>
        <w:gridCol w:w="2450"/>
        <w:gridCol w:w="2412"/>
      </w:tblGrid>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07"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w:t>
            </w:r>
            <w:del w:id="897" w:author="Thomas Collier Smith" w:date="2014-11-23T10:13:00Z">
              <w:r w:rsidRPr="00FC3248" w:rsidDel="00C81DEB">
                <w:rPr>
                  <w:rFonts w:ascii="Times New Roman" w:hAnsi="Times New Roman" w:cs="Times New Roman"/>
                  <w:noProof/>
                  <w:sz w:val="20"/>
                  <w:szCs w:val="20"/>
                  <w:vertAlign w:val="subscript"/>
                </w:rPr>
                <w:delText>__</w:delText>
              </w:r>
            </w:del>
            <w:ins w:id="898" w:author="Thomas Collier Smith" w:date="2014-11-23T10:18:00Z">
              <w:r w:rsidR="00517CAE">
                <w:rPr>
                  <w:rFonts w:ascii="Times New Roman" w:hAnsi="Times New Roman" w:cs="Times New Roman"/>
                  <w:noProof/>
                  <w:sz w:val="20"/>
                  <w:szCs w:val="20"/>
                  <w:vertAlign w:val="subscript"/>
                </w:rPr>
                <w:t>3</w:t>
              </w:r>
            </w:ins>
            <w:r w:rsidRPr="00FC3248">
              <w:rPr>
                <w:rFonts w:ascii="Times New Roman" w:hAnsi="Times New Roman" w:cs="Times New Roman"/>
                <w:noProof/>
                <w:sz w:val="20"/>
                <w:szCs w:val="20"/>
                <w:vertAlign w:val="subscript"/>
              </w:rPr>
              <w:t>, 96)</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Combined Variance structure</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del w:id="899" w:author="Thomas Collier Smith" w:date="2014-11-23T22:21:00Z">
              <w:r w:rsidRPr="00FC3248" w:rsidDel="009A0D57">
                <w:rPr>
                  <w:rFonts w:ascii="Times New Roman" w:hAnsi="Times New Roman" w:cs="Times New Roman"/>
                  <w:noProof/>
                  <w:sz w:val="20"/>
                  <w:szCs w:val="20"/>
                </w:rPr>
                <w:delText>Density</w:delText>
              </w:r>
            </w:del>
            <w:ins w:id="900" w:author="Thomas Collier Smith" w:date="2014-11-23T22:21:00Z">
              <w:r w:rsidR="009A0D57">
                <w:rPr>
                  <w:rFonts w:ascii="Times New Roman" w:hAnsi="Times New Roman" w:cs="Times New Roman"/>
                  <w:noProof/>
                  <w:sz w:val="20"/>
                  <w:szCs w:val="20"/>
                </w:rPr>
                <w:t>Abundance</w:t>
              </w:r>
            </w:ins>
          </w:p>
        </w:tc>
        <w:tc>
          <w:tcPr>
            <w:tcW w:w="1374" w:type="dxa"/>
            <w:vAlign w:val="center"/>
          </w:tcPr>
          <w:p w:rsidR="003017EA" w:rsidRPr="00FC3248" w:rsidRDefault="003017EA" w:rsidP="001A2577">
            <w:pPr>
              <w:jc w:val="center"/>
              <w:rPr>
                <w:rFonts w:ascii="Times New Roman" w:hAnsi="Times New Roman" w:cs="Times New Roman"/>
                <w:noProof/>
                <w:sz w:val="20"/>
                <w:szCs w:val="20"/>
              </w:rPr>
            </w:pPr>
            <w:commentRangeStart w:id="901"/>
            <w:r w:rsidRPr="00FC3248">
              <w:rPr>
                <w:rFonts w:ascii="Times New Roman" w:hAnsi="Times New Roman" w:cs="Times New Roman"/>
                <w:noProof/>
                <w:sz w:val="20"/>
                <w:szCs w:val="20"/>
              </w:rPr>
              <w:t>-0.0011</w:t>
            </w:r>
            <w:commentRangeEnd w:id="901"/>
            <w:r w:rsidRPr="00FC3248">
              <w:rPr>
                <w:rStyle w:val="CommentReference"/>
                <w:sz w:val="20"/>
                <w:szCs w:val="20"/>
              </w:rPr>
              <w:commentReference w:id="901"/>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0.0004</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-0.07</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0.22</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Calibri" w:hAnsi="Calibri"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LeConte</w:t>
            </w:r>
            <w:r w:rsidRPr="00FC3248">
              <w:rPr>
                <w:rFonts w:ascii="Times New Roman" w:hAnsi="Times New Roman" w:cs="Times New Roman"/>
                <w:noProof/>
                <w:sz w:val="20"/>
                <w:szCs w:val="20"/>
              </w:rPr>
              <w:t xml:space="preserve"> = 0.33</w:t>
            </w:r>
            <w:r w:rsidRPr="00FC3248">
              <w:rPr>
                <w:rFonts w:ascii="Times New Roman" w:hAnsi="Times New Roman" w:cs="Times New Roman"/>
                <w:noProof/>
                <w:sz w:val="20"/>
                <w:szCs w:val="20"/>
                <w:vertAlign w:val="superscript"/>
              </w:rPr>
              <w:t>2</w:t>
            </w:r>
          </w:p>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 3.36</w:t>
            </w:r>
            <w:r w:rsidRPr="00FC3248">
              <w:rPr>
                <w:rFonts w:ascii="Times New Roman" w:hAnsi="Times New Roman" w:cs="Times New Roman"/>
                <w:noProof/>
                <w:sz w:val="20"/>
                <w:szCs w:val="20"/>
                <w:vertAlign w:val="superscript"/>
              </w:rPr>
              <w:t>2</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Random intercept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1</w:t>
            </w:r>
            <w:r w:rsidRPr="00FC3248">
              <w:rPr>
                <w:rFonts w:ascii="Times New Roman" w:hAnsi="Times New Roman" w:cs="Times New Roman"/>
                <w:noProof/>
                <w:sz w:val="20"/>
                <w:szCs w:val="20"/>
              </w:rPr>
              <w:t xml:space="preserve">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2</w:t>
            </w:r>
            <w:r w:rsidRPr="00FC3248">
              <w:rPr>
                <w:rFonts w:ascii="Times New Roman" w:hAnsi="Times New Roman" w:cs="Times New Roman"/>
                <w:noProof/>
                <w:sz w:val="20"/>
                <w:szCs w:val="20"/>
              </w:rPr>
              <w:t xml:space="preserve"> ~ N(0, 0.27</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3</w:t>
            </w:r>
            <w:r w:rsidRPr="00FC3248">
              <w:rPr>
                <w:rFonts w:ascii="Times New Roman" w:hAnsi="Times New Roman" w:cs="Times New Roman"/>
                <w:noProof/>
                <w:sz w:val="20"/>
                <w:szCs w:val="20"/>
              </w:rPr>
              <w:t xml:space="preserve"> ~ N(0, 0.22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5D6295" w:rsidRPr="00FC3248" w:rsidRDefault="002351DB" w:rsidP="001A2577">
      <w:pPr>
        <w:rPr>
          <w:sz w:val="20"/>
          <w:szCs w:val="20"/>
        </w:rPr>
      </w:pPr>
      <w:proofErr w:type="gramStart"/>
      <w:r w:rsidRPr="001A2577">
        <w:rPr>
          <w:rFonts w:ascii="Times New Roman" w:hAnsi="Times New Roman" w:cs="Times New Roman"/>
          <w:sz w:val="24"/>
          <w:szCs w:val="20"/>
        </w:rPr>
        <w:t>Table 4.</w:t>
      </w:r>
      <w:proofErr w:type="gramEnd"/>
      <w:r w:rsidRPr="001A2577">
        <w:rPr>
          <w:rFonts w:ascii="Times New Roman" w:hAnsi="Times New Roman" w:cs="Times New Roman"/>
          <w:sz w:val="24"/>
          <w:szCs w:val="20"/>
        </w:rPr>
        <w:t xml:space="preserve">  Description of best-fit model of </w:t>
      </w:r>
      <w:ins w:id="902" w:author="Thomas Collier Smith" w:date="2014-11-23T21:05:00Z">
        <w:r w:rsidR="006F22BD">
          <w:rPr>
            <w:rFonts w:ascii="Times New Roman" w:hAnsi="Times New Roman" w:cs="Times New Roman"/>
            <w:sz w:val="24"/>
            <w:szCs w:val="20"/>
          </w:rPr>
          <w:t>location-</w:t>
        </w:r>
      </w:ins>
      <w:r w:rsidR="003017EA" w:rsidRPr="001A2577">
        <w:rPr>
          <w:rFonts w:ascii="Times New Roman" w:hAnsi="Times New Roman" w:cs="Times New Roman"/>
          <w:sz w:val="24"/>
          <w:szCs w:val="20"/>
        </w:rPr>
        <w:t>within-lake</w:t>
      </w:r>
      <w:del w:id="903" w:author="Thomas Collier Smith" w:date="2014-11-23T21:05:00Z">
        <w:r w:rsidR="003017EA" w:rsidRPr="001A2577" w:rsidDel="006F22BD">
          <w:rPr>
            <w:rFonts w:ascii="Times New Roman" w:hAnsi="Times New Roman" w:cs="Times New Roman"/>
            <w:sz w:val="24"/>
            <w:szCs w:val="20"/>
          </w:rPr>
          <w:delText>-location</w:delText>
        </w:r>
      </w:del>
      <w:r w:rsidR="003017EA" w:rsidRPr="001A2577">
        <w:rPr>
          <w:rFonts w:ascii="Times New Roman" w:hAnsi="Times New Roman" w:cs="Times New Roman"/>
          <w:sz w:val="24"/>
          <w:szCs w:val="20"/>
        </w:rPr>
        <w:t xml:space="preserve"> </w:t>
      </w:r>
      <w:r w:rsidRPr="001A2577">
        <w:rPr>
          <w:rFonts w:ascii="Times New Roman" w:hAnsi="Times New Roman" w:cs="Times New Roman"/>
          <w:sz w:val="24"/>
          <w:szCs w:val="20"/>
        </w:rPr>
        <w:t>controlled algal abundance</w:t>
      </w:r>
      <w:r w:rsidR="00B703AA" w:rsidRPr="001A2577">
        <w:rPr>
          <w:rFonts w:ascii="Times New Roman" w:hAnsi="Times New Roman" w:cs="Times New Roman"/>
          <w:sz w:val="24"/>
          <w:szCs w:val="20"/>
        </w:rPr>
        <w:t>.</w:t>
      </w:r>
      <w:r w:rsidR="005D6295" w:rsidRPr="00FC3248">
        <w:rPr>
          <w:sz w:val="20"/>
          <w:szCs w:val="20"/>
        </w:rPr>
        <w:br w:type="page"/>
      </w:r>
    </w:p>
    <w:tbl>
      <w:tblPr>
        <w:tblStyle w:val="TableGrid"/>
        <w:tblW w:w="0" w:type="auto"/>
        <w:tblLook w:val="04A0" w:firstRow="1" w:lastRow="0" w:firstColumn="1" w:lastColumn="0" w:noHBand="0" w:noVBand="1"/>
      </w:tblPr>
      <w:tblGrid>
        <w:gridCol w:w="1915"/>
        <w:gridCol w:w="1915"/>
        <w:gridCol w:w="1915"/>
        <w:gridCol w:w="1915"/>
        <w:gridCol w:w="1916"/>
      </w:tblGrid>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(5, 29)</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p-value</w:t>
            </w:r>
          </w:p>
        </w:tc>
        <w:tc>
          <w:tcPr>
            <w:tcW w:w="1916"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Tadpole abundance</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-0.01 ± </w:t>
            </w:r>
            <w:r w:rsidR="004337C1" w:rsidRPr="00FC3248">
              <w:rPr>
                <w:rFonts w:ascii="Times New Roman" w:hAnsi="Times New Roman" w:cs="Times New Roman"/>
                <w:sz w:val="20"/>
                <w:szCs w:val="20"/>
              </w:rPr>
              <w:t>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0.03</w:t>
            </w:r>
          </w:p>
        </w:tc>
        <w:tc>
          <w:tcPr>
            <w:tcW w:w="1916" w:type="dxa"/>
            <w:vAlign w:val="center"/>
          </w:tcPr>
          <w:p w:rsidR="008B2F78" w:rsidRPr="00FC3248" w:rsidRDefault="008B2F78"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0</w:t>
            </w:r>
            <w:r w:rsidRPr="00FC3248">
              <w:rPr>
                <w:rFonts w:ascii="Times New Roman" w:hAnsi="Times New Roman" w:cs="Times New Roman"/>
                <w:noProof/>
                <w:sz w:val="20"/>
                <w:szCs w:val="20"/>
              </w:rPr>
              <w:t xml:space="preserve"> = </w:t>
            </w:r>
            <w:r w:rsidR="00DB4DA5" w:rsidRPr="00FC3248">
              <w:rPr>
                <w:rFonts w:ascii="Times New Roman" w:hAnsi="Times New Roman" w:cs="Times New Roman"/>
                <w:noProof/>
                <w:sz w:val="20"/>
                <w:szCs w:val="20"/>
              </w:rPr>
              <w:t>1.13</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w:t>
            </w:r>
            <w:r w:rsidRPr="00FC3248">
              <w:rPr>
                <w:rFonts w:ascii="Times New Roman" w:hAnsi="Times New Roman" w:cs="Times New Roman"/>
                <w:noProof/>
                <w:sz w:val="20"/>
                <w:szCs w:val="20"/>
              </w:rPr>
              <w:t xml:space="preserve"> = 0.90</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10</w:t>
            </w:r>
            <w:r w:rsidRPr="00FC3248">
              <w:rPr>
                <w:rFonts w:ascii="Times New Roman" w:hAnsi="Times New Roman" w:cs="Times New Roman"/>
                <w:noProof/>
                <w:sz w:val="20"/>
                <w:szCs w:val="20"/>
              </w:rPr>
              <w:t xml:space="preserve"> = 1.32</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20</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abundance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-0.004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-6.6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Mayfly </w:t>
            </w:r>
            <w:r w:rsidR="00BF59AA" w:rsidRPr="00FC3248">
              <w:rPr>
                <w:rFonts w:ascii="Times New Roman" w:hAnsi="Times New Roman" w:cs="Times New Roman"/>
                <w:sz w:val="20"/>
                <w:szCs w:val="20"/>
              </w:rPr>
              <w:t>species</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Callibaetis</w:t>
            </w:r>
            <w:r w:rsidRPr="00FC3248">
              <w:rPr>
                <w:rFonts w:ascii="Times New Roman" w:hAnsi="Times New Roman" w:cs="Times New Roman"/>
                <w:noProof/>
                <w:sz w:val="20"/>
                <w:szCs w:val="20"/>
              </w:rPr>
              <w:t xml:space="preserve"> = 0.06</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sz w:val="20"/>
                <w:szCs w:val="20"/>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Ameletus</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-3.1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0.19</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-16.7</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species x 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0.20</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14.3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bl>
    <w:p w:rsidR="00C646C3" w:rsidRPr="001A2577" w:rsidRDefault="00E532B8"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Table 5.</w:t>
      </w:r>
      <w:proofErr w:type="gramEnd"/>
      <w:r w:rsidRPr="001A2577">
        <w:rPr>
          <w:rFonts w:ascii="Times New Roman" w:hAnsi="Times New Roman" w:cs="Times New Roman"/>
          <w:sz w:val="24"/>
          <w:szCs w:val="20"/>
        </w:rPr>
        <w:t xml:space="preserve">  </w:t>
      </w:r>
      <w:proofErr w:type="gramStart"/>
      <w:r w:rsidRPr="001A2577">
        <w:rPr>
          <w:rFonts w:ascii="Times New Roman" w:hAnsi="Times New Roman" w:cs="Times New Roman"/>
          <w:sz w:val="24"/>
          <w:szCs w:val="20"/>
        </w:rPr>
        <w:t>For 2009 field enclosures, summary of best fit model of mayfly length.</w:t>
      </w:r>
      <w:proofErr w:type="gramEnd"/>
    </w:p>
    <w:p w:rsidR="00C646C3" w:rsidRPr="00FC3248" w:rsidRDefault="00C646C3"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28" w:type="dxa"/>
        <w:tblLook w:val="04A0" w:firstRow="1" w:lastRow="0" w:firstColumn="1" w:lastColumn="0" w:noHBand="0" w:noVBand="1"/>
      </w:tblPr>
      <w:tblGrid>
        <w:gridCol w:w="2824"/>
        <w:gridCol w:w="1596"/>
        <w:gridCol w:w="696"/>
        <w:gridCol w:w="810"/>
        <w:gridCol w:w="1377"/>
        <w:gridCol w:w="2469"/>
      </w:tblGrid>
      <w:tr w:rsidR="00C646C3" w:rsidRPr="00FC3248" w:rsidTr="001A2577">
        <w:trPr>
          <w:jc w:val="center"/>
        </w:trPr>
        <w:tc>
          <w:tcPr>
            <w:tcW w:w="2824"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lastRenderedPageBreak/>
              <w:t>Term</w:t>
            </w:r>
          </w:p>
        </w:tc>
        <w:tc>
          <w:tcPr>
            <w:tcW w:w="15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696" w:type="dxa"/>
            <w:vAlign w:val="center"/>
          </w:tcPr>
          <w:p w:rsidR="00C646C3" w:rsidRPr="00FC3248" w:rsidRDefault="001A2577" w:rsidP="001A2577">
            <w:pPr>
              <w:jc w:val="center"/>
              <w:rPr>
                <w:rFonts w:ascii="Times New Roman" w:hAnsi="Times New Roman" w:cs="Times New Roman"/>
                <w:sz w:val="20"/>
                <w:szCs w:val="20"/>
              </w:rPr>
            </w:pPr>
            <w:r>
              <w:rPr>
                <w:rFonts w:ascii="Times New Roman" w:hAnsi="Times New Roman" w:cs="Times New Roman"/>
                <w:sz w:val="20"/>
                <w:szCs w:val="20"/>
              </w:rPr>
              <w:t>t</w:t>
            </w:r>
            <w:r w:rsidR="00C646C3" w:rsidRPr="001A2577">
              <w:rPr>
                <w:rFonts w:ascii="Times New Roman" w:hAnsi="Times New Roman" w:cs="Times New Roman"/>
                <w:sz w:val="20"/>
                <w:szCs w:val="20"/>
                <w:vertAlign w:val="subscript"/>
              </w:rPr>
              <w:t>(4, 89)</w:t>
            </w:r>
          </w:p>
        </w:tc>
        <w:tc>
          <w:tcPr>
            <w:tcW w:w="810"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77"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469"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C646C3" w:rsidRPr="00FC3248" w:rsidTr="001A2577">
        <w:trPr>
          <w:jc w:val="center"/>
        </w:trPr>
        <w:tc>
          <w:tcPr>
            <w:tcW w:w="2824"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del w:id="904" w:author="Thomas Collier Smith" w:date="2014-11-23T22:21:00Z">
              <w:r w:rsidRPr="00FC3248" w:rsidDel="009A0D57">
                <w:rPr>
                  <w:rFonts w:ascii="Times New Roman" w:hAnsi="Times New Roman" w:cs="Times New Roman"/>
                  <w:sz w:val="20"/>
                  <w:szCs w:val="20"/>
                </w:rPr>
                <w:delText>Density</w:delText>
              </w:r>
            </w:del>
            <w:ins w:id="905" w:author="Thomas Collier Smith" w:date="2014-11-23T22:21:00Z">
              <w:r w:rsidR="009A0D57">
                <w:rPr>
                  <w:rFonts w:ascii="Times New Roman" w:hAnsi="Times New Roman" w:cs="Times New Roman"/>
                  <w:sz w:val="20"/>
                  <w:szCs w:val="20"/>
                </w:rPr>
                <w:t>Abundance</w:t>
              </w:r>
            </w:ins>
          </w:p>
        </w:tc>
        <w:tc>
          <w:tcPr>
            <w:tcW w:w="15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0.29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0.09</w:t>
            </w:r>
          </w:p>
        </w:tc>
        <w:tc>
          <w:tcPr>
            <w:tcW w:w="6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0.001</w:t>
            </w:r>
          </w:p>
        </w:tc>
        <w:tc>
          <w:tcPr>
            <w:tcW w:w="1377" w:type="dxa"/>
            <w:vAlign w:val="center"/>
          </w:tcPr>
          <w:p w:rsidR="00C646C3" w:rsidRPr="00FC3248" w:rsidRDefault="00C646C3" w:rsidP="001A2577">
            <w:pPr>
              <w:jc w:val="center"/>
              <w:rPr>
                <w:rFonts w:ascii="Times New Roman" w:hAnsi="Times New Roman" w:cs="Times New Roman"/>
                <w:sz w:val="20"/>
                <w:szCs w:val="20"/>
              </w:rPr>
            </w:pPr>
          </w:p>
        </w:tc>
        <w:tc>
          <w:tcPr>
            <w:tcW w:w="2469" w:type="dxa"/>
            <w:vAlign w:val="center"/>
          </w:tcPr>
          <w:p w:rsidR="00C646C3" w:rsidRPr="00FC3248" w:rsidRDefault="00C646C3" w:rsidP="001A2577">
            <w:pPr>
              <w:jc w:val="center"/>
              <w:rPr>
                <w:rFonts w:ascii="Times New Roman" w:hAnsi="Times New Roman" w:cs="Times New Roman"/>
                <w:sz w:val="20"/>
                <w:szCs w:val="20"/>
              </w:rPr>
            </w:pPr>
          </w:p>
        </w:tc>
      </w:tr>
      <w:tr w:rsidR="00C646C3" w:rsidRPr="00FC3248" w:rsidTr="001A2577">
        <w:trPr>
          <w:jc w:val="center"/>
        </w:trPr>
        <w:tc>
          <w:tcPr>
            <w:tcW w:w="2824"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0.92 </w:t>
            </w:r>
            <w:r w:rsidRPr="00FC3248">
              <w:rPr>
                <w:rFonts w:ascii="Cambria Math" w:hAnsi="Cambria Math" w:cs="Times New Roman"/>
                <w:sz w:val="20"/>
                <w:szCs w:val="20"/>
              </w:rPr>
              <w:t>±</w:t>
            </w:r>
            <w:r w:rsidRPr="00FC3248">
              <w:rPr>
                <w:rFonts w:ascii="Times New Roman" w:hAnsi="Times New Roman" w:cs="Times New Roman"/>
                <w:sz w:val="20"/>
                <w:szCs w:val="20"/>
              </w:rPr>
              <w:t xml:space="preserve"> 1.6</w:t>
            </w:r>
          </w:p>
        </w:tc>
        <w:tc>
          <w:tcPr>
            <w:tcW w:w="6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810"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1377" w:type="dxa"/>
            <w:vAlign w:val="center"/>
          </w:tcPr>
          <w:p w:rsidR="00C646C3" w:rsidRPr="00FC3248" w:rsidRDefault="00C646C3" w:rsidP="001A2577">
            <w:pPr>
              <w:jc w:val="center"/>
              <w:rPr>
                <w:rFonts w:ascii="Times New Roman" w:hAnsi="Times New Roman" w:cs="Times New Roman"/>
                <w:sz w:val="20"/>
                <w:szCs w:val="20"/>
              </w:rPr>
            </w:pPr>
          </w:p>
        </w:tc>
        <w:tc>
          <w:tcPr>
            <w:tcW w:w="2469" w:type="dxa"/>
            <w:vAlign w:val="center"/>
          </w:tcPr>
          <w:p w:rsidR="00C646C3" w:rsidRPr="00FC3248" w:rsidRDefault="00C646C3" w:rsidP="001A2577">
            <w:pPr>
              <w:jc w:val="center"/>
              <w:rPr>
                <w:rFonts w:ascii="Times New Roman" w:hAnsi="Times New Roman" w:cs="Times New Roman"/>
                <w:sz w:val="20"/>
                <w:szCs w:val="20"/>
              </w:rPr>
            </w:pPr>
          </w:p>
        </w:tc>
      </w:tr>
      <w:tr w:rsidR="00C646C3" w:rsidRPr="00FC3248" w:rsidTr="001A2577">
        <w:trPr>
          <w:jc w:val="center"/>
        </w:trPr>
        <w:tc>
          <w:tcPr>
            <w:tcW w:w="2824"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del w:id="906" w:author="Thomas Collier Smith" w:date="2014-11-23T22:21:00Z">
              <w:r w:rsidRPr="00FC3248" w:rsidDel="009A0D57">
                <w:rPr>
                  <w:rFonts w:ascii="Times New Roman" w:hAnsi="Times New Roman" w:cs="Times New Roman"/>
                  <w:sz w:val="20"/>
                  <w:szCs w:val="20"/>
                </w:rPr>
                <w:delText>Density</w:delText>
              </w:r>
            </w:del>
            <w:ins w:id="907" w:author="Thomas Collier Smith" w:date="2014-11-23T22:21:00Z">
              <w:r w:rsidR="009A0D57">
                <w:rPr>
                  <w:rFonts w:ascii="Times New Roman" w:hAnsi="Times New Roman" w:cs="Times New Roman"/>
                  <w:sz w:val="20"/>
                  <w:szCs w:val="20"/>
                </w:rPr>
                <w:t>Abundance</w:t>
              </w:r>
            </w:ins>
            <w:r w:rsidRPr="00FC3248">
              <w:rPr>
                <w:rFonts w:ascii="Times New Roman" w:hAnsi="Times New Roman" w:cs="Times New Roman"/>
                <w:sz w:val="20"/>
                <w:szCs w:val="20"/>
              </w:rPr>
              <w:t xml:space="preserve"> x Lake</w:t>
            </w:r>
          </w:p>
        </w:tc>
        <w:tc>
          <w:tcPr>
            <w:tcW w:w="15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-0.40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0.012</w:t>
            </w:r>
          </w:p>
        </w:tc>
        <w:tc>
          <w:tcPr>
            <w:tcW w:w="696"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0.002</w:t>
            </w:r>
          </w:p>
        </w:tc>
        <w:tc>
          <w:tcPr>
            <w:tcW w:w="1377" w:type="dxa"/>
            <w:vAlign w:val="center"/>
          </w:tcPr>
          <w:p w:rsidR="00C646C3" w:rsidRPr="00FC3248" w:rsidRDefault="00C646C3" w:rsidP="001A2577">
            <w:pPr>
              <w:jc w:val="center"/>
              <w:rPr>
                <w:rFonts w:ascii="Times New Roman" w:hAnsi="Times New Roman" w:cs="Times New Roman"/>
                <w:sz w:val="20"/>
                <w:szCs w:val="20"/>
              </w:rPr>
            </w:pPr>
          </w:p>
        </w:tc>
        <w:tc>
          <w:tcPr>
            <w:tcW w:w="2469" w:type="dxa"/>
            <w:vAlign w:val="center"/>
          </w:tcPr>
          <w:p w:rsidR="00C646C3" w:rsidRPr="00FC3248" w:rsidRDefault="00C646C3" w:rsidP="001A2577">
            <w:pPr>
              <w:jc w:val="center"/>
              <w:rPr>
                <w:rFonts w:ascii="Times New Roman" w:hAnsi="Times New Roman" w:cs="Times New Roman"/>
                <w:sz w:val="20"/>
                <w:szCs w:val="20"/>
              </w:rPr>
            </w:pPr>
          </w:p>
        </w:tc>
      </w:tr>
      <w:tr w:rsidR="00C646C3" w:rsidRPr="00FC3248" w:rsidTr="001A2577">
        <w:trPr>
          <w:jc w:val="center"/>
        </w:trPr>
        <w:tc>
          <w:tcPr>
            <w:tcW w:w="2824" w:type="dxa"/>
            <w:vAlign w:val="center"/>
          </w:tcPr>
          <w:p w:rsidR="00C646C3" w:rsidRPr="00FC3248" w:rsidRDefault="00C646C3" w:rsidP="001A2577">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596" w:type="dxa"/>
            <w:vAlign w:val="center"/>
          </w:tcPr>
          <w:p w:rsidR="00C646C3" w:rsidRPr="00FC3248" w:rsidRDefault="00C646C3" w:rsidP="001A2577">
            <w:pPr>
              <w:jc w:val="center"/>
              <w:rPr>
                <w:rFonts w:ascii="Times New Roman" w:hAnsi="Times New Roman" w:cs="Times New Roman"/>
                <w:sz w:val="20"/>
                <w:szCs w:val="20"/>
              </w:rPr>
            </w:pPr>
          </w:p>
        </w:tc>
        <w:tc>
          <w:tcPr>
            <w:tcW w:w="696" w:type="dxa"/>
            <w:vAlign w:val="center"/>
          </w:tcPr>
          <w:p w:rsidR="00C646C3" w:rsidRPr="00FC3248" w:rsidRDefault="00C646C3" w:rsidP="001A2577">
            <w:pPr>
              <w:jc w:val="center"/>
              <w:rPr>
                <w:rFonts w:ascii="Times New Roman" w:hAnsi="Times New Roman" w:cs="Times New Roman"/>
                <w:sz w:val="20"/>
                <w:szCs w:val="20"/>
              </w:rPr>
            </w:pPr>
          </w:p>
        </w:tc>
        <w:tc>
          <w:tcPr>
            <w:tcW w:w="810" w:type="dxa"/>
            <w:vAlign w:val="center"/>
          </w:tcPr>
          <w:p w:rsidR="00C646C3" w:rsidRPr="00FC3248" w:rsidRDefault="00C646C3" w:rsidP="001A2577">
            <w:pPr>
              <w:jc w:val="center"/>
              <w:rPr>
                <w:rFonts w:ascii="Times New Roman" w:hAnsi="Times New Roman" w:cs="Times New Roman"/>
                <w:sz w:val="20"/>
                <w:szCs w:val="20"/>
              </w:rPr>
            </w:pPr>
          </w:p>
        </w:tc>
        <w:tc>
          <w:tcPr>
            <w:tcW w:w="1377" w:type="dxa"/>
            <w:vAlign w:val="center"/>
          </w:tcPr>
          <w:p w:rsidR="00C646C3" w:rsidRPr="00FC3248" w:rsidRDefault="00C646C3" w:rsidP="001A2577">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3.8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469" w:type="dxa"/>
            <w:vAlign w:val="center"/>
          </w:tcPr>
          <w:p w:rsidR="00C646C3"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July</w:t>
            </w:r>
            <w:proofErr w:type="spellEnd"/>
            <w:r w:rsidRPr="00FC3248">
              <w:rPr>
                <w:rFonts w:ascii="Times New Roman" w:hAnsi="Times New Roman" w:cs="Times New Roman"/>
                <w:sz w:val="20"/>
                <w:szCs w:val="20"/>
                <w:vertAlign w:val="subscript"/>
              </w:rPr>
              <w:t xml:space="preserve"> </w:t>
            </w:r>
            <w:r w:rsidR="00C646C3" w:rsidRPr="00FC3248">
              <w:rPr>
                <w:rFonts w:ascii="Cambria Math" w:hAnsi="Cambria Math" w:cs="Times New Roman"/>
                <w:sz w:val="20"/>
                <w:szCs w:val="20"/>
              </w:rPr>
              <w:t>~</w:t>
            </w:r>
            <w:r w:rsidR="00C646C3" w:rsidRPr="00FC3248">
              <w:rPr>
                <w:rFonts w:ascii="Times New Roman" w:hAnsi="Times New Roman" w:cs="Times New Roman"/>
                <w:sz w:val="20"/>
                <w:szCs w:val="20"/>
              </w:rPr>
              <w:t>N(0, 3.1</w:t>
            </w:r>
            <w:r w:rsidR="00C646C3" w:rsidRPr="00FC3248">
              <w:rPr>
                <w:rFonts w:ascii="Times New Roman" w:hAnsi="Times New Roman" w:cs="Times New Roman"/>
                <w:sz w:val="20"/>
                <w:szCs w:val="20"/>
                <w:vertAlign w:val="superscript"/>
              </w:rPr>
              <w:t>2</w:t>
            </w:r>
            <w:r w:rsidR="00C646C3" w:rsidRPr="00FC3248">
              <w:rPr>
                <w:rFonts w:ascii="Times New Roman" w:hAnsi="Times New Roman" w:cs="Times New Roman"/>
                <w:sz w:val="20"/>
                <w:szCs w:val="20"/>
              </w:rPr>
              <w:t>)</w:t>
            </w:r>
          </w:p>
          <w:p w:rsidR="00C646C3"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00C646C3" w:rsidRPr="00FC3248">
              <w:rPr>
                <w:rFonts w:ascii="Times New Roman" w:hAnsi="Times New Roman" w:cs="Times New Roman"/>
                <w:sz w:val="20"/>
                <w:szCs w:val="20"/>
                <w:vertAlign w:val="subscript"/>
              </w:rPr>
              <w:t>Early</w:t>
            </w:r>
            <w:proofErr w:type="spellEnd"/>
            <w:r w:rsidR="00C646C3" w:rsidRPr="00FC3248">
              <w:rPr>
                <w:rFonts w:ascii="Times New Roman" w:hAnsi="Times New Roman" w:cs="Times New Roman"/>
                <w:sz w:val="20"/>
                <w:szCs w:val="20"/>
                <w:vertAlign w:val="subscript"/>
              </w:rPr>
              <w:t xml:space="preserve"> August</w:t>
            </w:r>
            <w:r w:rsidRPr="00FC3248">
              <w:rPr>
                <w:rFonts w:ascii="Times New Roman" w:hAnsi="Times New Roman" w:cs="Times New Roman"/>
                <w:sz w:val="20"/>
                <w:szCs w:val="20"/>
                <w:vertAlign w:val="subscript"/>
              </w:rPr>
              <w:t xml:space="preserve"> </w:t>
            </w:r>
            <w:r w:rsidR="00C646C3" w:rsidRPr="00FC3248">
              <w:rPr>
                <w:rFonts w:ascii="Cambria Math" w:hAnsi="Cambria Math" w:cs="Times New Roman"/>
                <w:sz w:val="20"/>
                <w:szCs w:val="20"/>
              </w:rPr>
              <w:t>~</w:t>
            </w:r>
            <w:r w:rsidR="00C646C3" w:rsidRPr="00FC3248">
              <w:rPr>
                <w:rFonts w:ascii="Times New Roman" w:hAnsi="Times New Roman" w:cs="Times New Roman"/>
                <w:sz w:val="20"/>
                <w:szCs w:val="20"/>
              </w:rPr>
              <w:t>N(0, 6.8</w:t>
            </w:r>
            <w:r w:rsidR="00C646C3" w:rsidRPr="00FC3248">
              <w:rPr>
                <w:rFonts w:ascii="Times New Roman" w:hAnsi="Times New Roman" w:cs="Times New Roman"/>
                <w:sz w:val="20"/>
                <w:szCs w:val="20"/>
                <w:vertAlign w:val="superscript"/>
              </w:rPr>
              <w:t>2</w:t>
            </w:r>
            <w:r w:rsidR="00C646C3" w:rsidRPr="00FC3248">
              <w:rPr>
                <w:rFonts w:ascii="Times New Roman" w:hAnsi="Times New Roman" w:cs="Times New Roman"/>
                <w:sz w:val="20"/>
                <w:szCs w:val="20"/>
              </w:rPr>
              <w:t>)</w:t>
            </w:r>
          </w:p>
          <w:p w:rsidR="00C646C3"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w:t>
            </w:r>
            <w:proofErr w:type="spellEnd"/>
            <w:r w:rsidRPr="00FC3248">
              <w:rPr>
                <w:rFonts w:ascii="Cambria Math" w:hAnsi="Cambria Math" w:cs="Times New Roman"/>
                <w:sz w:val="20"/>
                <w:szCs w:val="20"/>
                <w:vertAlign w:val="subscript"/>
              </w:rPr>
              <w:t xml:space="preserve"> August</w:t>
            </w:r>
            <w:r w:rsidRPr="00FC3248">
              <w:rPr>
                <w:rFonts w:ascii="Cambria Math" w:hAnsi="Cambria Math" w:cs="Times New Roman"/>
                <w:sz w:val="20"/>
                <w:szCs w:val="20"/>
              </w:rPr>
              <w:t xml:space="preserve"> </w:t>
            </w:r>
            <w:r w:rsidR="00C646C3" w:rsidRPr="00FC3248">
              <w:rPr>
                <w:rFonts w:ascii="Cambria Math" w:hAnsi="Cambria Math" w:cs="Times New Roman"/>
                <w:sz w:val="20"/>
                <w:szCs w:val="20"/>
              </w:rPr>
              <w:t>~</w:t>
            </w:r>
            <w:r w:rsidR="00C646C3" w:rsidRPr="00FC3248">
              <w:rPr>
                <w:rFonts w:ascii="Times New Roman" w:hAnsi="Times New Roman" w:cs="Times New Roman"/>
                <w:sz w:val="20"/>
                <w:szCs w:val="20"/>
              </w:rPr>
              <w:t>N(0, 5.0</w:t>
            </w:r>
            <w:r w:rsidR="00C646C3" w:rsidRPr="00FC3248">
              <w:rPr>
                <w:rFonts w:ascii="Times New Roman" w:hAnsi="Times New Roman" w:cs="Times New Roman"/>
                <w:sz w:val="20"/>
                <w:szCs w:val="20"/>
                <w:vertAlign w:val="superscript"/>
              </w:rPr>
              <w:t>2</w:t>
            </w:r>
            <w:r w:rsidR="00C646C3" w:rsidRPr="00FC3248">
              <w:rPr>
                <w:rFonts w:ascii="Times New Roman" w:hAnsi="Times New Roman" w:cs="Times New Roman"/>
                <w:sz w:val="20"/>
                <w:szCs w:val="20"/>
              </w:rPr>
              <w:t>)</w:t>
            </w:r>
          </w:p>
          <w:p w:rsidR="00C646C3"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September</w:t>
            </w:r>
            <w:proofErr w:type="spellEnd"/>
            <w:r w:rsidRPr="00FC3248">
              <w:rPr>
                <w:rFonts w:ascii="Cambria Math" w:hAnsi="Cambria Math" w:cs="Times New Roman"/>
                <w:sz w:val="20"/>
                <w:szCs w:val="20"/>
                <w:vertAlign w:val="subscript"/>
              </w:rPr>
              <w:t xml:space="preserve"> </w:t>
            </w:r>
            <w:r w:rsidR="00C646C3" w:rsidRPr="00FC3248">
              <w:rPr>
                <w:rFonts w:ascii="Cambria Math" w:hAnsi="Cambria Math" w:cs="Times New Roman"/>
                <w:sz w:val="20"/>
                <w:szCs w:val="20"/>
              </w:rPr>
              <w:t>~</w:t>
            </w:r>
            <w:r w:rsidR="00C646C3" w:rsidRPr="00FC3248">
              <w:rPr>
                <w:rFonts w:ascii="Times New Roman" w:hAnsi="Times New Roman" w:cs="Times New Roman"/>
                <w:sz w:val="20"/>
                <w:szCs w:val="20"/>
              </w:rPr>
              <w:t>N(0, 5.0</w:t>
            </w:r>
            <w:r w:rsidR="00C646C3" w:rsidRPr="00FC3248">
              <w:rPr>
                <w:rFonts w:ascii="Times New Roman" w:hAnsi="Times New Roman" w:cs="Times New Roman"/>
                <w:sz w:val="20"/>
                <w:szCs w:val="20"/>
                <w:vertAlign w:val="superscript"/>
              </w:rPr>
              <w:t>2</w:t>
            </w:r>
            <w:r w:rsidR="00C646C3" w:rsidRPr="00FC3248">
              <w:rPr>
                <w:rFonts w:ascii="Times New Roman" w:hAnsi="Times New Roman" w:cs="Times New Roman"/>
                <w:sz w:val="20"/>
                <w:szCs w:val="20"/>
              </w:rPr>
              <w:t>)</w:t>
            </w:r>
          </w:p>
        </w:tc>
      </w:tr>
    </w:tbl>
    <w:p w:rsidR="00016E22" w:rsidRPr="001A2577" w:rsidRDefault="00016E22"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Table 6.</w:t>
      </w:r>
      <w:proofErr w:type="gramEnd"/>
      <w:r w:rsidRPr="001A2577">
        <w:rPr>
          <w:rFonts w:ascii="Times New Roman" w:hAnsi="Times New Roman" w:cs="Times New Roman"/>
          <w:sz w:val="24"/>
          <w:szCs w:val="20"/>
        </w:rPr>
        <w:t xml:space="preserve">  </w:t>
      </w:r>
      <w:proofErr w:type="gramStart"/>
      <w:r w:rsidR="00587FE1" w:rsidRPr="001A2577">
        <w:rPr>
          <w:rFonts w:ascii="Times New Roman" w:hAnsi="Times New Roman" w:cs="Times New Roman"/>
          <w:sz w:val="24"/>
          <w:szCs w:val="20"/>
        </w:rPr>
        <w:t>Summary of best fit model of t</w:t>
      </w:r>
      <w:r w:rsidRPr="001A2577">
        <w:rPr>
          <w:rFonts w:ascii="Times New Roman" w:hAnsi="Times New Roman" w:cs="Times New Roman"/>
          <w:sz w:val="24"/>
          <w:szCs w:val="20"/>
        </w:rPr>
        <w:t xml:space="preserve">adpole </w:t>
      </w:r>
      <w:r w:rsidR="00587FE1" w:rsidRPr="001A2577">
        <w:rPr>
          <w:rFonts w:ascii="Times New Roman" w:hAnsi="Times New Roman" w:cs="Times New Roman"/>
          <w:sz w:val="24"/>
          <w:szCs w:val="20"/>
        </w:rPr>
        <w:t xml:space="preserve">biomass; initial model included tadpole </w:t>
      </w:r>
      <w:del w:id="908" w:author="Thomas Collier Smith" w:date="2014-11-23T22:21:00Z">
        <w:r w:rsidR="00587FE1" w:rsidRPr="001A2577" w:rsidDel="009A0D57">
          <w:rPr>
            <w:rFonts w:ascii="Times New Roman" w:hAnsi="Times New Roman" w:cs="Times New Roman"/>
            <w:sz w:val="24"/>
            <w:szCs w:val="20"/>
          </w:rPr>
          <w:delText>density</w:delText>
        </w:r>
      </w:del>
      <w:ins w:id="909" w:author="Thomas Collier Smith" w:date="2014-11-23T22:21:00Z">
        <w:r w:rsidR="009A0D57">
          <w:rPr>
            <w:rFonts w:ascii="Times New Roman" w:hAnsi="Times New Roman" w:cs="Times New Roman"/>
            <w:sz w:val="24"/>
            <w:szCs w:val="20"/>
          </w:rPr>
          <w:t>abundance</w:t>
        </w:r>
      </w:ins>
      <w:r w:rsidR="00587FE1" w:rsidRPr="001A2577">
        <w:rPr>
          <w:rFonts w:ascii="Times New Roman" w:hAnsi="Times New Roman" w:cs="Times New Roman"/>
          <w:sz w:val="24"/>
          <w:szCs w:val="20"/>
        </w:rPr>
        <w:t xml:space="preserve">, mayfly </w:t>
      </w:r>
      <w:del w:id="910" w:author="Thomas Collier Smith" w:date="2014-11-23T22:21:00Z">
        <w:r w:rsidR="00587FE1" w:rsidRPr="001A2577" w:rsidDel="009A0D57">
          <w:rPr>
            <w:rFonts w:ascii="Times New Roman" w:hAnsi="Times New Roman" w:cs="Times New Roman"/>
            <w:sz w:val="24"/>
            <w:szCs w:val="20"/>
          </w:rPr>
          <w:delText>density</w:delText>
        </w:r>
      </w:del>
      <w:ins w:id="911" w:author="Thomas Collier Smith" w:date="2014-11-23T22:21:00Z">
        <w:r w:rsidR="009A0D57">
          <w:rPr>
            <w:rFonts w:ascii="Times New Roman" w:hAnsi="Times New Roman" w:cs="Times New Roman"/>
            <w:sz w:val="24"/>
            <w:szCs w:val="20"/>
          </w:rPr>
          <w:t>abundance</w:t>
        </w:r>
      </w:ins>
      <w:r w:rsidR="00587FE1" w:rsidRPr="001A2577">
        <w:rPr>
          <w:rFonts w:ascii="Times New Roman" w:hAnsi="Times New Roman" w:cs="Times New Roman"/>
          <w:sz w:val="24"/>
          <w:szCs w:val="20"/>
        </w:rPr>
        <w:t>, lake, and sampling block.</w:t>
      </w:r>
      <w:proofErr w:type="gramEnd"/>
    </w:p>
    <w:tbl>
      <w:tblPr>
        <w:tblStyle w:val="TableGrid"/>
        <w:tblW w:w="9534" w:type="dxa"/>
        <w:jc w:val="center"/>
        <w:tblInd w:w="1519" w:type="dxa"/>
        <w:tblLook w:val="04A0" w:firstRow="1" w:lastRow="0" w:firstColumn="1" w:lastColumn="0" w:noHBand="0" w:noVBand="1"/>
      </w:tblPr>
      <w:tblGrid>
        <w:gridCol w:w="1083"/>
        <w:gridCol w:w="1749"/>
        <w:gridCol w:w="1282"/>
        <w:gridCol w:w="917"/>
        <w:gridCol w:w="770"/>
        <w:gridCol w:w="1344"/>
        <w:gridCol w:w="2389"/>
      </w:tblGrid>
      <w:tr w:rsidR="00587FE1" w:rsidRPr="00FC3248" w:rsidTr="001A2577">
        <w:trPr>
          <w:jc w:val="center"/>
        </w:trPr>
        <w:tc>
          <w:tcPr>
            <w:tcW w:w="1099"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0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Term</w:t>
            </w:r>
          </w:p>
        </w:tc>
        <w:tc>
          <w:tcPr>
            <w:tcW w:w="1296"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956"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(4, 43)</w:t>
            </w:r>
          </w:p>
        </w:tc>
        <w:tc>
          <w:tcPr>
            <w:tcW w:w="779"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80"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515"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87FE1" w:rsidRPr="00FC3248" w:rsidTr="001A2577">
        <w:trPr>
          <w:jc w:val="center"/>
        </w:trPr>
        <w:tc>
          <w:tcPr>
            <w:tcW w:w="109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LeConte</w:t>
            </w:r>
          </w:p>
        </w:tc>
        <w:tc>
          <w:tcPr>
            <w:tcW w:w="150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del w:id="912" w:author="Thomas Collier Smith" w:date="2014-11-23T22:21:00Z">
              <w:r w:rsidRPr="00FC3248" w:rsidDel="009A0D57">
                <w:rPr>
                  <w:rFonts w:ascii="Times New Roman" w:hAnsi="Times New Roman" w:cs="Times New Roman"/>
                  <w:sz w:val="20"/>
                  <w:szCs w:val="20"/>
                </w:rPr>
                <w:delText>Density</w:delText>
              </w:r>
            </w:del>
            <w:ins w:id="913" w:author="Thomas Collier Smith" w:date="2014-11-23T22:21:00Z">
              <w:r w:rsidR="009A0D57">
                <w:rPr>
                  <w:rFonts w:ascii="Times New Roman" w:hAnsi="Times New Roman" w:cs="Times New Roman"/>
                  <w:sz w:val="20"/>
                  <w:szCs w:val="20"/>
                </w:rPr>
                <w:t>Abundance</w:t>
              </w:r>
            </w:ins>
          </w:p>
        </w:tc>
        <w:tc>
          <w:tcPr>
            <w:tcW w:w="1296"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0.26</w:t>
            </w:r>
            <w:r w:rsidR="00587FE1" w:rsidRPr="00FC3248">
              <w:rPr>
                <w:rFonts w:ascii="Times New Roman" w:hAnsi="Times New Roman" w:cs="Times New Roman"/>
                <w:sz w:val="20"/>
                <w:szCs w:val="20"/>
              </w:rPr>
              <w:t xml:space="preserve"> </w:t>
            </w:r>
            <w:r w:rsidR="00587FE1"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87FE1" w:rsidRPr="00FC3248" w:rsidRDefault="00BD0633" w:rsidP="001A2577">
            <w:pPr>
              <w:jc w:val="center"/>
              <w:rPr>
                <w:rFonts w:ascii="Times New Roman" w:hAnsi="Times New Roman" w:cs="Times New Roman"/>
                <w:sz w:val="20"/>
                <w:szCs w:val="20"/>
                <w:vertAlign w:val="subscript"/>
              </w:rPr>
            </w:pPr>
            <w:r w:rsidRPr="00FC3248">
              <w:rPr>
                <w:rFonts w:ascii="Times New Roman" w:hAnsi="Times New Roman" w:cs="Times New Roman"/>
                <w:sz w:val="20"/>
                <w:szCs w:val="20"/>
              </w:rPr>
              <w:t>3.1</w:t>
            </w:r>
          </w:p>
          <w:p w:rsidR="00BD0633" w:rsidRPr="00FC3248" w:rsidRDefault="00BD0633" w:rsidP="001A2577">
            <w:pPr>
              <w:jc w:val="center"/>
              <w:rPr>
                <w:rFonts w:ascii="Times New Roman" w:hAnsi="Times New Roman" w:cs="Times New Roman"/>
                <w:sz w:val="20"/>
                <w:szCs w:val="20"/>
              </w:rPr>
            </w:pPr>
          </w:p>
        </w:tc>
        <w:tc>
          <w:tcPr>
            <w:tcW w:w="779"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0.003</w:t>
            </w:r>
          </w:p>
        </w:tc>
        <w:tc>
          <w:tcPr>
            <w:tcW w:w="1380" w:type="dxa"/>
            <w:vAlign w:val="center"/>
          </w:tcPr>
          <w:p w:rsidR="00587FE1" w:rsidRPr="00FC3248" w:rsidRDefault="00587FE1" w:rsidP="001A2577">
            <w:pPr>
              <w:jc w:val="center"/>
              <w:rPr>
                <w:rFonts w:ascii="Times New Roman" w:hAnsi="Times New Roman" w:cs="Times New Roman"/>
                <w:sz w:val="20"/>
                <w:szCs w:val="20"/>
              </w:rPr>
            </w:pPr>
          </w:p>
        </w:tc>
        <w:tc>
          <w:tcPr>
            <w:tcW w:w="2515" w:type="dxa"/>
            <w:vAlign w:val="center"/>
          </w:tcPr>
          <w:p w:rsidR="00587FE1" w:rsidRPr="00FC3248" w:rsidRDefault="00587FE1" w:rsidP="001A2577">
            <w:pPr>
              <w:jc w:val="center"/>
              <w:rPr>
                <w:rFonts w:ascii="Times New Roman" w:hAnsi="Times New Roman" w:cs="Times New Roman"/>
                <w:sz w:val="20"/>
                <w:szCs w:val="20"/>
              </w:rPr>
            </w:pPr>
          </w:p>
        </w:tc>
      </w:tr>
      <w:tr w:rsidR="00587FE1" w:rsidRPr="00FC3248" w:rsidTr="001A2577">
        <w:trPr>
          <w:jc w:val="center"/>
        </w:trPr>
        <w:tc>
          <w:tcPr>
            <w:tcW w:w="1099" w:type="dxa"/>
            <w:vAlign w:val="center"/>
          </w:tcPr>
          <w:p w:rsidR="00587FE1" w:rsidRPr="00FC3248" w:rsidRDefault="00587FE1" w:rsidP="001A2577">
            <w:pPr>
              <w:jc w:val="center"/>
              <w:rPr>
                <w:rFonts w:ascii="Times New Roman" w:hAnsi="Times New Roman" w:cs="Times New Roman"/>
                <w:sz w:val="20"/>
                <w:szCs w:val="20"/>
              </w:rPr>
            </w:pPr>
          </w:p>
        </w:tc>
        <w:tc>
          <w:tcPr>
            <w:tcW w:w="150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87FE1" w:rsidRPr="00FC3248" w:rsidRDefault="00587FE1" w:rsidP="001A2577">
            <w:pPr>
              <w:jc w:val="center"/>
              <w:rPr>
                <w:rFonts w:ascii="Times New Roman" w:hAnsi="Times New Roman" w:cs="Times New Roman"/>
                <w:sz w:val="20"/>
                <w:szCs w:val="20"/>
              </w:rPr>
            </w:pPr>
          </w:p>
        </w:tc>
        <w:tc>
          <w:tcPr>
            <w:tcW w:w="956" w:type="dxa"/>
            <w:vAlign w:val="center"/>
          </w:tcPr>
          <w:p w:rsidR="00587FE1" w:rsidRPr="00FC3248" w:rsidRDefault="00587FE1" w:rsidP="001A2577">
            <w:pPr>
              <w:jc w:val="center"/>
              <w:rPr>
                <w:rFonts w:ascii="Times New Roman" w:hAnsi="Times New Roman" w:cs="Times New Roman"/>
                <w:sz w:val="20"/>
                <w:szCs w:val="20"/>
              </w:rPr>
            </w:pPr>
          </w:p>
        </w:tc>
        <w:tc>
          <w:tcPr>
            <w:tcW w:w="779" w:type="dxa"/>
            <w:vAlign w:val="center"/>
          </w:tcPr>
          <w:p w:rsidR="00587FE1" w:rsidRPr="00FC3248" w:rsidRDefault="00587FE1" w:rsidP="001A2577">
            <w:pPr>
              <w:jc w:val="center"/>
              <w:rPr>
                <w:rFonts w:ascii="Times New Roman" w:hAnsi="Times New Roman" w:cs="Times New Roman"/>
                <w:sz w:val="20"/>
                <w:szCs w:val="20"/>
              </w:rPr>
            </w:pPr>
          </w:p>
        </w:tc>
        <w:tc>
          <w:tcPr>
            <w:tcW w:w="1380" w:type="dxa"/>
            <w:vAlign w:val="center"/>
          </w:tcPr>
          <w:p w:rsidR="00587FE1" w:rsidRPr="00FC3248" w:rsidRDefault="00587FE1" w:rsidP="001A2577">
            <w:pPr>
              <w:jc w:val="center"/>
              <w:rPr>
                <w:rFonts w:ascii="Times New Roman" w:hAnsi="Times New Roman" w:cs="Times New Roman"/>
                <w:sz w:val="20"/>
                <w:szCs w:val="20"/>
              </w:rPr>
            </w:pPr>
            <w:r w:rsidRPr="00FC3248">
              <w:rPr>
                <w:rFonts w:ascii="Cambria Math" w:hAnsi="Cambria Math" w:cs="Times New Roman"/>
                <w:sz w:val="20"/>
                <w:szCs w:val="20"/>
              </w:rPr>
              <w:t>~</w:t>
            </w:r>
            <w:r w:rsidR="00BD0633" w:rsidRPr="00FC3248">
              <w:rPr>
                <w:rFonts w:ascii="Times New Roman" w:hAnsi="Times New Roman" w:cs="Times New Roman"/>
                <w:sz w:val="20"/>
                <w:szCs w:val="20"/>
              </w:rPr>
              <w:t>N(0, 2.9</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July</w:t>
            </w:r>
            <w:proofErr w:type="spellEnd"/>
            <w:r w:rsidRPr="00FC3248">
              <w:rPr>
                <w:rFonts w:ascii="Times New Roman" w:hAnsi="Times New Roman" w:cs="Times New Roman"/>
                <w:sz w:val="20"/>
                <w:szCs w:val="20"/>
                <w:vertAlign w:val="subscript"/>
              </w:rPr>
              <w:t xml:space="preserve"> </w:t>
            </w:r>
            <w:r w:rsidRPr="00FC3248">
              <w:rPr>
                <w:rFonts w:ascii="Cambria Math" w:hAnsi="Cambria Math" w:cs="Times New Roman"/>
                <w:sz w:val="20"/>
                <w:szCs w:val="20"/>
              </w:rPr>
              <w:t>~</w:t>
            </w:r>
            <w:r w:rsidRPr="00FC3248">
              <w:rPr>
                <w:rFonts w:ascii="Times New Roman" w:hAnsi="Times New Roman" w:cs="Times New Roman"/>
                <w:sz w:val="20"/>
                <w:szCs w:val="20"/>
              </w:rPr>
              <w:t xml:space="preserve">N(0, </w:t>
            </w:r>
            <w:r w:rsidR="00BD0633" w:rsidRPr="00FC3248">
              <w:rPr>
                <w:rFonts w:ascii="Times New Roman" w:hAnsi="Times New Roman" w:cs="Times New Roman"/>
                <w:sz w:val="20"/>
                <w:szCs w:val="20"/>
              </w:rPr>
              <w:t>3.6</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Early</w:t>
            </w:r>
            <w:proofErr w:type="spellEnd"/>
            <w:r w:rsidRPr="00FC3248">
              <w:rPr>
                <w:rFonts w:ascii="Times New Roman" w:hAnsi="Times New Roman" w:cs="Times New Roman"/>
                <w:sz w:val="20"/>
                <w:szCs w:val="20"/>
                <w:vertAlign w:val="subscript"/>
              </w:rPr>
              <w:t xml:space="preserve"> August </w:t>
            </w:r>
            <w:r w:rsidRPr="00FC3248">
              <w:rPr>
                <w:rFonts w:ascii="Cambria Math" w:hAnsi="Cambria Math" w:cs="Times New Roman"/>
                <w:sz w:val="20"/>
                <w:szCs w:val="20"/>
              </w:rPr>
              <w:t>~</w:t>
            </w:r>
            <w:r w:rsidRPr="00FC3248">
              <w:rPr>
                <w:rFonts w:ascii="Times New Roman" w:hAnsi="Times New Roman" w:cs="Times New Roman"/>
                <w:sz w:val="20"/>
                <w:szCs w:val="20"/>
              </w:rPr>
              <w:t xml:space="preserve">N(0, </w:t>
            </w:r>
            <w:r w:rsidR="00BD0633" w:rsidRPr="00FC3248">
              <w:rPr>
                <w:rFonts w:ascii="Times New Roman" w:hAnsi="Times New Roman" w:cs="Times New Roman"/>
                <w:sz w:val="20"/>
                <w:szCs w:val="20"/>
              </w:rPr>
              <w:t>5.4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w:t>
            </w:r>
            <w:proofErr w:type="spellEnd"/>
            <w:r w:rsidRPr="00FC3248">
              <w:rPr>
                <w:rFonts w:ascii="Cambria Math" w:hAnsi="Cambria Math" w:cs="Times New Roman"/>
                <w:sz w:val="20"/>
                <w:szCs w:val="20"/>
                <w:vertAlign w:val="subscript"/>
              </w:rPr>
              <w:t xml:space="preserve"> August</w:t>
            </w:r>
            <w:r w:rsidRPr="00FC3248">
              <w:rPr>
                <w:rFonts w:ascii="Cambria Math" w:hAnsi="Cambria Math" w:cs="Times New Roman"/>
                <w:sz w:val="20"/>
                <w:szCs w:val="20"/>
              </w:rPr>
              <w:t xml:space="preserve"> ~</w:t>
            </w:r>
            <w:r w:rsidR="00BD0633" w:rsidRPr="00FC3248">
              <w:rPr>
                <w:rFonts w:ascii="Times New Roman" w:hAnsi="Times New Roman" w:cs="Times New Roman"/>
                <w:sz w:val="20"/>
                <w:szCs w:val="20"/>
              </w:rPr>
              <w:t>N(0, 4.4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September</w:t>
            </w:r>
            <w:proofErr w:type="spellEnd"/>
            <w:r w:rsidRPr="00FC3248">
              <w:rPr>
                <w:rFonts w:ascii="Cambria Math" w:hAnsi="Cambria Math" w:cs="Times New Roman"/>
                <w:sz w:val="20"/>
                <w:szCs w:val="20"/>
                <w:vertAlign w:val="subscript"/>
              </w:rPr>
              <w:t xml:space="preserve"> </w:t>
            </w:r>
            <w:r w:rsidRPr="00FC3248">
              <w:rPr>
                <w:rFonts w:ascii="Cambria Math" w:hAnsi="Cambria Math" w:cs="Times New Roman"/>
                <w:sz w:val="20"/>
                <w:szCs w:val="20"/>
              </w:rPr>
              <w:t>~</w:t>
            </w:r>
            <w:r w:rsidR="00BD0633" w:rsidRPr="00FC3248">
              <w:rPr>
                <w:rFonts w:ascii="Times New Roman" w:hAnsi="Times New Roman" w:cs="Times New Roman"/>
                <w:sz w:val="20"/>
                <w:szCs w:val="20"/>
              </w:rPr>
              <w:t>N(0, 4.1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r w:rsidR="00587FE1" w:rsidRPr="00FC3248" w:rsidTr="001A2577">
        <w:trPr>
          <w:jc w:val="center"/>
        </w:trPr>
        <w:tc>
          <w:tcPr>
            <w:tcW w:w="109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Spur</w:t>
            </w:r>
          </w:p>
        </w:tc>
        <w:tc>
          <w:tcPr>
            <w:tcW w:w="150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del w:id="914" w:author="Thomas Collier Smith" w:date="2014-11-23T22:21:00Z">
              <w:r w:rsidRPr="00FC3248" w:rsidDel="009A0D57">
                <w:rPr>
                  <w:rFonts w:ascii="Times New Roman" w:hAnsi="Times New Roman" w:cs="Times New Roman"/>
                  <w:sz w:val="20"/>
                  <w:szCs w:val="20"/>
                </w:rPr>
                <w:delText>Density</w:delText>
              </w:r>
            </w:del>
            <w:ins w:id="915" w:author="Thomas Collier Smith" w:date="2014-11-23T22:21:00Z">
              <w:r w:rsidR="009A0D57">
                <w:rPr>
                  <w:rFonts w:ascii="Times New Roman" w:hAnsi="Times New Roman" w:cs="Times New Roman"/>
                  <w:sz w:val="20"/>
                  <w:szCs w:val="20"/>
                </w:rPr>
                <w:t>Abundance</w:t>
              </w:r>
            </w:ins>
          </w:p>
        </w:tc>
        <w:tc>
          <w:tcPr>
            <w:tcW w:w="1296"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-0.11</w:t>
            </w:r>
            <w:r w:rsidR="00587FE1" w:rsidRPr="00FC3248">
              <w:rPr>
                <w:rFonts w:ascii="Times New Roman" w:hAnsi="Times New Roman" w:cs="Times New Roman"/>
                <w:sz w:val="20"/>
                <w:szCs w:val="20"/>
              </w:rPr>
              <w:t xml:space="preserve"> </w:t>
            </w:r>
            <w:r w:rsidR="00587FE1"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87FE1" w:rsidRPr="00FC3248" w:rsidRDefault="00BD0633" w:rsidP="001A2577">
            <w:pPr>
              <w:jc w:val="center"/>
              <w:rPr>
                <w:rFonts w:ascii="Times New Roman" w:hAnsi="Times New Roman" w:cs="Times New Roman"/>
                <w:sz w:val="20"/>
                <w:szCs w:val="20"/>
              </w:rPr>
            </w:pPr>
            <w:r w:rsidRPr="00FC3248">
              <w:rPr>
                <w:rFonts w:ascii="Times New Roman" w:hAnsi="Times New Roman" w:cs="Times New Roman"/>
                <w:sz w:val="20"/>
                <w:szCs w:val="20"/>
              </w:rPr>
              <w:t>-1.3</w:t>
            </w:r>
          </w:p>
        </w:tc>
        <w:tc>
          <w:tcPr>
            <w:tcW w:w="77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0.</w:t>
            </w:r>
            <w:r w:rsidR="00BD0633" w:rsidRPr="00FC3248">
              <w:rPr>
                <w:rFonts w:ascii="Times New Roman" w:hAnsi="Times New Roman" w:cs="Times New Roman"/>
                <w:sz w:val="20"/>
                <w:szCs w:val="20"/>
              </w:rPr>
              <w:t>19</w:t>
            </w:r>
          </w:p>
        </w:tc>
        <w:tc>
          <w:tcPr>
            <w:tcW w:w="1380" w:type="dxa"/>
            <w:vAlign w:val="center"/>
          </w:tcPr>
          <w:p w:rsidR="00587FE1" w:rsidRPr="00FC3248" w:rsidRDefault="00587FE1" w:rsidP="001A2577">
            <w:pPr>
              <w:jc w:val="center"/>
              <w:rPr>
                <w:rFonts w:ascii="Times New Roman" w:hAnsi="Times New Roman" w:cs="Times New Roman"/>
                <w:sz w:val="20"/>
                <w:szCs w:val="20"/>
              </w:rPr>
            </w:pPr>
          </w:p>
        </w:tc>
        <w:tc>
          <w:tcPr>
            <w:tcW w:w="2515" w:type="dxa"/>
            <w:vAlign w:val="center"/>
          </w:tcPr>
          <w:p w:rsidR="00587FE1" w:rsidRPr="00FC3248" w:rsidRDefault="00587FE1" w:rsidP="001A2577">
            <w:pPr>
              <w:jc w:val="center"/>
              <w:rPr>
                <w:rFonts w:ascii="Times New Roman" w:hAnsi="Times New Roman" w:cs="Times New Roman"/>
                <w:sz w:val="20"/>
                <w:szCs w:val="20"/>
              </w:rPr>
            </w:pPr>
          </w:p>
        </w:tc>
      </w:tr>
      <w:tr w:rsidR="00587FE1" w:rsidRPr="00FC3248" w:rsidTr="001A2577">
        <w:trPr>
          <w:jc w:val="center"/>
        </w:trPr>
        <w:tc>
          <w:tcPr>
            <w:tcW w:w="1099" w:type="dxa"/>
            <w:vAlign w:val="center"/>
          </w:tcPr>
          <w:p w:rsidR="00587FE1" w:rsidRPr="00FC3248" w:rsidRDefault="00587FE1" w:rsidP="001A2577">
            <w:pPr>
              <w:jc w:val="center"/>
              <w:rPr>
                <w:rFonts w:ascii="Times New Roman" w:hAnsi="Times New Roman" w:cs="Times New Roman"/>
                <w:sz w:val="20"/>
                <w:szCs w:val="20"/>
              </w:rPr>
            </w:pPr>
          </w:p>
        </w:tc>
        <w:tc>
          <w:tcPr>
            <w:tcW w:w="1509" w:type="dxa"/>
            <w:vAlign w:val="center"/>
          </w:tcPr>
          <w:p w:rsidR="00587FE1" w:rsidRPr="00FC3248" w:rsidRDefault="00587FE1" w:rsidP="001A2577">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87FE1" w:rsidRPr="00FC3248" w:rsidRDefault="00587FE1" w:rsidP="001A2577">
            <w:pPr>
              <w:jc w:val="center"/>
              <w:rPr>
                <w:rFonts w:ascii="Times New Roman" w:hAnsi="Times New Roman" w:cs="Times New Roman"/>
                <w:sz w:val="20"/>
                <w:szCs w:val="20"/>
              </w:rPr>
            </w:pPr>
          </w:p>
        </w:tc>
        <w:tc>
          <w:tcPr>
            <w:tcW w:w="956" w:type="dxa"/>
            <w:vAlign w:val="center"/>
          </w:tcPr>
          <w:p w:rsidR="00587FE1" w:rsidRPr="00FC3248" w:rsidRDefault="00587FE1" w:rsidP="001A2577">
            <w:pPr>
              <w:jc w:val="center"/>
              <w:rPr>
                <w:rFonts w:ascii="Times New Roman" w:hAnsi="Times New Roman" w:cs="Times New Roman"/>
                <w:sz w:val="20"/>
                <w:szCs w:val="20"/>
              </w:rPr>
            </w:pPr>
          </w:p>
        </w:tc>
        <w:tc>
          <w:tcPr>
            <w:tcW w:w="779" w:type="dxa"/>
            <w:vAlign w:val="center"/>
          </w:tcPr>
          <w:p w:rsidR="00587FE1" w:rsidRPr="00FC3248" w:rsidRDefault="00587FE1" w:rsidP="001A2577">
            <w:pPr>
              <w:jc w:val="center"/>
              <w:rPr>
                <w:rFonts w:ascii="Times New Roman" w:hAnsi="Times New Roman" w:cs="Times New Roman"/>
                <w:sz w:val="20"/>
                <w:szCs w:val="20"/>
              </w:rPr>
            </w:pPr>
          </w:p>
        </w:tc>
        <w:tc>
          <w:tcPr>
            <w:tcW w:w="1380" w:type="dxa"/>
            <w:vAlign w:val="center"/>
          </w:tcPr>
          <w:p w:rsidR="00587FE1" w:rsidRPr="00FC3248" w:rsidRDefault="00587FE1" w:rsidP="001A2577">
            <w:pPr>
              <w:jc w:val="center"/>
              <w:rPr>
                <w:rFonts w:ascii="Times New Roman" w:hAnsi="Times New Roman" w:cs="Times New Roman"/>
                <w:sz w:val="20"/>
                <w:szCs w:val="20"/>
              </w:rPr>
            </w:pPr>
            <w:r w:rsidRPr="00FC3248">
              <w:rPr>
                <w:rFonts w:ascii="Cambria Math" w:hAnsi="Cambria Math" w:cs="Times New Roman"/>
                <w:sz w:val="20"/>
                <w:szCs w:val="20"/>
              </w:rPr>
              <w:t>~</w:t>
            </w:r>
            <w:r w:rsidR="00BD0633" w:rsidRPr="00FC3248">
              <w:rPr>
                <w:rFonts w:ascii="Times New Roman" w:hAnsi="Times New Roman" w:cs="Times New Roman"/>
                <w:sz w:val="20"/>
                <w:szCs w:val="20"/>
              </w:rPr>
              <w:t>N(0, 4.3</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July</w:t>
            </w:r>
            <w:proofErr w:type="spellEnd"/>
            <w:r w:rsidRPr="00FC3248">
              <w:rPr>
                <w:rFonts w:ascii="Times New Roman" w:hAnsi="Times New Roman" w:cs="Times New Roman"/>
                <w:sz w:val="20"/>
                <w:szCs w:val="20"/>
                <w:vertAlign w:val="subscript"/>
              </w:rPr>
              <w:t xml:space="preserve"> </w:t>
            </w:r>
            <w:r w:rsidRPr="00FC3248">
              <w:rPr>
                <w:rFonts w:ascii="Cambria Math" w:hAnsi="Cambria Math" w:cs="Times New Roman"/>
                <w:sz w:val="20"/>
                <w:szCs w:val="20"/>
              </w:rPr>
              <w:t>~</w:t>
            </w:r>
            <w:r w:rsidR="00BD0633" w:rsidRPr="00FC3248">
              <w:rPr>
                <w:rFonts w:ascii="Times New Roman" w:hAnsi="Times New Roman" w:cs="Times New Roman"/>
                <w:sz w:val="20"/>
                <w:szCs w:val="20"/>
              </w:rPr>
              <w:t>N(0, 2.5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Early</w:t>
            </w:r>
            <w:proofErr w:type="spellEnd"/>
            <w:r w:rsidRPr="00FC3248">
              <w:rPr>
                <w:rFonts w:ascii="Times New Roman" w:hAnsi="Times New Roman" w:cs="Times New Roman"/>
                <w:sz w:val="20"/>
                <w:szCs w:val="20"/>
                <w:vertAlign w:val="subscript"/>
              </w:rPr>
              <w:t xml:space="preserve"> August </w:t>
            </w:r>
            <w:r w:rsidRPr="00FC3248">
              <w:rPr>
                <w:rFonts w:ascii="Cambria Math" w:hAnsi="Cambria Math" w:cs="Times New Roman"/>
                <w:sz w:val="20"/>
                <w:szCs w:val="20"/>
              </w:rPr>
              <w:t>~</w:t>
            </w:r>
            <w:r w:rsidR="00BD0633" w:rsidRPr="00FC3248">
              <w:rPr>
                <w:rFonts w:ascii="Times New Roman" w:hAnsi="Times New Roman" w:cs="Times New Roman"/>
                <w:sz w:val="20"/>
                <w:szCs w:val="20"/>
              </w:rPr>
              <w:t>N(0, 8.1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w:t>
            </w:r>
            <w:proofErr w:type="spellEnd"/>
            <w:r w:rsidRPr="00FC3248">
              <w:rPr>
                <w:rFonts w:ascii="Cambria Math" w:hAnsi="Cambria Math" w:cs="Times New Roman"/>
                <w:sz w:val="20"/>
                <w:szCs w:val="20"/>
                <w:vertAlign w:val="subscript"/>
              </w:rPr>
              <w:t xml:space="preserve"> August</w:t>
            </w:r>
            <w:r w:rsidRPr="00FC3248">
              <w:rPr>
                <w:rFonts w:ascii="Cambria Math" w:hAnsi="Cambria Math" w:cs="Times New Roman"/>
                <w:sz w:val="20"/>
                <w:szCs w:val="20"/>
              </w:rPr>
              <w:t xml:space="preserve"> ~</w:t>
            </w:r>
            <w:r w:rsidR="00BD0633"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87FE1" w:rsidRPr="00FC3248" w:rsidRDefault="00587FE1" w:rsidP="001A2577">
            <w:pPr>
              <w:jc w:val="center"/>
              <w:rPr>
                <w:rFonts w:ascii="Times New Roman" w:hAnsi="Times New Roman" w:cs="Times New Roman"/>
                <w:sz w:val="20"/>
                <w:szCs w:val="20"/>
              </w:rPr>
            </w:pPr>
            <w:proofErr w:type="spellStart"/>
            <w:r w:rsidRPr="00FC3248">
              <w:rPr>
                <w:rFonts w:ascii="Cambria Math" w:hAnsi="Cambria Math" w:cs="Times New Roman"/>
                <w:sz w:val="20"/>
                <w:szCs w:val="20"/>
              </w:rPr>
              <w:t>σ</w:t>
            </w:r>
            <w:r w:rsidRPr="00FC3248">
              <w:rPr>
                <w:rFonts w:ascii="Cambria Math" w:hAnsi="Cambria Math" w:cs="Times New Roman"/>
                <w:sz w:val="20"/>
                <w:szCs w:val="20"/>
                <w:vertAlign w:val="subscript"/>
              </w:rPr>
              <w:t>September</w:t>
            </w:r>
            <w:proofErr w:type="spellEnd"/>
            <w:r w:rsidRPr="00FC3248">
              <w:rPr>
                <w:rFonts w:ascii="Cambria Math" w:hAnsi="Cambria Math" w:cs="Times New Roman"/>
                <w:sz w:val="20"/>
                <w:szCs w:val="20"/>
                <w:vertAlign w:val="subscript"/>
              </w:rPr>
              <w:t xml:space="preserve"> </w:t>
            </w:r>
            <w:r w:rsidRPr="00FC3248">
              <w:rPr>
                <w:rFonts w:ascii="Cambria Math" w:hAnsi="Cambria Math" w:cs="Times New Roman"/>
                <w:sz w:val="20"/>
                <w:szCs w:val="20"/>
              </w:rPr>
              <w:t>~</w:t>
            </w:r>
            <w:r w:rsidR="00BD0633"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87FE1" w:rsidRPr="001A2577" w:rsidRDefault="00587FE1" w:rsidP="001A2577">
      <w:pPr>
        <w:rPr>
          <w:rFonts w:ascii="Times New Roman" w:hAnsi="Times New Roman" w:cs="Times New Roman"/>
          <w:sz w:val="24"/>
          <w:szCs w:val="20"/>
        </w:rPr>
      </w:pPr>
      <w:proofErr w:type="gramStart"/>
      <w:r w:rsidRPr="001A2577">
        <w:rPr>
          <w:rFonts w:ascii="Times New Roman" w:hAnsi="Times New Roman" w:cs="Times New Roman"/>
          <w:sz w:val="24"/>
          <w:szCs w:val="20"/>
        </w:rPr>
        <w:t>Table 7.</w:t>
      </w:r>
      <w:proofErr w:type="gramEnd"/>
      <w:r w:rsidRPr="001A2577">
        <w:rPr>
          <w:rFonts w:ascii="Times New Roman" w:hAnsi="Times New Roman" w:cs="Times New Roman"/>
          <w:sz w:val="24"/>
          <w:szCs w:val="20"/>
        </w:rPr>
        <w:t xml:space="preserve">  </w:t>
      </w:r>
      <w:proofErr w:type="gramStart"/>
      <w:r w:rsidRPr="001A2577">
        <w:rPr>
          <w:rFonts w:ascii="Times New Roman" w:hAnsi="Times New Roman" w:cs="Times New Roman"/>
          <w:sz w:val="24"/>
          <w:szCs w:val="20"/>
        </w:rPr>
        <w:t>Summary of best fit model of tadpole biomass</w:t>
      </w:r>
      <w:r w:rsidR="00BD0633" w:rsidRPr="001A2577">
        <w:rPr>
          <w:rFonts w:ascii="Times New Roman" w:hAnsi="Times New Roman" w:cs="Times New Roman"/>
          <w:sz w:val="24"/>
          <w:szCs w:val="20"/>
        </w:rPr>
        <w:t xml:space="preserve"> in each of the two study lakes, to illustrate the interaction between lake and tadpole </w:t>
      </w:r>
      <w:del w:id="916" w:author="Thomas Collier Smith" w:date="2014-11-23T22:21:00Z">
        <w:r w:rsidR="00BD0633" w:rsidRPr="001A2577" w:rsidDel="009A0D57">
          <w:rPr>
            <w:rFonts w:ascii="Times New Roman" w:hAnsi="Times New Roman" w:cs="Times New Roman"/>
            <w:sz w:val="24"/>
            <w:szCs w:val="20"/>
          </w:rPr>
          <w:delText>density</w:delText>
        </w:r>
      </w:del>
      <w:ins w:id="917" w:author="Thomas Collier Smith" w:date="2014-11-23T22:21:00Z">
        <w:r w:rsidR="009A0D57">
          <w:rPr>
            <w:rFonts w:ascii="Times New Roman" w:hAnsi="Times New Roman" w:cs="Times New Roman"/>
            <w:sz w:val="24"/>
            <w:szCs w:val="20"/>
          </w:rPr>
          <w:t>abundance</w:t>
        </w:r>
      </w:ins>
      <w:r w:rsidR="00BD0633" w:rsidRPr="001A2577">
        <w:rPr>
          <w:rFonts w:ascii="Times New Roman" w:hAnsi="Times New Roman" w:cs="Times New Roman"/>
          <w:sz w:val="24"/>
          <w:szCs w:val="20"/>
        </w:rPr>
        <w:t>.</w:t>
      </w:r>
      <w:proofErr w:type="gramEnd"/>
    </w:p>
    <w:p w:rsidR="008B2F78" w:rsidRPr="00FC3248" w:rsidRDefault="008B2F78" w:rsidP="00FC3248">
      <w:pPr>
        <w:rPr>
          <w:rFonts w:ascii="Times New Roman" w:hAnsi="Times New Roman" w:cs="Times New Roman"/>
          <w:sz w:val="20"/>
          <w:szCs w:val="20"/>
        </w:rPr>
      </w:pPr>
    </w:p>
    <w:p w:rsidR="00E532B8" w:rsidRPr="00FC3248" w:rsidRDefault="00E532B8"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42" w:type="dxa"/>
        <w:tblLook w:val="04A0" w:firstRow="1" w:lastRow="0" w:firstColumn="1" w:lastColumn="0" w:noHBand="0" w:noVBand="1"/>
      </w:tblPr>
      <w:tblGrid>
        <w:gridCol w:w="2724"/>
        <w:gridCol w:w="1686"/>
        <w:gridCol w:w="921"/>
        <w:gridCol w:w="1421"/>
        <w:gridCol w:w="2518"/>
      </w:tblGrid>
      <w:tr w:rsidR="00DF73DF" w:rsidRPr="00FC3248" w:rsidTr="0044764E">
        <w:trPr>
          <w:jc w:val="center"/>
        </w:trPr>
        <w:tc>
          <w:tcPr>
            <w:tcW w:w="2724" w:type="dxa"/>
            <w:vAlign w:val="center"/>
          </w:tcPr>
          <w:p w:rsidR="00DF73DF" w:rsidRPr="00FC3248" w:rsidRDefault="00DF73DF" w:rsidP="00FC3248">
            <w:pPr>
              <w:rPr>
                <w:rFonts w:ascii="Times New Roman" w:hAnsi="Times New Roman" w:cs="Times New Roman"/>
                <w:noProof/>
                <w:sz w:val="20"/>
                <w:szCs w:val="20"/>
              </w:rPr>
            </w:pPr>
          </w:p>
        </w:tc>
        <w:tc>
          <w:tcPr>
            <w:tcW w:w="1686"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921" w:type="dxa"/>
            <w:vAlign w:val="center"/>
          </w:tcPr>
          <w:p w:rsidR="00DF73DF" w:rsidRPr="00FC3248" w:rsidRDefault="00FC2B70" w:rsidP="00FC3248">
            <w:pP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(3,32)</w:t>
            </w:r>
          </w:p>
        </w:tc>
        <w:tc>
          <w:tcPr>
            <w:tcW w:w="1421"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518"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-0.04 </w:t>
            </w:r>
            <w:r w:rsidRPr="00FC3248">
              <w:rPr>
                <w:rFonts w:ascii="Cambria Math" w:hAnsi="Cambria Math" w:cs="Times New Roman"/>
                <w:noProof/>
                <w:sz w:val="20"/>
                <w:szCs w:val="20"/>
              </w:rPr>
              <w:t>± 0.01</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-2.7</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 0.01</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0.45</w:t>
            </w:r>
            <w:r w:rsidRPr="00FC3248">
              <w:rPr>
                <w:rFonts w:ascii="Times New Roman" w:hAnsi="Times New Roman" w:cs="Times New Roman"/>
                <w:noProof/>
                <w:sz w:val="20"/>
                <w:szCs w:val="20"/>
                <w:vertAlign w:val="superscript"/>
              </w:rPr>
              <w:t>2</w:t>
            </w:r>
          </w:p>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0.77</w:t>
            </w:r>
            <w:r w:rsidRPr="00FC3248">
              <w:rPr>
                <w:rFonts w:ascii="Times New Roman" w:hAnsi="Times New Roman" w:cs="Times New Roman"/>
                <w:noProof/>
                <w:sz w:val="20"/>
                <w:szCs w:val="20"/>
                <w:vertAlign w:val="superscript"/>
              </w:rPr>
              <w:t>2</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Duration of </w:t>
            </w:r>
            <w:r w:rsidR="00C27901" w:rsidRPr="00FC3248">
              <w:rPr>
                <w:rFonts w:ascii="Times New Roman" w:hAnsi="Times New Roman" w:cs="Times New Roman"/>
                <w:noProof/>
                <w:sz w:val="20"/>
                <w:szCs w:val="20"/>
              </w:rPr>
              <w:t xml:space="preserve">algal </w:t>
            </w:r>
            <w:r w:rsidRPr="00FC3248">
              <w:rPr>
                <w:rFonts w:ascii="Times New Roman" w:hAnsi="Times New Roman" w:cs="Times New Roman"/>
                <w:noProof/>
                <w:sz w:val="20"/>
                <w:szCs w:val="20"/>
              </w:rPr>
              <w:t>growth</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3.4</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Log(initial algae abundance)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0.59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2.1</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0.05</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bl>
    <w:p w:rsidR="00E64116" w:rsidRPr="00FC3248" w:rsidRDefault="00E64116" w:rsidP="00FC3248">
      <w:pPr>
        <w:rPr>
          <w:rFonts w:ascii="Times New Roman" w:hAnsi="Times New Roman" w:cs="Times New Roman"/>
          <w:noProof/>
          <w:sz w:val="20"/>
          <w:szCs w:val="20"/>
        </w:rPr>
      </w:pPr>
      <w:proofErr w:type="gramStart"/>
      <w:r w:rsidRPr="001A2577">
        <w:rPr>
          <w:rFonts w:ascii="Times New Roman" w:hAnsi="Times New Roman" w:cs="Times New Roman"/>
          <w:sz w:val="24"/>
          <w:szCs w:val="20"/>
        </w:rPr>
        <w:t xml:space="preserve">Table </w:t>
      </w:r>
      <w:r w:rsidR="002351DB" w:rsidRPr="001A2577">
        <w:rPr>
          <w:rFonts w:ascii="Times New Roman" w:hAnsi="Times New Roman" w:cs="Times New Roman"/>
          <w:sz w:val="24"/>
          <w:szCs w:val="20"/>
        </w:rPr>
        <w:t>6</w:t>
      </w:r>
      <w:r w:rsidRPr="001A2577">
        <w:rPr>
          <w:rFonts w:ascii="Times New Roman" w:hAnsi="Times New Roman" w:cs="Times New Roman"/>
          <w:sz w:val="24"/>
          <w:szCs w:val="20"/>
        </w:rPr>
        <w:t>.</w:t>
      </w:r>
      <w:proofErr w:type="gramEnd"/>
      <w:r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Pr="001A2577">
        <w:rPr>
          <w:rFonts w:ascii="Times New Roman" w:hAnsi="Times New Roman" w:cs="Times New Roman"/>
          <w:sz w:val="24"/>
          <w:szCs w:val="20"/>
        </w:rPr>
        <w:t xml:space="preserve">ANOVA table for </w:t>
      </w:r>
      <w:r w:rsidR="005A189F" w:rsidRPr="001A2577">
        <w:rPr>
          <w:rFonts w:ascii="Times New Roman" w:hAnsi="Times New Roman" w:cs="Times New Roman"/>
          <w:sz w:val="24"/>
          <w:szCs w:val="20"/>
        </w:rPr>
        <w:t xml:space="preserve">best fit linear mixed-effects </w:t>
      </w:r>
      <w:r w:rsidRPr="001A2577">
        <w:rPr>
          <w:rFonts w:ascii="Times New Roman" w:hAnsi="Times New Roman" w:cs="Times New Roman"/>
          <w:sz w:val="24"/>
          <w:szCs w:val="20"/>
        </w:rPr>
        <w:t xml:space="preserve">model of </w:t>
      </w:r>
      <w:r w:rsidR="005A189F" w:rsidRPr="001A2577">
        <w:rPr>
          <w:rFonts w:ascii="Times New Roman" w:hAnsi="Times New Roman" w:cs="Times New Roman"/>
          <w:sz w:val="24"/>
          <w:szCs w:val="20"/>
        </w:rPr>
        <w:t>log</w:t>
      </w:r>
      <w:r w:rsidR="00CD0D7F" w:rsidRPr="001A2577">
        <w:rPr>
          <w:rFonts w:ascii="Times New Roman" w:hAnsi="Times New Roman" w:cs="Times New Roman"/>
          <w:sz w:val="24"/>
          <w:szCs w:val="20"/>
        </w:rPr>
        <w:t>(</w:t>
      </w:r>
      <w:r w:rsidRPr="001A2577">
        <w:rPr>
          <w:rFonts w:ascii="Times New Roman" w:hAnsi="Times New Roman" w:cs="Times New Roman"/>
          <w:sz w:val="24"/>
          <w:szCs w:val="20"/>
        </w:rPr>
        <w:t>algal abundance</w:t>
      </w:r>
      <w:r w:rsidR="00CD0D7F" w:rsidRPr="001A2577">
        <w:rPr>
          <w:rFonts w:ascii="Times New Roman" w:hAnsi="Times New Roman" w:cs="Times New Roman"/>
          <w:sz w:val="24"/>
          <w:szCs w:val="20"/>
        </w:rPr>
        <w:t xml:space="preserve">), relative to </w:t>
      </w:r>
      <w:r w:rsidR="005A189F" w:rsidRPr="001A2577">
        <w:rPr>
          <w:rFonts w:ascii="Times New Roman" w:hAnsi="Times New Roman" w:cs="Times New Roman"/>
          <w:sz w:val="24"/>
          <w:szCs w:val="20"/>
        </w:rPr>
        <w:t xml:space="preserve">tadpole </w:t>
      </w:r>
      <w:r w:rsidR="00CD0D7F" w:rsidRPr="001A2577">
        <w:rPr>
          <w:rFonts w:ascii="Times New Roman" w:hAnsi="Times New Roman" w:cs="Times New Roman"/>
          <w:sz w:val="24"/>
          <w:szCs w:val="20"/>
        </w:rPr>
        <w:t xml:space="preserve">and mayfly </w:t>
      </w:r>
      <w:r w:rsidR="005A189F" w:rsidRPr="001A2577">
        <w:rPr>
          <w:rFonts w:ascii="Times New Roman" w:hAnsi="Times New Roman" w:cs="Times New Roman"/>
          <w:sz w:val="24"/>
          <w:szCs w:val="20"/>
        </w:rPr>
        <w:t>presence-absence</w:t>
      </w:r>
      <w:r w:rsidR="00CD0D7F" w:rsidRPr="001A2577">
        <w:rPr>
          <w:rFonts w:ascii="Times New Roman" w:hAnsi="Times New Roman" w:cs="Times New Roman"/>
          <w:sz w:val="24"/>
          <w:szCs w:val="20"/>
        </w:rPr>
        <w:t>, duration of algal growth, and initial log(algal abundance).</w:t>
      </w:r>
      <w:r w:rsidRPr="00FC3248">
        <w:rPr>
          <w:rFonts w:ascii="Times New Roman" w:hAnsi="Times New Roman" w:cs="Times New Roman"/>
          <w:noProof/>
          <w:sz w:val="20"/>
          <w:szCs w:val="20"/>
        </w:rPr>
        <w:br w:type="page"/>
      </w:r>
    </w:p>
    <w:tbl>
      <w:tblPr>
        <w:tblStyle w:val="TableGrid"/>
        <w:tblW w:w="0" w:type="auto"/>
        <w:jc w:val="center"/>
        <w:tblInd w:w="-611" w:type="dxa"/>
        <w:tblLook w:val="04A0" w:firstRow="1" w:lastRow="0" w:firstColumn="1" w:lastColumn="0" w:noHBand="0" w:noVBand="1"/>
      </w:tblPr>
      <w:tblGrid>
        <w:gridCol w:w="2361"/>
        <w:gridCol w:w="2049"/>
        <w:gridCol w:w="810"/>
        <w:gridCol w:w="1080"/>
        <w:gridCol w:w="2448"/>
      </w:tblGrid>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10" w:type="dxa"/>
            <w:vAlign w:val="center"/>
          </w:tcPr>
          <w:p w:rsidR="00D92651"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(5,26)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0.25</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0.44</w:t>
            </w:r>
            <w:r w:rsidRPr="00FC3248">
              <w:rPr>
                <w:rFonts w:ascii="Times New Roman" w:hAnsi="Times New Roman" w:cs="Times New Roman"/>
                <w:noProof/>
                <w:sz w:val="20"/>
                <w:szCs w:val="20"/>
                <w:vertAlign w:val="superscript"/>
              </w:rPr>
              <w:t>2</w:t>
            </w:r>
          </w:p>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0.73</w:t>
            </w:r>
            <w:r w:rsidRPr="00FC3248">
              <w:rPr>
                <w:rFonts w:ascii="Times New Roman" w:hAnsi="Times New Roman" w:cs="Times New Roman"/>
                <w:noProof/>
                <w:sz w:val="20"/>
                <w:szCs w:val="20"/>
                <w:vertAlign w:val="superscript"/>
              </w:rPr>
              <w:t>2</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1.4</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0.18</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 x 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0.014</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algal growth</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0.71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2.5</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w:t>
            </w:r>
            <w:r w:rsidR="00D92651" w:rsidRPr="00FC3248">
              <w:rPr>
                <w:rFonts w:ascii="Times New Roman" w:hAnsi="Times New Roman" w:cs="Times New Roman"/>
                <w:noProof/>
                <w:sz w:val="20"/>
                <w:szCs w:val="20"/>
              </w:rPr>
              <w:t>Initial algal abundance</w:t>
            </w:r>
            <w:r w:rsidRPr="00FC3248">
              <w:rPr>
                <w:rFonts w:ascii="Times New Roman" w:hAnsi="Times New Roman" w:cs="Times New Roman"/>
                <w:noProof/>
                <w:sz w:val="20"/>
                <w:szCs w:val="20"/>
              </w:rPr>
              <w:t>)</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-0.0008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w:t>
            </w:r>
            <w:r w:rsidR="0044764E" w:rsidRPr="00FC3248">
              <w:rPr>
                <w:rFonts w:ascii="Times New Roman" w:hAnsi="Times New Roman" w:cs="Times New Roman"/>
                <w:noProof/>
                <w:sz w:val="20"/>
                <w:szCs w:val="20"/>
              </w:rPr>
              <w:t>0.0004</w:t>
            </w:r>
          </w:p>
        </w:tc>
        <w:tc>
          <w:tcPr>
            <w:tcW w:w="81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-2.2</w:t>
            </w:r>
          </w:p>
        </w:tc>
        <w:tc>
          <w:tcPr>
            <w:tcW w:w="108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0.04</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bl>
    <w:p w:rsidR="00D14ED6" w:rsidRPr="001A2577" w:rsidRDefault="004B1D01" w:rsidP="001A2577">
      <w:pPr>
        <w:ind w:right="360"/>
        <w:rPr>
          <w:rFonts w:ascii="Times New Roman" w:hAnsi="Times New Roman" w:cs="Times New Roman"/>
          <w:sz w:val="24"/>
          <w:szCs w:val="20"/>
        </w:rPr>
      </w:pPr>
      <w:proofErr w:type="gramStart"/>
      <w:r w:rsidRPr="001A2577">
        <w:rPr>
          <w:rFonts w:ascii="Times New Roman" w:hAnsi="Times New Roman" w:cs="Times New Roman"/>
          <w:sz w:val="24"/>
          <w:szCs w:val="20"/>
        </w:rPr>
        <w:t xml:space="preserve">Table </w:t>
      </w:r>
      <w:r w:rsidR="002351DB" w:rsidRPr="001A2577">
        <w:rPr>
          <w:rFonts w:ascii="Times New Roman" w:hAnsi="Times New Roman" w:cs="Times New Roman"/>
          <w:sz w:val="24"/>
          <w:szCs w:val="20"/>
        </w:rPr>
        <w:t>7</w:t>
      </w:r>
      <w:r w:rsidR="005A189F" w:rsidRPr="001A2577">
        <w:rPr>
          <w:rFonts w:ascii="Times New Roman" w:hAnsi="Times New Roman" w:cs="Times New Roman"/>
          <w:sz w:val="24"/>
          <w:szCs w:val="20"/>
        </w:rPr>
        <w:t>.</w:t>
      </w:r>
      <w:proofErr w:type="gramEnd"/>
      <w:r w:rsidR="005A189F"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005A189F" w:rsidRPr="001A2577">
        <w:rPr>
          <w:rFonts w:ascii="Times New Roman" w:hAnsi="Times New Roman" w:cs="Times New Roman"/>
          <w:sz w:val="24"/>
          <w:szCs w:val="20"/>
        </w:rPr>
        <w:t xml:space="preserve">best fit linear mixed-effects model of log transformed algal abundance, as a function of </w:t>
      </w:r>
      <w:r w:rsidR="0044764E" w:rsidRPr="001A2577">
        <w:rPr>
          <w:rFonts w:ascii="Times New Roman" w:hAnsi="Times New Roman" w:cs="Times New Roman"/>
          <w:sz w:val="24"/>
          <w:szCs w:val="20"/>
        </w:rPr>
        <w:t xml:space="preserve">tadpole presence-absence, final mayfly abundance, the interaction between consumers, duration of algal growth, </w:t>
      </w:r>
      <w:r w:rsidR="005A189F" w:rsidRPr="001A2577">
        <w:rPr>
          <w:rFonts w:ascii="Times New Roman" w:hAnsi="Times New Roman" w:cs="Times New Roman"/>
          <w:sz w:val="24"/>
          <w:szCs w:val="20"/>
        </w:rPr>
        <w:t>and of</w:t>
      </w:r>
      <w:r w:rsidR="0044764E" w:rsidRPr="001A2577">
        <w:rPr>
          <w:rFonts w:ascii="Times New Roman" w:hAnsi="Times New Roman" w:cs="Times New Roman"/>
          <w:sz w:val="24"/>
          <w:szCs w:val="20"/>
        </w:rPr>
        <w:t xml:space="preserve"> initial algal abundance</w:t>
      </w:r>
      <w:r w:rsidR="00D92651" w:rsidRPr="001A2577">
        <w:rPr>
          <w:rFonts w:ascii="Times New Roman" w:hAnsi="Times New Roman" w:cs="Times New Roman"/>
          <w:sz w:val="24"/>
          <w:szCs w:val="20"/>
        </w:rPr>
        <w:t>.</w:t>
      </w:r>
      <w:r w:rsidR="00D14ED6" w:rsidRPr="001A2577">
        <w:rPr>
          <w:rFonts w:ascii="Times New Roman" w:hAnsi="Times New Roman" w:cs="Times New Roman"/>
          <w:sz w:val="24"/>
          <w:szCs w:val="20"/>
        </w:rPr>
        <w:br w:type="page"/>
      </w:r>
    </w:p>
    <w:p w:rsidR="00C82F89" w:rsidRDefault="00C82F89" w:rsidP="008D3EF6">
      <w:pPr>
        <w:ind w:right="360" w:firstLine="720"/>
      </w:pPr>
      <w:r>
        <w:lastRenderedPageBreak/>
        <w:br w:type="page"/>
      </w:r>
    </w:p>
    <w:p w:rsidR="00D14ED6" w:rsidRPr="00A26358" w:rsidRDefault="00B91F99" w:rsidP="001A2577">
      <w:pPr>
        <w:spacing w:line="480" w:lineRule="auto"/>
        <w:ind w:right="360"/>
        <w:jc w:val="center"/>
        <w:rPr>
          <w:rFonts w:ascii="Times New Roman" w:hAnsi="Times New Roman" w:cs="Times New Roman"/>
          <w:noProof/>
          <w:sz w:val="24"/>
          <w:szCs w:val="24"/>
        </w:rPr>
      </w:pPr>
      <w:ins w:id="918" w:author="Thomas Collier Smith" w:date="2014-11-23T13:53:00Z">
        <w:r w:rsidRPr="00B91F99">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2068D539" wp14:editId="70C8A660">
                  <wp:simplePos x="0" y="0"/>
                  <wp:positionH relativeFrom="column">
                    <wp:posOffset>20955</wp:posOffset>
                  </wp:positionH>
                  <wp:positionV relativeFrom="paragraph">
                    <wp:posOffset>594995</wp:posOffset>
                  </wp:positionV>
                  <wp:extent cx="6049645" cy="3536950"/>
                  <wp:effectExtent l="19050" t="19050" r="27305" b="25400"/>
                  <wp:wrapTopAndBottom/>
                  <wp:docPr id="2" name="Group 43"/>
                  <wp:cNvGraphicFramePr/>
                  <a:graphic xmlns:a="http://schemas.openxmlformats.org/drawingml/2006/main">
                    <a:graphicData uri="http://schemas.microsoft.com/office/word/2010/wordprocessingGroup">
                      <wpg:wgp>
                        <wpg:cNvGrpSpPr/>
                        <wpg:grpSpPr>
                          <a:xfrm>
                            <a:off x="0" y="0"/>
                            <a:ext cx="6049645" cy="3536950"/>
                            <a:chOff x="0" y="0"/>
                            <a:chExt cx="5790292" cy="3966953"/>
                          </a:xfrm>
                        </wpg:grpSpPr>
                        <wpg:grpSp>
                          <wpg:cNvPr id="9" name="Group 9"/>
                          <wpg:cNvGrpSpPr/>
                          <wpg:grpSpPr>
                            <a:xfrm>
                              <a:off x="2512978" y="0"/>
                              <a:ext cx="1763278" cy="1812334"/>
                              <a:chOff x="2512978" y="0"/>
                              <a:chExt cx="1763278" cy="1812334"/>
                            </a:xfrm>
                          </wpg:grpSpPr>
                          <pic:pic xmlns:pic="http://schemas.openxmlformats.org/drawingml/2006/picture">
                            <pic:nvPicPr>
                              <pic:cNvPr id="16" name="Picture 16" descr="C:\Users\thsmith\Desktop\tcs' photos\summer 09 photos\IMG_252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800" t="55843" r="73664" b="27758"/>
                              <a:stretch/>
                            </pic:blipFill>
                            <pic:spPr bwMode="auto">
                              <a:xfrm>
                                <a:off x="2514600" y="0"/>
                                <a:ext cx="1761656" cy="1812334"/>
                              </a:xfrm>
                              <a:prstGeom prst="rect">
                                <a:avLst/>
                              </a:prstGeom>
                              <a:noFill/>
                              <a:ln w="25400">
                                <a:solidFill>
                                  <a:schemeClr val="tx1"/>
                                </a:solidFill>
                              </a:ln>
                              <a:extLst>
                                <a:ext uri="{909E8E84-426E-40DD-AFC4-6F175D3DCCD1}">
                                  <a14:hiddenFill xmlns:a14="http://schemas.microsoft.com/office/drawing/2010/main">
                                    <a:solidFill>
                                      <a:srgbClr val="FFFFFF"/>
                                    </a:solidFill>
                                  </a14:hiddenFill>
                                </a:ext>
                              </a:extLst>
                            </pic:spPr>
                          </pic:pic>
                          <wps:wsp>
                            <wps:cNvPr id="17" name="Straight Connector 17"/>
                            <wps:cNvCnPr/>
                            <wps:spPr>
                              <a:xfrm flipV="1">
                                <a:off x="2582532" y="1676400"/>
                                <a:ext cx="457200" cy="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2512978" y="1438577"/>
                                <a:ext cx="483122" cy="239711"/>
                              </a:xfrm>
                              <a:prstGeom prst="rect">
                                <a:avLst/>
                              </a:prstGeom>
                              <a:noFill/>
                            </wps:spPr>
                            <wps:txbx>
                              <w:txbxContent>
                                <w:p w:rsidR="009A0D57" w:rsidRPr="00B91F99" w:rsidRDefault="009A0D57" w:rsidP="00B91F99">
                                  <w:pPr>
                                    <w:pStyle w:val="NormalWeb"/>
                                    <w:spacing w:before="0" w:beforeAutospacing="0" w:after="0" w:afterAutospacing="0"/>
                                  </w:pPr>
                                  <w:r w:rsidRPr="00B91F99">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Change w:id="919" w:author="Thomas Collier Smith" w:date="2014-11-23T13:56: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20 cm</w:t>
                                  </w:r>
                                </w:p>
                              </w:txbxContent>
                            </wps:txbx>
                            <wps:bodyPr wrap="square" rtlCol="0">
                              <a:noAutofit/>
                            </wps:bodyPr>
                          </wps:wsp>
                        </wpg:grpSp>
                        <wpg:grpSp>
                          <wpg:cNvPr id="19" name="Group 19"/>
                          <wpg:cNvGrpSpPr/>
                          <wpg:grpSpPr>
                            <a:xfrm>
                              <a:off x="0" y="0"/>
                              <a:ext cx="2416369" cy="1812334"/>
                              <a:chOff x="0" y="0"/>
                              <a:chExt cx="2416369" cy="1812334"/>
                            </a:xfrm>
                          </wpg:grpSpPr>
                          <pic:pic xmlns:pic="http://schemas.openxmlformats.org/drawingml/2006/picture">
                            <pic:nvPicPr>
                              <pic:cNvPr id="20" name="Picture 20" descr="C:\Users\thsmith\Desktop\summer 09 photos\IMG_2339.JPG"/>
                              <pic:cNvPicPr>
                                <a:picLocks noChangeAspect="1" noChangeArrowheads="1"/>
                              </pic:cNvPicPr>
                            </pic:nvPicPr>
                            <pic:blipFill>
                              <a:blip r:embed="rId11" cstate="print"/>
                              <a:srcRect/>
                              <a:stretch>
                                <a:fillRect/>
                              </a:stretch>
                            </pic:blipFill>
                            <pic:spPr bwMode="auto">
                              <a:xfrm>
                                <a:off x="0" y="0"/>
                                <a:ext cx="2416369" cy="1812334"/>
                              </a:xfrm>
                              <a:prstGeom prst="rect">
                                <a:avLst/>
                              </a:prstGeom>
                              <a:noFill/>
                              <a:ln w="25400">
                                <a:solidFill>
                                  <a:schemeClr val="tx1"/>
                                </a:solidFill>
                              </a:ln>
                            </pic:spPr>
                          </pic:pic>
                          <wps:wsp>
                            <wps:cNvPr id="21" name="Straight Connector 21"/>
                            <wps:cNvCnPr/>
                            <wps:spPr>
                              <a:xfrm rot="16200000" flipV="1">
                                <a:off x="228601" y="1524000"/>
                                <a:ext cx="0" cy="304801"/>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TextBox 17"/>
                            <wps:cNvSpPr txBox="1"/>
                            <wps:spPr>
                              <a:xfrm>
                                <a:off x="6942" y="1438676"/>
                                <a:ext cx="483122" cy="239711"/>
                              </a:xfrm>
                              <a:prstGeom prst="rect">
                                <a:avLst/>
                              </a:prstGeom>
                              <a:noFill/>
                            </wps:spPr>
                            <wps:txbx>
                              <w:txbxContent>
                                <w:p w:rsidR="009A0D57" w:rsidRPr="00B91F99" w:rsidRDefault="009A0D57" w:rsidP="00B91F99">
                                  <w:pPr>
                                    <w:pStyle w:val="NormalWeb"/>
                                    <w:spacing w:before="0" w:beforeAutospacing="0" w:after="0" w:afterAutospacing="0"/>
                                    <w:rPr>
                                      <w:sz w:val="20"/>
                                      <w:szCs w:val="20"/>
                                      <w:rPrChange w:id="920" w:author="Thomas Collier Smith" w:date="2014-11-23T13:57:00Z">
                                        <w:rPr/>
                                      </w:rPrChange>
                                    </w:rPr>
                                  </w:pPr>
                                  <w:r w:rsidRPr="00B91F99">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Change w:id="921" w:author="Thomas Collier Smith" w:date="2014-11-23T13:57: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50 cm</w:t>
                                  </w:r>
                                </w:p>
                              </w:txbxContent>
                            </wps:txbx>
                            <wps:bodyPr wrap="square" rtlCol="0">
                              <a:noAutofit/>
                            </wps:bodyPr>
                          </wps:wsp>
                        </wpg:grpSp>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91241" y="0"/>
                              <a:ext cx="1359251" cy="1812334"/>
                            </a:xfrm>
                            <a:prstGeom prst="rect">
                              <a:avLst/>
                            </a:prstGeom>
                            <a:noFill/>
                            <a:ln w="25400">
                              <a:solidFill>
                                <a:schemeClr val="tx1"/>
                              </a:solidFill>
                            </a:ln>
                          </pic:spPr>
                        </pic:pic>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2110958" y="2166552"/>
                              <a:ext cx="2057601" cy="1543201"/>
                            </a:xfrm>
                            <a:prstGeom prst="rect">
                              <a:avLst/>
                            </a:prstGeom>
                            <a:noFill/>
                            <a:ln w="25400">
                              <a:solidFill>
                                <a:schemeClr val="tx1"/>
                              </a:solidFill>
                            </a:ln>
                          </pic:spPr>
                        </pic:pic>
                        <wpg:grpSp>
                          <wpg:cNvPr id="25" name="Group 25"/>
                          <wpg:cNvGrpSpPr/>
                          <wpg:grpSpPr>
                            <a:xfrm>
                              <a:off x="4007391" y="1909351"/>
                              <a:ext cx="1782901" cy="2057601"/>
                              <a:chOff x="4007391" y="1909351"/>
                              <a:chExt cx="1782901" cy="2057601"/>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12050" t="13765" r="16204"/>
                              <a:stretch/>
                            </pic:blipFill>
                            <pic:spPr>
                              <a:xfrm>
                                <a:off x="4007391" y="1909351"/>
                                <a:ext cx="1782901" cy="2057601"/>
                              </a:xfrm>
                              <a:prstGeom prst="rect">
                                <a:avLst/>
                              </a:prstGeom>
                              <a:noFill/>
                              <a:ln w="25400">
                                <a:solidFill>
                                  <a:schemeClr val="tx1"/>
                                </a:solidFill>
                              </a:ln>
                            </pic:spPr>
                          </pic:pic>
                          <wps:wsp>
                            <wps:cNvPr id="27" name="Straight Connector 27"/>
                            <wps:cNvCnPr/>
                            <wps:spPr>
                              <a:xfrm>
                                <a:off x="4080072" y="3886200"/>
                                <a:ext cx="366962" cy="47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TextBox 24"/>
                            <wps:cNvSpPr txBox="1"/>
                            <wps:spPr>
                              <a:xfrm>
                                <a:off x="4018752" y="3646961"/>
                                <a:ext cx="483122" cy="239711"/>
                              </a:xfrm>
                              <a:prstGeom prst="rect">
                                <a:avLst/>
                              </a:prstGeom>
                              <a:noFill/>
                            </wps:spPr>
                            <wps:txbx>
                              <w:txbxContent>
                                <w:p w:rsidR="009A0D57" w:rsidRPr="00B91F99" w:rsidRDefault="009A0D57" w:rsidP="00B91F99">
                                  <w:pPr>
                                    <w:pStyle w:val="NormalWeb"/>
                                    <w:spacing w:before="0" w:beforeAutospacing="0" w:after="0" w:afterAutospacing="0"/>
                                    <w:rPr>
                                      <w:sz w:val="20"/>
                                      <w:szCs w:val="20"/>
                                      <w:rPrChange w:id="922" w:author="Thomas Collier Smith" w:date="2014-11-23T13:57:00Z">
                                        <w:rPr/>
                                      </w:rPrChange>
                                    </w:rPr>
                                  </w:pPr>
                                  <w:r w:rsidRPr="00B91F99">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Change w:id="923" w:author="Thomas Collier Smith" w:date="2014-11-23T13:57: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20 cm</w:t>
                                  </w:r>
                                </w:p>
                              </w:txbxContent>
                            </wps:txbx>
                            <wps:bodyPr wrap="square" rtlCol="0">
                              <a:noAutofit/>
                            </wps:bodyPr>
                          </wps:wsp>
                        </wpg:grpSp>
                        <wps:wsp>
                          <wps:cNvPr id="29" name="Rectangle 29"/>
                          <wps:cNvSpPr/>
                          <wps:spPr>
                            <a:xfrm>
                              <a:off x="0" y="1909351"/>
                              <a:ext cx="2299941" cy="2057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CB091D" w:rsidRDefault="009A0D57" w:rsidP="00B91F99">
                                <w:pPr>
                                  <w:pStyle w:val="NormalWeb"/>
                                  <w:spacing w:before="0" w:beforeAutospacing="0" w:after="0" w:afterAutospacing="0"/>
                                  <w:jc w:val="center"/>
                                  <w:rPr>
                                    <w:i/>
                                    <w:sz w:val="20"/>
                                    <w:szCs w:val="20"/>
                                    <w:rPrChange w:id="924" w:author="Thomas Collier Smith" w:date="2014-11-23T14:04:00Z">
                                      <w:rPr/>
                                    </w:rPrChange>
                                  </w:rPr>
                                </w:pPr>
                                <w:proofErr w:type="gramStart"/>
                                <w:r w:rsidRPr="00CB091D">
                                  <w:rPr>
                                    <w:rFonts w:asciiTheme="minorHAnsi" w:hAnsi="Calibri" w:cstheme="minorBidi"/>
                                    <w:i/>
                                    <w:color w:val="FFFFFF" w:themeColor="light1"/>
                                    <w:kern w:val="24"/>
                                    <w:sz w:val="20"/>
                                    <w:szCs w:val="20"/>
                                    <w:rPrChange w:id="925" w:author="Thomas Collier Smith" w:date="2014-11-23T14:04:00Z">
                                      <w:rPr>
                                        <w:rFonts w:asciiTheme="minorHAnsi" w:hAnsi="Calibri" w:cstheme="minorBidi"/>
                                        <w:color w:val="FFFFFF" w:themeColor="light1"/>
                                        <w:kern w:val="24"/>
                                        <w:sz w:val="36"/>
                                        <w:szCs w:val="36"/>
                                      </w:rPr>
                                    </w:rPrChange>
                                  </w:rPr>
                                  <w:t>photo</w:t>
                                </w:r>
                                <w:proofErr w:type="gramEnd"/>
                                <w:r w:rsidRPr="00CB091D">
                                  <w:rPr>
                                    <w:rFonts w:asciiTheme="minorHAnsi" w:hAnsi="Calibri" w:cstheme="minorBidi"/>
                                    <w:i/>
                                    <w:color w:val="FFFFFF" w:themeColor="light1"/>
                                    <w:kern w:val="24"/>
                                    <w:sz w:val="20"/>
                                    <w:szCs w:val="20"/>
                                    <w:rPrChange w:id="926" w:author="Thomas Collier Smith" w:date="2014-11-23T14:04:00Z">
                                      <w:rPr>
                                        <w:rFonts w:asciiTheme="minorHAnsi" w:hAnsi="Calibri" w:cstheme="minorBidi"/>
                                        <w:color w:val="FFFFFF" w:themeColor="light1"/>
                                        <w:kern w:val="24"/>
                                        <w:sz w:val="36"/>
                                        <w:szCs w:val="36"/>
                                      </w:rPr>
                                    </w:rPrChange>
                                  </w:rPr>
                                  <w:t xml:space="preserve"> of me checking mesocosms, found in </w:t>
                                </w:r>
                                <w:proofErr w:type="spellStart"/>
                                <w:r w:rsidRPr="00CB091D">
                                  <w:rPr>
                                    <w:rFonts w:asciiTheme="minorHAnsi" w:hAnsi="Calibri" w:cstheme="minorBidi"/>
                                    <w:i/>
                                    <w:color w:val="FFFFFF" w:themeColor="light1"/>
                                    <w:kern w:val="24"/>
                                    <w:sz w:val="20"/>
                                    <w:szCs w:val="20"/>
                                    <w:rPrChange w:id="927" w:author="Thomas Collier Smith" w:date="2014-11-23T14:04:00Z">
                                      <w:rPr>
                                        <w:rFonts w:asciiTheme="minorHAnsi" w:hAnsi="Calibri" w:cstheme="minorBidi"/>
                                        <w:color w:val="FFFFFF" w:themeColor="light1"/>
                                        <w:kern w:val="24"/>
                                        <w:sz w:val="36"/>
                                        <w:szCs w:val="36"/>
                                      </w:rPr>
                                    </w:rPrChange>
                                  </w:rPr>
                                  <w:t>TomPhotos</w:t>
                                </w:r>
                                <w:proofErr w:type="spellEnd"/>
                                <w:r w:rsidRPr="00CB091D">
                                  <w:rPr>
                                    <w:rFonts w:asciiTheme="minorHAnsi" w:hAnsi="Calibri" w:cstheme="minorBidi"/>
                                    <w:i/>
                                    <w:color w:val="FFFFFF" w:themeColor="light1"/>
                                    <w:kern w:val="24"/>
                                    <w:sz w:val="20"/>
                                    <w:szCs w:val="20"/>
                                    <w:rPrChange w:id="928" w:author="Thomas Collier Smith" w:date="2014-11-23T14:04:00Z">
                                      <w:rPr>
                                        <w:rFonts w:asciiTheme="minorHAnsi" w:hAnsi="Calibri" w:cstheme="minorBidi"/>
                                        <w:color w:val="FFFFFF" w:themeColor="light1"/>
                                        <w:kern w:val="24"/>
                                        <w:sz w:val="36"/>
                                        <w:szCs w:val="36"/>
                                      </w:rPr>
                                    </w:rPrChange>
                                  </w:rPr>
                                  <w:t xml:space="preserve"> on external hard drive</w:t>
                                </w:r>
                              </w:p>
                            </w:txbxContent>
                          </wps:txbx>
                          <wps:bodyPr rtlCol="0" anchor="ctr"/>
                        </wps:wsp>
                        <wps:wsp>
                          <wps:cNvPr id="30" name="Rectangle 30"/>
                          <wps:cNvSpPr/>
                          <wps:spPr>
                            <a:xfrm>
                              <a:off x="4458983"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29"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c</w:t>
                                </w:r>
                                <w:proofErr w:type="gramEnd"/>
                              </w:p>
                            </w:txbxContent>
                          </wps:txbx>
                          <wps:bodyPr wrap="none" lIns="0" tIns="0" rIns="0" bIns="0" rtlCol="0" anchor="ctr" anchorCtr="1"/>
                        </wps:wsp>
                        <wps:wsp>
                          <wps:cNvPr id="31" name="Rectangle 31"/>
                          <wps:cNvSpPr/>
                          <wps:spPr>
                            <a:xfrm>
                              <a:off x="2590661" y="91440"/>
                              <a:ext cx="149504" cy="365357"/>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30"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b</w:t>
                                </w:r>
                                <w:proofErr w:type="gramEnd"/>
                              </w:p>
                            </w:txbxContent>
                          </wps:txbx>
                          <wps:bodyPr wrap="none" lIns="0" tIns="0" rIns="0" bIns="0" rtlCol="0" anchor="ctr" anchorCtr="1"/>
                        </wps:wsp>
                        <wps:wsp>
                          <wps:cNvPr id="32" name="Rectangle 32"/>
                          <wps:cNvSpPr/>
                          <wps:spPr>
                            <a:xfrm>
                              <a:off x="91435"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31"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a</w:t>
                                </w:r>
                                <w:proofErr w:type="gramEnd"/>
                              </w:p>
                            </w:txbxContent>
                          </wps:txbx>
                          <wps:bodyPr wrap="none" lIns="0" tIns="0" rIns="0" bIns="0" rtlCol="0" anchor="ctr" anchorCtr="1"/>
                        </wps:wsp>
                        <wps:wsp>
                          <wps:cNvPr id="33" name="Rectangle 33"/>
                          <wps:cNvSpPr/>
                          <wps:spPr>
                            <a:xfrm>
                              <a:off x="91435" y="1996440"/>
                              <a:ext cx="149504"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32"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d</w:t>
                                </w:r>
                                <w:proofErr w:type="gramEnd"/>
                              </w:p>
                            </w:txbxContent>
                          </wps:txbx>
                          <wps:bodyPr wrap="none" lIns="0" tIns="0" rIns="0" bIns="0" rtlCol="0" anchor="ctr" anchorCtr="1"/>
                        </wps:wsp>
                        <wps:wsp>
                          <wps:cNvPr id="34" name="Rectangle 34"/>
                          <wps:cNvSpPr/>
                          <wps:spPr>
                            <a:xfrm>
                              <a:off x="2459498" y="199644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33" w:author="Thomas Collier Smith" w:date="2014-11-23T13:54:00Z">
                                      <w:rPr>
                                        <w:color w:val="000000" w:themeColor="text1"/>
                                        <w:kern w:val="24"/>
                                        <w:sz w:val="80"/>
                                        <w:szCs w:val="80"/>
                                        <w14:textOutline w14:w="9525" w14:cap="flat" w14:cmpd="sng" w14:algn="ctr">
                                          <w14:solidFill>
                                            <w14:schemeClr w14:val="tx1"/>
                                          </w14:solidFill>
                                          <w14:prstDash w14:val="solid"/>
                                          <w14:round/>
                                        </w14:textOutline>
                                      </w:rPr>
                                    </w:rPrChange>
                                  </w:rPr>
                                  <w:t>e</w:t>
                                </w:r>
                                <w:proofErr w:type="gramEnd"/>
                              </w:p>
                            </w:txbxContent>
                          </wps:txbx>
                          <wps:bodyPr wrap="none" lIns="0" tIns="0" rIns="0" bIns="0" rtlCol="0" anchor="ctr" anchorCtr="1"/>
                        </wps:wsp>
                        <wps:wsp>
                          <wps:cNvPr id="35" name="Rectangle 35"/>
                          <wps:cNvSpPr/>
                          <wps:spPr>
                            <a:xfrm>
                              <a:off x="4105280" y="1996440"/>
                              <a:ext cx="100277"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34"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f</w:t>
                                </w:r>
                                <w:proofErr w:type="gramEnd"/>
                              </w:p>
                            </w:txbxContent>
                          </wps:txbx>
                          <wps:bodyPr wrap="none" lIns="0" tIns="0" rIns="0" bIns="0" rtlCol="0" anchor="ctr" anchorCtr="1"/>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left:0;text-align:left;margin-left:1.65pt;margin-top:46.85pt;width:476.35pt;height:278.5pt;z-index:251659264;mso-width-relative:margin;mso-height-relative:margin" coordsize="57902,39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">
                  <v:group id="Group 9" o:spid="_x0000_s1027" style="position:absolute;left:25129;width:17633;height:18123" coordorigin="25129" coordsize="17632,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5146;width:17616;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CmHCAAAA2wAAAA8AAABkcnMvZG93bnJldi54bWxET9tqwkAQfRf6D8sUfNNNxNo2zUZKqeJD&#10;QbT9gCE7TUKysyG7uejXd4WCb3M410m3k2nEQJ2rLCuIlxEI4tzqigsFP9+7xQsI55E1NpZJwYUc&#10;bLOHWYqJtiOfaDj7QoQQdgkqKL1vEyldXpJBt7QtceB+bWfQB9gVUnc4hnDTyFUUbaTBikNDiS19&#10;lJTX594oqFbH6XNd74/D03NsX9veRfb6pdT8cXp/A+Fp8nfxv/ugw/wN3H4JB8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wphwgAAANsAAAAPAAAAAAAAAAAAAAAAAJ8C&#10;AABkcnMvZG93bnJldi54bWxQSwUGAAAAAAQABAD3AAAAjgMAAAAA&#10;" stroked="t" strokecolor="black [3213]" strokeweight="2pt">
                      <v:imagedata r:id="rId15" o:title="IMG_2521" croptop="36597f" cropbottom="18191f" cropleft="9044f" cropright="48276f"/>
                    </v:shape>
                    <v:line id="Straight Connector 17" o:spid="_x0000_s1029" style="position:absolute;flip:y;visibility:visible;mso-wrap-style:square" from="25825,16764" to="3039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GVcQAAADbAAAADwAAAGRycy9kb3ducmV2LnhtbESPQWvCQBCF70L/wzKF3nQTKbZNs4oI&#10;oieltpQeh+yYhGRn4+4mxn/vFgq9zfDevO9NvhpNKwZyvrasIJ0lIIgLq2suFXx9bqevIHxA1tha&#10;JgU38rBaPkxyzLS98gcNp1CKGMI+QwVVCF0mpS8qMuhntiOO2tk6gyGurpTa4TWGm1bOk2QhDdYc&#10;CRV2tKmoaE69idzhxx20rZ/fbiHtm8s3n4+HnVJPj+P6HUSgMfyb/673OtZ/gd9f4gB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ZVxAAAANsAAAAPAAAAAAAAAAAA&#10;AAAAAKECAABkcnMvZG93bnJldi54bWxQSwUGAAAAAAQABAD5AAAAkgMAAAAA&#10;" strokecolor="white [3212]" strokeweight="6pt"/>
                    <v:shapetype id="_x0000_t202" coordsize="21600,21600" o:spt="202" path="m,l,21600r21600,l21600,xe">
                      <v:stroke joinstyle="miter"/>
                      <v:path gradientshapeok="t" o:connecttype="rect"/>
                    </v:shapetype>
                    <v:shape id="TextBox 10" o:spid="_x0000_s1030" type="#_x0000_t202" style="position:absolute;left:25129;top:14385;width:483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A0D57" w:rsidRPr="00B91F99" w:rsidRDefault="009A0D57" w:rsidP="00B91F99">
                            <w:pPr>
                              <w:pStyle w:val="NormalWeb"/>
                              <w:spacing w:before="0" w:beforeAutospacing="0" w:after="0" w:afterAutospacing="0"/>
                            </w:pPr>
                            <w:r w:rsidRPr="00B91F99">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Change w:id="935" w:author="Thomas Collier Smith" w:date="2014-11-23T13:56: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20 cm</w:t>
                            </w:r>
                          </w:p>
                        </w:txbxContent>
                      </v:textbox>
                    </v:shape>
                  </v:group>
                  <v:group id="Group 19" o:spid="_x0000_s1031" style="position:absolute;width:24163;height:18123" coordsize="24163,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32" type="#_x0000_t75" style="position:absolute;width:24163;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YWfCAAAA2wAAAA8AAABkcnMvZG93bnJldi54bWxET01rwkAQvRf8D8sI3urGEIqmrqItWvEi&#10;Vel5zE6T0OxsyK5J9Ne7B6HHx/ueL3tTiZYaV1pWMBlHIIgzq0vOFZxPm9cpCOeRNVaWScGNHCwX&#10;g5c5ptp2/E3t0ecihLBLUUHhfZ1K6bKCDLqxrYkD92sbgz7AJpe6wS6Em0rGUfQmDZYcGgqs6aOg&#10;7O94NQo+k9vF9eef7Gt92a40JYf7bH9QajTsV+8gPPX+X/x077SCOKwP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nmFnwgAAANsAAAAPAAAAAAAAAAAAAAAAAJ8C&#10;AABkcnMvZG93bnJldi54bWxQSwUGAAAAAAQABAD3AAAAjgMAAAAA&#10;" stroked="t" strokecolor="black [3213]" strokeweight="2pt">
                      <v:imagedata r:id="rId16" o:title="IMG_2339"/>
                    </v:shape>
                    <v:line id="Straight Connector 21" o:spid="_x0000_s1033" style="position:absolute;rotation:90;flip:y;visibility:visible;mso-wrap-style:square" from="2286,15240" to="228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ifcQAAADbAAAADwAAAGRycy9kb3ducmV2LnhtbESPQWvCQBSE74L/YXlCb7pRqJTUVVpt&#10;pQhFtOL5kX0m0ezbsLsm6b93BcHjMDPfMLNFZyrRkPOlZQXjUQKCOLO65FzB4e97+AbCB2SNlWVS&#10;8E8eFvN+b4apti3vqNmHXEQI+xQVFCHUqZQ+K8igH9maOHon6wyGKF0utcM2wk0lJ0kylQZLjgsF&#10;1rQsKLvsr0bB8fN3fXD5ud1uL+fV16vZ7JrNVKmXQffxDiJQF57hR/tHK5iM4f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J9xAAAANsAAAAPAAAAAAAAAAAA&#10;AAAAAKECAABkcnMvZG93bnJldi54bWxQSwUGAAAAAAQABAD5AAAAkgMAAAAA&#10;" strokecolor="white [3212]" strokeweight="6pt"/>
                    <v:shape id="TextBox 17" o:spid="_x0000_s1034" type="#_x0000_t202" style="position:absolute;left:69;top:14386;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9A0D57" w:rsidRPr="00B91F99" w:rsidRDefault="009A0D57" w:rsidP="00B91F99">
                            <w:pPr>
                              <w:pStyle w:val="NormalWeb"/>
                              <w:spacing w:before="0" w:beforeAutospacing="0" w:after="0" w:afterAutospacing="0"/>
                              <w:rPr>
                                <w:sz w:val="20"/>
                                <w:szCs w:val="20"/>
                                <w:rPrChange w:id="936" w:author="Thomas Collier Smith" w:date="2014-11-23T13:57:00Z">
                                  <w:rPr/>
                                </w:rPrChange>
                              </w:rPr>
                            </w:pPr>
                            <w:r w:rsidRPr="00B91F99">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Change w:id="937" w:author="Thomas Collier Smith" w:date="2014-11-23T13:57: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50 cm</w:t>
                            </w:r>
                          </w:p>
                        </w:txbxContent>
                      </v:textbox>
                    </v:shape>
                  </v:group>
                  <v:shape id="Picture 23" o:spid="_x0000_s1035" type="#_x0000_t75" style="position:absolute;left:43912;width:13592;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jFAAAA2wAAAA8AAABkcnMvZG93bnJldi54bWxEj91qwkAUhO+FvsNyCr2rm0aqEl2lLUgt&#10;iuAPXh+zp0kwezbdXU369l2h4OUwM98w03lnanEl5yvLCl76CQji3OqKCwWH/eJ5DMIHZI21ZVLw&#10;Sx7ms4feFDNtW97SdRcKESHsM1RQhtBkUvq8JIO+bxvi6H1bZzBE6QqpHbYRbmqZJslQGqw4LpTY&#10;0EdJ+Xl3MQpeT+didfr8ctvNqH0f/hzNuslTpZ4eu7cJiEBduIf/20utIB3A7Uv8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rynYxQAAANsAAAAPAAAAAAAAAAAAAAAA&#10;AJ8CAABkcnMvZG93bnJldi54bWxQSwUGAAAAAAQABAD3AAAAkQMAAAAA&#10;" stroked="t" strokecolor="black [3213]" strokeweight="2pt">
                    <v:imagedata r:id="rId17" o:title=""/>
                    <v:path arrowok="t"/>
                  </v:shape>
                  <v:shape id="Picture 24" o:spid="_x0000_s1036" type="#_x0000_t75" style="position:absolute;left:21109;top:21665;width:20576;height:154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CrCAAAA2wAAAA8AAABkcnMvZG93bnJldi54bWxEj92KwjAUhO8F3yEcYW9kTVdEpGsq4g+s&#10;eOXPAxyaY1PanNQmq3WffiMIXg4z8w0zX3S2FjdqfelYwdcoAUGcO11yoeB82n7OQPiArLF2TAoe&#10;5GGR9XtzTLW784Fux1CICGGfogITQpNK6XNDFv3INcTRu7jWYoiyLaRu8R7htpbjJJlKiyXHBYMN&#10;rQzl1fHXKojk2cbui+XwT7rHOtl1dK2MUh+DbvkNIlAX3uFX+0crGE/g+S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JfwqwgAAANsAAAAPAAAAAAAAAAAAAAAAAJ8C&#10;AABkcnMvZG93bnJldi54bWxQSwUGAAAAAAQABAD3AAAAjgMAAAAA&#10;" stroked="t" strokecolor="black [3213]" strokeweight="2pt">
                    <v:imagedata r:id="rId18" o:title=""/>
                    <v:path arrowok="t"/>
                  </v:shape>
                  <v:group id="Group 25" o:spid="_x0000_s1037" style="position:absolute;left:40073;top:19093;width:17829;height:20576" coordorigin="40073,19093" coordsize="17829,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038" type="#_x0000_t75" style="position:absolute;left:40073;top:19093;width:17829;height:2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ujDCAAAA2wAAAA8AAABkcnMvZG93bnJldi54bWxEj0+LwjAUxO+C3yE8wZum9lCkaxQVXIU9&#10;+G/Z86N521abl9Jk2+63N4LgcZiZ3zCLVW8q0VLjSssKZtMIBHFmdcm5gu/rbjIH4TyyxsoyKfgn&#10;B6vlcLDAVNuOz9RefC4ChF2KCgrv61RKlxVk0E1tTRy8X9sY9EE2udQNdgFuKhlHUSINlhwWCqxp&#10;W1B2v/wZBbe129Atibt2549fnz/x3uJpr9R41K8/QHjq/Tv8ah+0gjiB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7owwgAAANsAAAAPAAAAAAAAAAAAAAAAAJ8C&#10;AABkcnMvZG93bnJldi54bWxQSwUGAAAAAAQABAD3AAAAjgMAAAAA&#10;" stroked="t" strokecolor="black [3213]" strokeweight="2pt">
                      <v:imagedata r:id="rId19" o:title="" croptop="9021f" cropleft="7897f" cropright="10619f"/>
                      <v:path arrowok="t"/>
                    </v:shape>
                    <v:line id="Straight Connector 27" o:spid="_x0000_s1039" style="position:absolute;visibility:visible;mso-wrap-style:square" from="40800,38862" to="44470,3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aC9MYAAADbAAAADwAAAGRycy9kb3ducmV2LnhtbESP3WrCQBSE74W+w3IKvZG60QtN06zS&#10;RgqtCKWxD3DInvyY7NmQ3Wp8e7cgeDnMzDdMuhlNJ040uMaygvksAkFcWN1wpeD38PEcg3AeWWNn&#10;mRRcyMFm/TBJMdH2zD90yn0lAoRdggpq7/tESlfUZNDNbE8cvNIOBn2QQyX1gOcAN51cRNFSGmw4&#10;LNTYU1ZT0eZ/RkH2/bLd+Wl2kF9tmR+X7/Exb/dKPT2Ob68gPI3+Hr61P7WCxQr+v4Qf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WgvTGAAAA2wAAAA8AAAAAAAAA&#10;AAAAAAAAoQIAAGRycy9kb3ducmV2LnhtbFBLBQYAAAAABAAEAPkAAACUAwAAAAA=&#10;" strokecolor="white [3212]" strokeweight="6pt"/>
                    <v:shape id="TextBox 24" o:spid="_x0000_s1040" type="#_x0000_t202" style="position:absolute;left:40187;top:36469;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9A0D57" w:rsidRPr="00B91F99" w:rsidRDefault="009A0D57" w:rsidP="00B91F99">
                            <w:pPr>
                              <w:pStyle w:val="NormalWeb"/>
                              <w:spacing w:before="0" w:beforeAutospacing="0" w:after="0" w:afterAutospacing="0"/>
                              <w:rPr>
                                <w:sz w:val="20"/>
                                <w:szCs w:val="20"/>
                                <w:rPrChange w:id="938" w:author="Thomas Collier Smith" w:date="2014-11-23T13:57:00Z">
                                  <w:rPr/>
                                </w:rPrChange>
                              </w:rPr>
                            </w:pPr>
                            <w:r w:rsidRPr="00B91F99">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Change w:id="939" w:author="Thomas Collier Smith" w:date="2014-11-23T13:57:00Z">
                                  <w:rPr>
                                    <w:rFonts w:asciiTheme="minorHAnsi" w:hAnsi="Calibri" w:cstheme="minorBidi"/>
                                    <w:color w:val="FFFFFF" w:themeColor="background1"/>
                                    <w:kern w:val="24"/>
                                    <w:sz w:val="36"/>
                                    <w:szCs w:val="36"/>
                                    <w14:textOutline w14:w="9525" w14:cap="flat" w14:cmpd="sng" w14:algn="ctr">
                                      <w14:solidFill>
                                        <w14:schemeClr w14:val="bg1"/>
                                      </w14:solidFill>
                                      <w14:prstDash w14:val="solid"/>
                                      <w14:round/>
                                    </w14:textOutline>
                                  </w:rPr>
                                </w:rPrChange>
                              </w:rPr>
                              <w:t>20 cm</w:t>
                            </w:r>
                          </w:p>
                        </w:txbxContent>
                      </v:textbox>
                    </v:shape>
                  </v:group>
                  <v:rect id="Rectangle 29" o:spid="_x0000_s1041" style="position:absolute;top:19093;width:22999;height:2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ik8MA&#10;AADbAAAADwAAAGRycy9kb3ducmV2LnhtbESPzWrDMBCE74W8g9hAb40cUxrHjWJKIST0EvLzAIu1&#10;td1aKyPJP+nTV4FCj8PMfMNsism0YiDnG8sKlosEBHFpdcOVgutl95SB8AFZY2uZFNzIQ7GdPWww&#10;13bkEw3nUIkIYZ+jgjqELpfSlzUZ9AvbEUfv0zqDIUpXSe1wjHDTyjRJXqTBhuNCjR2911R+n3uj&#10;wC6P4eMyPvdMo9tnzVfZ/qwypR7n09sriEBT+A//tQ9aQbq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vik8MAAADbAAAADwAAAAAAAAAAAAAAAACYAgAAZHJzL2Rv&#10;d25yZXYueG1sUEsFBgAAAAAEAAQA9QAAAIgDAAAAAA==&#10;" fillcolor="#4f81bd [3204]" strokecolor="#243f60 [1604]" strokeweight="2pt">
                    <v:textbox>
                      <w:txbxContent>
                        <w:p w:rsidR="009A0D57" w:rsidRPr="00CB091D" w:rsidRDefault="009A0D57" w:rsidP="00B91F99">
                          <w:pPr>
                            <w:pStyle w:val="NormalWeb"/>
                            <w:spacing w:before="0" w:beforeAutospacing="0" w:after="0" w:afterAutospacing="0"/>
                            <w:jc w:val="center"/>
                            <w:rPr>
                              <w:i/>
                              <w:sz w:val="20"/>
                              <w:szCs w:val="20"/>
                              <w:rPrChange w:id="940" w:author="Thomas Collier Smith" w:date="2014-11-23T14:04:00Z">
                                <w:rPr/>
                              </w:rPrChange>
                            </w:rPr>
                          </w:pPr>
                          <w:proofErr w:type="gramStart"/>
                          <w:r w:rsidRPr="00CB091D">
                            <w:rPr>
                              <w:rFonts w:asciiTheme="minorHAnsi" w:hAnsi="Calibri" w:cstheme="minorBidi"/>
                              <w:i/>
                              <w:color w:val="FFFFFF" w:themeColor="light1"/>
                              <w:kern w:val="24"/>
                              <w:sz w:val="20"/>
                              <w:szCs w:val="20"/>
                              <w:rPrChange w:id="941" w:author="Thomas Collier Smith" w:date="2014-11-23T14:04:00Z">
                                <w:rPr>
                                  <w:rFonts w:asciiTheme="minorHAnsi" w:hAnsi="Calibri" w:cstheme="minorBidi"/>
                                  <w:color w:val="FFFFFF" w:themeColor="light1"/>
                                  <w:kern w:val="24"/>
                                  <w:sz w:val="36"/>
                                  <w:szCs w:val="36"/>
                                </w:rPr>
                              </w:rPrChange>
                            </w:rPr>
                            <w:t>photo</w:t>
                          </w:r>
                          <w:proofErr w:type="gramEnd"/>
                          <w:r w:rsidRPr="00CB091D">
                            <w:rPr>
                              <w:rFonts w:asciiTheme="minorHAnsi" w:hAnsi="Calibri" w:cstheme="minorBidi"/>
                              <w:i/>
                              <w:color w:val="FFFFFF" w:themeColor="light1"/>
                              <w:kern w:val="24"/>
                              <w:sz w:val="20"/>
                              <w:szCs w:val="20"/>
                              <w:rPrChange w:id="942" w:author="Thomas Collier Smith" w:date="2014-11-23T14:04:00Z">
                                <w:rPr>
                                  <w:rFonts w:asciiTheme="minorHAnsi" w:hAnsi="Calibri" w:cstheme="minorBidi"/>
                                  <w:color w:val="FFFFFF" w:themeColor="light1"/>
                                  <w:kern w:val="24"/>
                                  <w:sz w:val="36"/>
                                  <w:szCs w:val="36"/>
                                </w:rPr>
                              </w:rPrChange>
                            </w:rPr>
                            <w:t xml:space="preserve"> of me checking mesocosms, found in </w:t>
                          </w:r>
                          <w:proofErr w:type="spellStart"/>
                          <w:r w:rsidRPr="00CB091D">
                            <w:rPr>
                              <w:rFonts w:asciiTheme="minorHAnsi" w:hAnsi="Calibri" w:cstheme="minorBidi"/>
                              <w:i/>
                              <w:color w:val="FFFFFF" w:themeColor="light1"/>
                              <w:kern w:val="24"/>
                              <w:sz w:val="20"/>
                              <w:szCs w:val="20"/>
                              <w:rPrChange w:id="943" w:author="Thomas Collier Smith" w:date="2014-11-23T14:04:00Z">
                                <w:rPr>
                                  <w:rFonts w:asciiTheme="minorHAnsi" w:hAnsi="Calibri" w:cstheme="minorBidi"/>
                                  <w:color w:val="FFFFFF" w:themeColor="light1"/>
                                  <w:kern w:val="24"/>
                                  <w:sz w:val="36"/>
                                  <w:szCs w:val="36"/>
                                </w:rPr>
                              </w:rPrChange>
                            </w:rPr>
                            <w:t>TomPhotos</w:t>
                          </w:r>
                          <w:proofErr w:type="spellEnd"/>
                          <w:r w:rsidRPr="00CB091D">
                            <w:rPr>
                              <w:rFonts w:asciiTheme="minorHAnsi" w:hAnsi="Calibri" w:cstheme="minorBidi"/>
                              <w:i/>
                              <w:color w:val="FFFFFF" w:themeColor="light1"/>
                              <w:kern w:val="24"/>
                              <w:sz w:val="20"/>
                              <w:szCs w:val="20"/>
                              <w:rPrChange w:id="944" w:author="Thomas Collier Smith" w:date="2014-11-23T14:04:00Z">
                                <w:rPr>
                                  <w:rFonts w:asciiTheme="minorHAnsi" w:hAnsi="Calibri" w:cstheme="minorBidi"/>
                                  <w:color w:val="FFFFFF" w:themeColor="light1"/>
                                  <w:kern w:val="24"/>
                                  <w:sz w:val="36"/>
                                  <w:szCs w:val="36"/>
                                </w:rPr>
                              </w:rPrChange>
                            </w:rPr>
                            <w:t xml:space="preserve"> on external hard drive</w:t>
                          </w:r>
                        </w:p>
                      </w:txbxContent>
                    </v:textbox>
                  </v:rect>
                  <v:rect id="Rectangle 30" o:spid="_x0000_s1042" style="position:absolute;left:44589;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uf8AA&#10;AADbAAAADwAAAGRycy9kb3ducmV2LnhtbERPy4rCMBTdC/5DuIIbGVMVZKhNRQbEcemDgdldmmsb&#10;bW46TUarX28WgsvDeWfLztbiSq03jhVMxgkI4sJpw6WC42H98QnCB2SNtWNScCcPy7zfyzDV7sY7&#10;uu5DKWII+xQVVCE0qZS+qMiiH7uGOHIn11oMEbal1C3eYrit5TRJ5tKi4dhQYUNfFRWX/b9VYEYW&#10;H5vi/Lcx3eVH8ur3VIatUsNBt1qACNSFt/jl/tYKZnF9/BJ/gM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Muf8AAAADbAAAADwAAAAAAAAAAAAAAAACYAgAAZHJzL2Rvd25y&#10;ZXYueG1sUEsFBgAAAAAEAAQA9QAAAIUDA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45"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c</w:t>
                          </w:r>
                          <w:proofErr w:type="gramEnd"/>
                        </w:p>
                      </w:txbxContent>
                    </v:textbox>
                  </v:rect>
                  <v:rect id="Rectangle 31" o:spid="_x0000_s1043" style="position:absolute;left:25906;top:914;width:1495;height:3653;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5MQA&#10;AADbAAAADwAAAGRycy9kb3ducmV2LnhtbESPQWvCQBSE74X+h+UVvJS6sUIpMauIINajVgq9PbIv&#10;yWr2bcyuSfTXu0Khx2FmvmGyxWBr0VHrjWMFk3ECgjh32nCp4PC9fvsE4QOyxtoxKbiSh8X8+SnD&#10;VLued9TtQykihH2KCqoQmlRKn1dk0Y9dQxy9wrUWQ5RtKXWLfYTbWr4nyYe0aDguVNjQqqL8tL9Y&#10;BebV4m2TH88bM5x+JC9/izJslRq9DMsZiEBD+A//tb+0gukE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i+TEAAAA2wAAAA8AAAAAAAAAAAAAAAAAmAIAAGRycy9k&#10;b3ducmV2LnhtbFBLBQYAAAAABAAEAPUAAACJAw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46"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b</w:t>
                          </w:r>
                          <w:proofErr w:type="gramEnd"/>
                        </w:p>
                      </w:txbxContent>
                    </v:textbox>
                  </v:rect>
                  <v:rect id="Rectangle 32" o:spid="_x0000_s1044" style="position:absolute;left:914;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Vk8IA&#10;AADbAAAADwAAAGRycy9kb3ducmV2LnhtbESPQYvCMBSE7wv+h/AEL4umKixSjSKCqEddEbw9mmcb&#10;bV5qE7X6642wsMdhZr5hJrPGluJOtTeOFfR7CQjizGnDuYL977I7AuEDssbSMSl4kofZtPU1wVS7&#10;B2/pvgu5iBD2KSooQqhSKX1WkEXfcxVx9E6uthiirHOpa3xEuC3lIEl+pEXDcaHAihYFZZfdzSow&#10;3xZfq+x8XZnmcpA8P57ysFGq027mYxCBmvAf/muvtYLhAD5f4g+Q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RWTwgAAANsAAAAPAAAAAAAAAAAAAAAAAJgCAABkcnMvZG93&#10;bnJldi54bWxQSwUGAAAAAAQABAD1AAAAhwM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47"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a</w:t>
                          </w:r>
                          <w:proofErr w:type="gramEnd"/>
                        </w:p>
                      </w:txbxContent>
                    </v:textbox>
                  </v:rect>
                  <v:rect id="Rectangle 33" o:spid="_x0000_s1045" style="position:absolute;left:914;top:19964;width:1495;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wCMQA&#10;AADbAAAADwAAAGRycy9kb3ducmV2LnhtbESPQWvCQBSE74X+h+UVeil1YwNFomsIgliPVRF6e2Sf&#10;yWr2bcxuTeyvdwWhx2FmvmFm+WAbcaHOG8cKxqMEBHHptOFKwW67fJ+A8AFZY+OYFFzJQz5/fpph&#10;pl3P33TZhEpECPsMFdQhtJmUvqzJoh+5ljh6B9dZDFF2ldQd9hFuG/mRJJ/SouG4UGNLi5rK0+bX&#10;KjBvFv9W5fG8MsNpL7n4OVRhrdTry1BMQQQawn/40f7SCtI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sAjEAAAA2wAAAA8AAAAAAAAAAAAAAAAAmAIAAGRycy9k&#10;b3ducmV2LnhtbFBLBQYAAAAABAAEAPUAAACJAw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48"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d</w:t>
                          </w:r>
                          <w:proofErr w:type="gramEnd"/>
                        </w:p>
                      </w:txbxContent>
                    </v:textbox>
                  </v:rect>
                  <v:rect id="Rectangle 34" o:spid="_x0000_s1046" style="position:absolute;left:24594;top:19964;width:1331;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ofMQA&#10;AADbAAAADwAAAGRycy9kb3ducmV2LnhtbESPQWvCQBSE74X+h+UVehHdtB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KHzEAAAA2wAAAA8AAAAAAAAAAAAAAAAAmAIAAGRycy9k&#10;b3ducmV2LnhtbFBLBQYAAAAABAAEAPUAAACJAw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49" w:author="Thomas Collier Smith" w:date="2014-11-23T13:54:00Z">
                                <w:rPr>
                                  <w:color w:val="000000" w:themeColor="text1"/>
                                  <w:kern w:val="24"/>
                                  <w:sz w:val="80"/>
                                  <w:szCs w:val="80"/>
                                  <w14:textOutline w14:w="9525" w14:cap="flat" w14:cmpd="sng" w14:algn="ctr">
                                    <w14:solidFill>
                                      <w14:schemeClr w14:val="tx1"/>
                                    </w14:solidFill>
                                    <w14:prstDash w14:val="solid"/>
                                    <w14:round/>
                                  </w14:textOutline>
                                </w:rPr>
                              </w:rPrChange>
                            </w:rPr>
                            <w:t>e</w:t>
                          </w:r>
                          <w:proofErr w:type="gramEnd"/>
                        </w:p>
                      </w:txbxContent>
                    </v:textbox>
                  </v:rect>
                  <v:rect id="Rectangle 35" o:spid="_x0000_s1047" style="position:absolute;left:41052;top:19964;width:1003;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N58QA&#10;AADbAAAADwAAAGRycy9kb3ducmV2LnhtbESPQWvCQBSE74X+h+UVehHdtE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jefEAAAA2wAAAA8AAAAAAAAAAAAAAAAAmAIAAGRycy9k&#10;b3ducmV2LnhtbFBLBQYAAAAABAAEAPUAAACJAwAAAAA=&#10;" fillcolor="#eeece1 [3214]" stroked="f" strokeweight=".25pt">
                    <v:fill opacity="32896f"/>
                    <v:textbox inset="0,0,0,0">
                      <w:txbxContent>
                        <w:p w:rsidR="009A0D57" w:rsidRPr="00B91F99" w:rsidRDefault="009A0D57" w:rsidP="00B91F99">
                          <w:pPr>
                            <w:pStyle w:val="NormalWeb"/>
                            <w:spacing w:before="0" w:beforeAutospacing="0" w:after="0" w:afterAutospacing="0"/>
                            <w:jc w:val="center"/>
                          </w:pPr>
                          <w:proofErr w:type="gramStart"/>
                          <w:r w:rsidRPr="00B91F99">
                            <w:rPr>
                              <w:color w:val="000000" w:themeColor="text1"/>
                              <w:kern w:val="24"/>
                              <w:sz w:val="48"/>
                              <w:szCs w:val="80"/>
                              <w14:textOutline w14:w="9525" w14:cap="flat" w14:cmpd="sng" w14:algn="ctr">
                                <w14:solidFill>
                                  <w14:schemeClr w14:val="tx1"/>
                                </w14:solidFill>
                                <w14:prstDash w14:val="solid"/>
                                <w14:round/>
                              </w14:textOutline>
                              <w:rPrChange w:id="950" w:author="Thomas Collier Smith" w:date="2014-11-23T13:55:00Z">
                                <w:rPr>
                                  <w:color w:val="000000" w:themeColor="text1"/>
                                  <w:kern w:val="24"/>
                                  <w:sz w:val="80"/>
                                  <w:szCs w:val="80"/>
                                  <w14:textOutline w14:w="9525" w14:cap="flat" w14:cmpd="sng" w14:algn="ctr">
                                    <w14:solidFill>
                                      <w14:schemeClr w14:val="tx1"/>
                                    </w14:solidFill>
                                    <w14:prstDash w14:val="solid"/>
                                    <w14:round/>
                                  </w14:textOutline>
                                </w:rPr>
                              </w:rPrChange>
                            </w:rPr>
                            <w:t>f</w:t>
                          </w:r>
                          <w:proofErr w:type="gramEnd"/>
                        </w:p>
                      </w:txbxContent>
                    </v:textbox>
                  </v:rect>
                  <w10:wrap type="topAndBottom"/>
                </v:group>
              </w:pict>
            </mc:Fallback>
          </mc:AlternateContent>
        </w:r>
      </w:ins>
      <w:r w:rsidR="00E82E81" w:rsidRPr="001B2BF1">
        <w:rPr>
          <w:rFonts w:ascii="Times New Roman" w:hAnsi="Times New Roman" w:cs="Times New Roman"/>
          <w:smallCaps/>
          <w:noProof/>
          <w:sz w:val="24"/>
          <w:szCs w:val="24"/>
        </w:rPr>
        <w:t>Figures</w:t>
      </w:r>
    </w:p>
    <w:p w:rsidR="00E82E81" w:rsidRPr="00A26358" w:rsidRDefault="00817FF4" w:rsidP="001A2577">
      <w:pPr>
        <w:spacing w:line="480" w:lineRule="auto"/>
        <w:ind w:right="360"/>
        <w:jc w:val="center"/>
        <w:rPr>
          <w:rFonts w:ascii="Times New Roman" w:hAnsi="Times New Roman" w:cs="Times New Roman"/>
          <w:noProof/>
          <w:sz w:val="24"/>
          <w:szCs w:val="24"/>
        </w:rPr>
      </w:pPr>
      <w:r>
        <w:rPr>
          <w:rStyle w:val="CommentReference"/>
        </w:rPr>
        <w:commentReference w:id="951"/>
      </w:r>
    </w:p>
    <w:p w:rsidR="00B91F99" w:rsidRDefault="00B91F99" w:rsidP="001A2577">
      <w:pPr>
        <w:spacing w:line="480" w:lineRule="auto"/>
        <w:ind w:right="360"/>
        <w:rPr>
          <w:ins w:id="952" w:author="Thomas Collier Smith" w:date="2014-11-23T13:52:00Z"/>
          <w:rFonts w:ascii="Times New Roman" w:hAnsi="Times New Roman" w:cs="Times New Roman"/>
          <w:noProof/>
          <w:sz w:val="24"/>
          <w:szCs w:val="24"/>
        </w:rPr>
      </w:pPr>
    </w:p>
    <w:p w:rsidR="00E106EF" w:rsidRDefault="00E82E81" w:rsidP="001A2577">
      <w:pPr>
        <w:spacing w:line="480" w:lineRule="auto"/>
        <w:ind w:right="360"/>
        <w:rPr>
          <w:rFonts w:ascii="Times New Roman" w:hAnsi="Times New Roman" w:cs="Times New Roman"/>
          <w:noProof/>
          <w:sz w:val="24"/>
          <w:szCs w:val="24"/>
        </w:rPr>
      </w:pPr>
      <w:r w:rsidRPr="00A26358">
        <w:rPr>
          <w:rFonts w:ascii="Times New Roman" w:hAnsi="Times New Roman" w:cs="Times New Roman"/>
          <w:noProof/>
          <w:sz w:val="24"/>
          <w:szCs w:val="24"/>
        </w:rPr>
        <w:t>F</w:t>
      </w:r>
      <w:r w:rsidR="00A26358">
        <w:rPr>
          <w:rFonts w:ascii="Times New Roman" w:hAnsi="Times New Roman" w:cs="Times New Roman"/>
          <w:noProof/>
          <w:sz w:val="24"/>
          <w:szCs w:val="24"/>
        </w:rPr>
        <w:t>IG</w:t>
      </w:r>
      <w:r w:rsidRPr="00A26358">
        <w:rPr>
          <w:rFonts w:ascii="Times New Roman" w:hAnsi="Times New Roman" w:cs="Times New Roman"/>
          <w:noProof/>
          <w:sz w:val="24"/>
          <w:szCs w:val="24"/>
        </w:rPr>
        <w:t xml:space="preserve">. 1. </w:t>
      </w:r>
      <w:ins w:id="953" w:author="Thomas Collier Smith" w:date="2014-11-23T14:00:00Z">
        <w:r w:rsidR="00B91F99">
          <w:rPr>
            <w:rFonts w:ascii="Times New Roman" w:hAnsi="Times New Roman" w:cs="Times New Roman"/>
            <w:noProof/>
            <w:sz w:val="24"/>
            <w:szCs w:val="24"/>
          </w:rPr>
          <w:t>a</w:t>
        </w:r>
      </w:ins>
      <w:del w:id="954" w:author="Thomas Collier Smith" w:date="2014-11-23T14:00:00Z">
        <w:r w:rsidR="00E9485C" w:rsidDel="00B91F99">
          <w:rPr>
            <w:rFonts w:ascii="Times New Roman" w:hAnsi="Times New Roman" w:cs="Times New Roman"/>
            <w:noProof/>
            <w:sz w:val="24"/>
            <w:szCs w:val="24"/>
          </w:rPr>
          <w:delText>A</w:delText>
        </w:r>
      </w:del>
      <w:ins w:id="955" w:author="Thomas Collier Smith" w:date="2014-11-23T13:58:00Z">
        <w:r w:rsidR="00B91F99">
          <w:rPr>
            <w:rFonts w:ascii="Times New Roman" w:hAnsi="Times New Roman" w:cs="Times New Roman"/>
            <w:noProof/>
            <w:sz w:val="24"/>
            <w:szCs w:val="24"/>
          </w:rPr>
          <w:t xml:space="preserve">) </w:t>
        </w:r>
        <w:r w:rsidR="00B91F99" w:rsidRPr="00B91F99">
          <w:rPr>
            <w:rFonts w:ascii="Times New Roman" w:hAnsi="Times New Roman" w:cs="Times New Roman"/>
            <w:i/>
            <w:noProof/>
            <w:sz w:val="24"/>
            <w:szCs w:val="24"/>
            <w:rPrChange w:id="956" w:author="Thomas Collier Smith" w:date="2014-11-23T13:58:00Z">
              <w:rPr>
                <w:rFonts w:ascii="Times New Roman" w:hAnsi="Times New Roman" w:cs="Times New Roman"/>
                <w:noProof/>
                <w:sz w:val="24"/>
                <w:szCs w:val="24"/>
              </w:rPr>
            </w:rPrChange>
          </w:rPr>
          <w:t>in situ</w:t>
        </w:r>
        <w:r w:rsidR="00B91F99">
          <w:rPr>
            <w:rFonts w:ascii="Times New Roman" w:hAnsi="Times New Roman" w:cs="Times New Roman"/>
            <w:noProof/>
            <w:sz w:val="24"/>
            <w:szCs w:val="24"/>
          </w:rPr>
          <w:t xml:space="preserve"> experimental </w:t>
        </w:r>
      </w:ins>
      <w:ins w:id="957" w:author="Thomas Collier Smith" w:date="2014-11-23T13:59:00Z">
        <w:r w:rsidR="00B91F99">
          <w:rPr>
            <w:rFonts w:ascii="Times New Roman" w:hAnsi="Times New Roman" w:cs="Times New Roman"/>
            <w:noProof/>
            <w:sz w:val="24"/>
            <w:szCs w:val="24"/>
          </w:rPr>
          <w:t xml:space="preserve">mesh </w:t>
        </w:r>
      </w:ins>
      <w:ins w:id="958" w:author="Thomas Collier Smith" w:date="2014-11-23T13:58:00Z">
        <w:r w:rsidR="00B91F99">
          <w:rPr>
            <w:rFonts w:ascii="Times New Roman" w:hAnsi="Times New Roman" w:cs="Times New Roman"/>
            <w:noProof/>
            <w:sz w:val="24"/>
            <w:szCs w:val="24"/>
          </w:rPr>
          <w:t xml:space="preserve">enclosure in LeConte lake, </w:t>
        </w:r>
      </w:ins>
      <w:del w:id="959" w:author="Thomas Collier Smith" w:date="2014-11-23T13:59:00Z">
        <w:r w:rsidR="004A1D89" w:rsidDel="00B91F99">
          <w:rPr>
            <w:rFonts w:ascii="Times New Roman" w:hAnsi="Times New Roman" w:cs="Times New Roman"/>
            <w:noProof/>
            <w:sz w:val="24"/>
            <w:szCs w:val="24"/>
          </w:rPr>
          <w:delText xml:space="preserve"> and </w:delText>
        </w:r>
      </w:del>
      <w:del w:id="960" w:author="Thomas Collier Smith" w:date="2014-11-23T14:00:00Z">
        <w:r w:rsidR="004A1D89" w:rsidDel="00B91F99">
          <w:rPr>
            <w:rFonts w:ascii="Times New Roman" w:hAnsi="Times New Roman" w:cs="Times New Roman"/>
            <w:noProof/>
            <w:sz w:val="24"/>
            <w:szCs w:val="24"/>
          </w:rPr>
          <w:delText>B</w:delText>
        </w:r>
      </w:del>
      <w:ins w:id="961" w:author="Thomas Collier Smith" w:date="2014-11-23T14:00:00Z">
        <w:r w:rsidR="00B91F99">
          <w:rPr>
            <w:rFonts w:ascii="Times New Roman" w:hAnsi="Times New Roman" w:cs="Times New Roman"/>
            <w:noProof/>
            <w:sz w:val="24"/>
            <w:szCs w:val="24"/>
          </w:rPr>
          <w:t>b</w:t>
        </w:r>
      </w:ins>
      <w:r w:rsidR="00E9485C">
        <w:rPr>
          <w:rFonts w:ascii="Times New Roman" w:hAnsi="Times New Roman" w:cs="Times New Roman"/>
          <w:noProof/>
          <w:sz w:val="24"/>
          <w:szCs w:val="24"/>
        </w:rPr>
        <w:t xml:space="preserve">) </w:t>
      </w:r>
      <w:ins w:id="962" w:author="Thomas Collier Smith" w:date="2014-11-23T21:05:00Z">
        <w:r w:rsidR="006F22BD">
          <w:rPr>
            <w:rFonts w:ascii="Times New Roman" w:hAnsi="Times New Roman" w:cs="Times New Roman"/>
            <w:noProof/>
            <w:sz w:val="24"/>
            <w:szCs w:val="24"/>
          </w:rPr>
          <w:t>no consumer location-</w:t>
        </w:r>
      </w:ins>
      <w:ins w:id="963" w:author="Thomas Collier Smith" w:date="2014-11-23T13:59:00Z">
        <w:r w:rsidR="00B91F99">
          <w:rPr>
            <w:rFonts w:ascii="Times New Roman" w:hAnsi="Times New Roman" w:cs="Times New Roman"/>
            <w:noProof/>
            <w:sz w:val="24"/>
            <w:szCs w:val="24"/>
          </w:rPr>
          <w:t>within-lake</w:t>
        </w:r>
      </w:ins>
      <w:ins w:id="964" w:author="Thomas Collier Smith" w:date="2014-11-23T14:00:00Z">
        <w:r w:rsidR="00B91F99">
          <w:rPr>
            <w:rFonts w:ascii="Times New Roman" w:hAnsi="Times New Roman" w:cs="Times New Roman"/>
            <w:noProof/>
            <w:sz w:val="24"/>
            <w:szCs w:val="24"/>
          </w:rPr>
          <w:t xml:space="preserve"> </w:t>
        </w:r>
      </w:ins>
      <w:ins w:id="965" w:author="Thomas Collier Smith" w:date="2014-11-23T13:59:00Z">
        <w:r w:rsidR="00B91F99">
          <w:rPr>
            <w:rFonts w:ascii="Times New Roman" w:hAnsi="Times New Roman" w:cs="Times New Roman"/>
            <w:noProof/>
            <w:sz w:val="24"/>
            <w:szCs w:val="24"/>
          </w:rPr>
          <w:t>control tiles in bag of same mesh as enclosure and placed next to enclosure</w:t>
        </w:r>
      </w:ins>
      <w:ins w:id="966" w:author="Thomas Collier Smith" w:date="2014-11-23T14:00:00Z">
        <w:r w:rsidR="00B91F99">
          <w:rPr>
            <w:rFonts w:ascii="Times New Roman" w:hAnsi="Times New Roman" w:cs="Times New Roman"/>
            <w:noProof/>
            <w:sz w:val="24"/>
            <w:szCs w:val="24"/>
          </w:rPr>
          <w:t xml:space="preserve">, c) </w:t>
        </w:r>
      </w:ins>
      <w:r w:rsidRPr="00A26358">
        <w:rPr>
          <w:rFonts w:ascii="Times New Roman" w:hAnsi="Times New Roman" w:cs="Times New Roman"/>
          <w:noProof/>
          <w:sz w:val="24"/>
          <w:szCs w:val="24"/>
        </w:rPr>
        <w:t>Field enclosures</w:t>
      </w:r>
      <w:r w:rsidR="00E9485C">
        <w:rPr>
          <w:rFonts w:ascii="Times New Roman" w:hAnsi="Times New Roman" w:cs="Times New Roman"/>
          <w:noProof/>
          <w:sz w:val="24"/>
          <w:szCs w:val="24"/>
        </w:rPr>
        <w:t xml:space="preserve"> in LeConte lake in Kings Canyon National Park, </w:t>
      </w:r>
      <w:del w:id="967" w:author="Thomas Collier Smith" w:date="2014-11-23T14:01:00Z">
        <w:r w:rsidR="004A1D89" w:rsidDel="00B91F99">
          <w:rPr>
            <w:rFonts w:ascii="Times New Roman" w:hAnsi="Times New Roman" w:cs="Times New Roman"/>
            <w:noProof/>
            <w:sz w:val="24"/>
            <w:szCs w:val="24"/>
          </w:rPr>
          <w:delText>C and D</w:delText>
        </w:r>
      </w:del>
      <w:ins w:id="968" w:author="Thomas Collier Smith" w:date="2014-11-23T14:01:00Z">
        <w:r w:rsidR="00B91F99">
          <w:rPr>
            <w:rFonts w:ascii="Times New Roman" w:hAnsi="Times New Roman" w:cs="Times New Roman"/>
            <w:noProof/>
            <w:sz w:val="24"/>
            <w:szCs w:val="24"/>
          </w:rPr>
          <w:t>d</w:t>
        </w:r>
      </w:ins>
      <w:r w:rsidR="00E9485C">
        <w:rPr>
          <w:rFonts w:ascii="Times New Roman" w:hAnsi="Times New Roman" w:cs="Times New Roman"/>
          <w:noProof/>
          <w:sz w:val="24"/>
          <w:szCs w:val="24"/>
        </w:rPr>
        <w:t>) mesocosms located at Sierra Nevada Aquatic Research Laboratory in Mammoth Lakes, CA</w:t>
      </w:r>
      <w:ins w:id="969" w:author="Thomas Collier Smith" w:date="2014-11-23T14:01:00Z">
        <w:r w:rsidR="00B91F99">
          <w:rPr>
            <w:rFonts w:ascii="Times New Roman" w:hAnsi="Times New Roman" w:cs="Times New Roman"/>
            <w:noProof/>
            <w:sz w:val="24"/>
            <w:szCs w:val="24"/>
          </w:rPr>
          <w:t>, e)</w:t>
        </w:r>
      </w:ins>
      <w:ins w:id="970" w:author="Thomas Collier Smith" w:date="2014-11-23T14:04:00Z">
        <w:r w:rsidR="00CB091D">
          <w:rPr>
            <w:rFonts w:ascii="Times New Roman" w:hAnsi="Times New Roman" w:cs="Times New Roman"/>
            <w:noProof/>
            <w:sz w:val="24"/>
            <w:szCs w:val="24"/>
          </w:rPr>
          <w:t xml:space="preserve"> view of experimental tiles and algal growth in one mesocosm</w:t>
        </w:r>
      </w:ins>
      <w:ins w:id="971" w:author="Thomas Collier Smith" w:date="2014-11-23T14:01:00Z">
        <w:r w:rsidR="00B91F99">
          <w:rPr>
            <w:rFonts w:ascii="Times New Roman" w:hAnsi="Times New Roman" w:cs="Times New Roman"/>
            <w:noProof/>
            <w:sz w:val="24"/>
            <w:szCs w:val="24"/>
          </w:rPr>
          <w:t>, and f)</w:t>
        </w:r>
      </w:ins>
      <w:ins w:id="972" w:author="Thomas Collier Smith" w:date="2014-11-23T14:05:00Z">
        <w:r w:rsidR="00CB091D">
          <w:rPr>
            <w:rFonts w:ascii="Times New Roman" w:hAnsi="Times New Roman" w:cs="Times New Roman"/>
            <w:noProof/>
            <w:sz w:val="24"/>
            <w:szCs w:val="24"/>
          </w:rPr>
          <w:t xml:space="preserve"> tadpoles basking on shelf in a mesocosm</w:t>
        </w:r>
      </w:ins>
      <w:r w:rsidR="00E9485C">
        <w:rPr>
          <w:rFonts w:ascii="Times New Roman" w:hAnsi="Times New Roman" w:cs="Times New Roman"/>
          <w:noProof/>
          <w:sz w:val="24"/>
          <w:szCs w:val="24"/>
        </w:rPr>
        <w:t>.</w:t>
      </w:r>
    </w:p>
    <w:p w:rsidR="00D14ED6" w:rsidRDefault="00D14ED6"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7171DA" w:rsidRDefault="007171DA" w:rsidP="001A2577">
      <w:pPr>
        <w:ind w:right="360"/>
        <w:rPr>
          <w:rFonts w:ascii="Times New Roman" w:hAnsi="Times New Roman" w:cs="Times New Roman"/>
          <w:noProof/>
          <w:sz w:val="24"/>
          <w:szCs w:val="24"/>
        </w:rPr>
      </w:pPr>
    </w:p>
    <w:p w:rsidR="007171DA" w:rsidRDefault="008742E1"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52D618F" wp14:editId="09046506">
            <wp:extent cx="2783457" cy="4175186"/>
            <wp:effectExtent l="0" t="0" r="0" b="0"/>
            <wp:docPr id="7" name="Picture 7" descr="C:\Users\thsmith\Desktop\Consumer Resource Experiment\Figures\2009_Enclosures_rawalgalabundace_byconsumer_byl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smith\Desktop\Consumer Resource Experiment\Figures\2009_Enclosures_rawalgalabundace_byconsumer_bylak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0" cy="4175250"/>
                    </a:xfrm>
                    <a:prstGeom prst="rect">
                      <a:avLst/>
                    </a:prstGeom>
                    <a:noFill/>
                    <a:ln>
                      <a:noFill/>
                    </a:ln>
                  </pic:spPr>
                </pic:pic>
              </a:graphicData>
            </a:graphic>
          </wp:inline>
        </w:drawing>
      </w:r>
    </w:p>
    <w:p w:rsidR="00B703AA" w:rsidRDefault="00AE4811"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2. </w:t>
      </w:r>
      <w:r w:rsidR="002A7ACC">
        <w:rPr>
          <w:rFonts w:ascii="Times New Roman" w:hAnsi="Times New Roman" w:cs="Times New Roman"/>
          <w:noProof/>
          <w:sz w:val="24"/>
          <w:szCs w:val="24"/>
        </w:rPr>
        <w:t xml:space="preserve">For 2009 field enclosure experiment, </w:t>
      </w:r>
      <w:r w:rsidR="00F66088">
        <w:rPr>
          <w:rFonts w:ascii="Times New Roman" w:hAnsi="Times New Roman" w:cs="Times New Roman"/>
          <w:noProof/>
          <w:sz w:val="24"/>
          <w:szCs w:val="24"/>
        </w:rPr>
        <w:t xml:space="preserve">algal abundance with respect to lake and to each consumer.  </w:t>
      </w:r>
      <w:r w:rsidR="002A7ACC">
        <w:rPr>
          <w:rFonts w:ascii="Times New Roman" w:hAnsi="Times New Roman" w:cs="Times New Roman"/>
          <w:noProof/>
          <w:sz w:val="24"/>
          <w:szCs w:val="24"/>
        </w:rPr>
        <w:t>Bars show medians, boxes include 50% of the data, and whiskers include 95% of the data.</w:t>
      </w:r>
    </w:p>
    <w:p w:rsidR="00B703AA" w:rsidRDefault="00B703AA"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8D4629" w:rsidRDefault="000C2B82" w:rsidP="001A2577">
      <w:pPr>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8A441E4" wp14:editId="20808FD6">
            <wp:extent cx="3429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AllOne_heat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7F1ACD92" wp14:editId="424D4928">
            <wp:extent cx="3429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bylakeheat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9FC6BC2" wp14:editId="53BEBE5A">
            <wp:extent cx="3429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nce_bylakebyblock_heat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rsidR="00FB02F4" w:rsidRDefault="00FB02F4" w:rsidP="001A2577">
      <w:pPr>
        <w:ind w:right="360"/>
        <w:jc w:val="center"/>
        <w:rPr>
          <w:rFonts w:ascii="Times New Roman" w:hAnsi="Times New Roman" w:cs="Times New Roman"/>
          <w:noProof/>
          <w:sz w:val="24"/>
          <w:szCs w:val="24"/>
        </w:rPr>
      </w:pPr>
    </w:p>
    <w:p w:rsidR="00AE4811" w:rsidRDefault="008D4629" w:rsidP="001A2577">
      <w:pPr>
        <w:ind w:right="360"/>
        <w:rPr>
          <w:rFonts w:ascii="Times New Roman" w:hAnsi="Times New Roman" w:cs="Times New Roman"/>
          <w:noProof/>
          <w:sz w:val="24"/>
          <w:szCs w:val="24"/>
        </w:rPr>
      </w:pPr>
      <w:r>
        <w:rPr>
          <w:rFonts w:ascii="Times New Roman" w:hAnsi="Times New Roman" w:cs="Times New Roman"/>
          <w:noProof/>
          <w:sz w:val="24"/>
          <w:szCs w:val="24"/>
        </w:rPr>
        <w:t>Figure 3.  For 2009 field enclosure experiment, heat map displaying log-transformed algal abundance with respect to consumer densities</w:t>
      </w:r>
      <w:r w:rsidR="008742E1">
        <w:rPr>
          <w:rFonts w:ascii="Times New Roman" w:hAnsi="Times New Roman" w:cs="Times New Roman"/>
          <w:noProof/>
          <w:sz w:val="24"/>
          <w:szCs w:val="24"/>
        </w:rPr>
        <w:t xml:space="preserve"> and</w:t>
      </w:r>
      <w:r>
        <w:rPr>
          <w:rFonts w:ascii="Times New Roman" w:hAnsi="Times New Roman" w:cs="Times New Roman"/>
          <w:noProof/>
          <w:sz w:val="24"/>
          <w:szCs w:val="24"/>
        </w:rPr>
        <w:t xml:space="preserve"> lake</w:t>
      </w:r>
      <w:r w:rsidR="008742E1">
        <w:rPr>
          <w:rFonts w:ascii="Times New Roman" w:hAnsi="Times New Roman" w:cs="Times New Roman"/>
          <w:noProof/>
          <w:sz w:val="24"/>
          <w:szCs w:val="24"/>
        </w:rPr>
        <w:t>, averaged over experimental blocks</w:t>
      </w:r>
      <w:r>
        <w:rPr>
          <w:rFonts w:ascii="Times New Roman" w:hAnsi="Times New Roman" w:cs="Times New Roman"/>
          <w:noProof/>
          <w:sz w:val="24"/>
          <w:szCs w:val="24"/>
        </w:rPr>
        <w:t xml:space="preserve">.  </w:t>
      </w:r>
      <w:r w:rsidR="000C2B82">
        <w:rPr>
          <w:rFonts w:ascii="Times New Roman" w:hAnsi="Times New Roman" w:cs="Times New Roman"/>
          <w:noProof/>
          <w:sz w:val="24"/>
          <w:szCs w:val="24"/>
        </w:rPr>
        <w:t>Brown</w:t>
      </w:r>
      <w:r w:rsidR="0080445A">
        <w:rPr>
          <w:rFonts w:ascii="Times New Roman" w:hAnsi="Times New Roman" w:cs="Times New Roman"/>
          <w:noProof/>
          <w:sz w:val="24"/>
          <w:szCs w:val="24"/>
        </w:rPr>
        <w:t xml:space="preserve"> indicate</w:t>
      </w:r>
      <w:r w:rsidR="00217116">
        <w:rPr>
          <w:rFonts w:ascii="Times New Roman" w:hAnsi="Times New Roman" w:cs="Times New Roman"/>
          <w:noProof/>
          <w:sz w:val="24"/>
          <w:szCs w:val="24"/>
        </w:rPr>
        <w:t>s</w:t>
      </w:r>
      <w:r w:rsidR="0080445A">
        <w:rPr>
          <w:rFonts w:ascii="Times New Roman" w:hAnsi="Times New Roman" w:cs="Times New Roman"/>
          <w:noProof/>
          <w:sz w:val="24"/>
          <w:szCs w:val="24"/>
        </w:rPr>
        <w:t xml:space="preserve"> </w:t>
      </w:r>
      <w:r w:rsidR="00217116">
        <w:rPr>
          <w:rFonts w:ascii="Times New Roman" w:hAnsi="Times New Roman" w:cs="Times New Roman"/>
          <w:noProof/>
          <w:sz w:val="24"/>
          <w:szCs w:val="24"/>
        </w:rPr>
        <w:t xml:space="preserve">high </w:t>
      </w:r>
      <w:r w:rsidR="0080445A">
        <w:rPr>
          <w:rFonts w:ascii="Times New Roman" w:hAnsi="Times New Roman" w:cs="Times New Roman"/>
          <w:noProof/>
          <w:sz w:val="24"/>
          <w:szCs w:val="24"/>
        </w:rPr>
        <w:t>algal abundance.</w:t>
      </w:r>
      <w:r w:rsidR="00AE4811">
        <w:rPr>
          <w:rFonts w:ascii="Times New Roman" w:hAnsi="Times New Roman" w:cs="Times New Roman"/>
          <w:noProof/>
          <w:sz w:val="24"/>
          <w:szCs w:val="24"/>
        </w:rPr>
        <w:br w:type="page"/>
      </w:r>
    </w:p>
    <w:p w:rsidR="00D14ED6" w:rsidRDefault="00E32F80"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7996A78" wp14:editId="33966D63">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AllOne_heat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2CEF491B" wp14:editId="72D457FD">
            <wp:extent cx="3429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bylake_heat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Start w:id="973"/>
      <w:r w:rsidR="00F13DB7">
        <w:rPr>
          <w:rFonts w:ascii="Times New Roman" w:hAnsi="Times New Roman" w:cs="Times New Roman"/>
          <w:noProof/>
          <w:sz w:val="24"/>
          <w:szCs w:val="24"/>
        </w:rPr>
        <w:drawing>
          <wp:inline distT="0" distB="0" distL="0" distR="0" wp14:anchorId="5740742D" wp14:editId="5EB5D882">
            <wp:extent cx="3429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heat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End w:id="973"/>
      <w:r w:rsidR="00016E22">
        <w:rPr>
          <w:rStyle w:val="CommentReference"/>
        </w:rPr>
        <w:commentReference w:id="973"/>
      </w:r>
    </w:p>
    <w:p w:rsidR="00512870" w:rsidRDefault="000C4DA9" w:rsidP="001A2577">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4</w:t>
      </w:r>
      <w:r w:rsidR="00D14ED6">
        <w:rPr>
          <w:rFonts w:ascii="Times New Roman" w:hAnsi="Times New Roman" w:cs="Times New Roman"/>
          <w:noProof/>
          <w:sz w:val="24"/>
          <w:szCs w:val="24"/>
        </w:rPr>
        <w:t>. Heat</w:t>
      </w:r>
      <w:r w:rsidR="00A15309">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maps showing algal abundance </w:t>
      </w:r>
      <w:r w:rsidR="0098083B">
        <w:rPr>
          <w:rFonts w:ascii="Times New Roman" w:hAnsi="Times New Roman" w:cs="Times New Roman"/>
          <w:noProof/>
          <w:sz w:val="24"/>
          <w:szCs w:val="24"/>
        </w:rPr>
        <w:t xml:space="preserve">in each enclosure </w:t>
      </w:r>
      <w:r w:rsidR="00D14ED6">
        <w:rPr>
          <w:rFonts w:ascii="Times New Roman" w:hAnsi="Times New Roman" w:cs="Times New Roman"/>
          <w:noProof/>
          <w:sz w:val="24"/>
          <w:szCs w:val="24"/>
        </w:rPr>
        <w:t xml:space="preserve">relative to </w:t>
      </w:r>
      <w:ins w:id="974" w:author="Thomas Collier Smith" w:date="2014-11-23T21:05:00Z">
        <w:r w:rsidR="006F22BD">
          <w:rPr>
            <w:rFonts w:ascii="Times New Roman" w:hAnsi="Times New Roman" w:cs="Times New Roman"/>
            <w:noProof/>
            <w:sz w:val="24"/>
            <w:szCs w:val="24"/>
          </w:rPr>
          <w:t>location-</w:t>
        </w:r>
      </w:ins>
      <w:r w:rsidR="0098083B">
        <w:rPr>
          <w:rFonts w:ascii="Times New Roman" w:hAnsi="Times New Roman" w:cs="Times New Roman"/>
          <w:noProof/>
          <w:sz w:val="24"/>
          <w:szCs w:val="24"/>
        </w:rPr>
        <w:t>within-lake</w:t>
      </w:r>
      <w:del w:id="975" w:author="Thomas Collier Smith" w:date="2014-11-23T21:05:00Z">
        <w:r w:rsidR="0098083B" w:rsidDel="006F22BD">
          <w:rPr>
            <w:rFonts w:ascii="Times New Roman" w:hAnsi="Times New Roman" w:cs="Times New Roman"/>
            <w:noProof/>
            <w:sz w:val="24"/>
            <w:szCs w:val="24"/>
          </w:rPr>
          <w:delText>-location</w:delText>
        </w:r>
      </w:del>
      <w:r w:rsidR="0098083B">
        <w:rPr>
          <w:rFonts w:ascii="Times New Roman" w:hAnsi="Times New Roman" w:cs="Times New Roman"/>
          <w:noProof/>
          <w:sz w:val="24"/>
          <w:szCs w:val="24"/>
        </w:rPr>
        <w:t xml:space="preserve"> controls</w:t>
      </w:r>
      <w:r w:rsidR="00D14ED6">
        <w:rPr>
          <w:rFonts w:ascii="Times New Roman" w:hAnsi="Times New Roman" w:cs="Times New Roman"/>
          <w:noProof/>
          <w:sz w:val="24"/>
          <w:szCs w:val="24"/>
        </w:rPr>
        <w:t xml:space="preserve">.  </w:t>
      </w:r>
      <w:r w:rsidR="007C74D6">
        <w:rPr>
          <w:rFonts w:ascii="Times New Roman" w:hAnsi="Times New Roman" w:cs="Times New Roman"/>
          <w:noProof/>
          <w:sz w:val="24"/>
          <w:szCs w:val="24"/>
        </w:rPr>
        <w:t>Bluer</w:t>
      </w:r>
      <w:r w:rsidR="00D14ED6">
        <w:rPr>
          <w:rFonts w:ascii="Times New Roman" w:hAnsi="Times New Roman" w:cs="Times New Roman"/>
          <w:noProof/>
          <w:sz w:val="24"/>
          <w:szCs w:val="24"/>
        </w:rPr>
        <w:t xml:space="preserve"> colors indicate that algal abundance was lower in the enclosure than in the control</w:t>
      </w:r>
      <w:r w:rsidR="0098083B">
        <w:rPr>
          <w:rFonts w:ascii="Times New Roman" w:hAnsi="Times New Roman" w:cs="Times New Roman"/>
          <w:noProof/>
          <w:sz w:val="24"/>
          <w:szCs w:val="24"/>
        </w:rPr>
        <w:t>, i.e. co</w:t>
      </w:r>
      <w:r w:rsidR="000C2B82">
        <w:rPr>
          <w:rFonts w:ascii="Times New Roman" w:hAnsi="Times New Roman" w:cs="Times New Roman"/>
          <w:noProof/>
          <w:sz w:val="24"/>
          <w:szCs w:val="24"/>
        </w:rPr>
        <w:t>nsumers reduced algal abundance,</w:t>
      </w:r>
      <w:r w:rsidR="005D6295">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while </w:t>
      </w:r>
      <w:r w:rsidR="007C74D6">
        <w:rPr>
          <w:rFonts w:ascii="Times New Roman" w:hAnsi="Times New Roman" w:cs="Times New Roman"/>
          <w:noProof/>
          <w:sz w:val="24"/>
          <w:szCs w:val="24"/>
        </w:rPr>
        <w:t xml:space="preserve">greener </w:t>
      </w:r>
      <w:r w:rsidR="00D14ED6">
        <w:rPr>
          <w:rFonts w:ascii="Times New Roman" w:hAnsi="Times New Roman" w:cs="Times New Roman"/>
          <w:noProof/>
          <w:sz w:val="24"/>
          <w:szCs w:val="24"/>
        </w:rPr>
        <w:t>colors indicate that algal abundance was high in enclosures relative to controls.</w:t>
      </w:r>
      <w:r w:rsidR="000C2B82" w:rsidRPr="000C2B82">
        <w:rPr>
          <w:rFonts w:ascii="Times New Roman" w:hAnsi="Times New Roman" w:cs="Times New Roman"/>
          <w:noProof/>
          <w:sz w:val="24"/>
          <w:szCs w:val="24"/>
        </w:rPr>
        <w:t xml:space="preserve"> </w:t>
      </w:r>
      <w:r w:rsidR="000C2B82">
        <w:rPr>
          <w:rFonts w:ascii="Times New Roman" w:hAnsi="Times New Roman" w:cs="Times New Roman"/>
          <w:noProof/>
          <w:sz w:val="24"/>
          <w:szCs w:val="24"/>
        </w:rPr>
        <w:t>For display purposes, the relative algal abundance was log-modulus transformed.</w:t>
      </w:r>
      <w:r w:rsidR="00984D70">
        <w:rPr>
          <w:rFonts w:ascii="Times New Roman" w:hAnsi="Times New Roman" w:cs="Times New Roman"/>
          <w:noProof/>
          <w:sz w:val="24"/>
          <w:szCs w:val="24"/>
        </w:rPr>
        <w:br w:type="page"/>
      </w:r>
    </w:p>
    <w:p w:rsidR="007D39D4" w:rsidRDefault="005E5D58" w:rsidP="001A2577">
      <w:pPr>
        <w:spacing w:line="480" w:lineRule="auto"/>
        <w:ind w:right="360"/>
        <w:jc w:val="center"/>
        <w:rPr>
          <w:rFonts w:ascii="Times New Roman" w:hAnsi="Times New Roman" w:cs="Times New Roman"/>
          <w:noProof/>
          <w:sz w:val="24"/>
          <w:szCs w:val="24"/>
        </w:rPr>
      </w:pPr>
      <w:ins w:id="976" w:author="Thomas Collier Smith" w:date="2014-11-23T08:53:00Z">
        <w:r>
          <w:rPr>
            <w:rFonts w:ascii="Times New Roman" w:hAnsi="Times New Roman" w:cs="Times New Roman"/>
            <w:noProof/>
            <w:sz w:val="24"/>
            <w:szCs w:val="24"/>
          </w:rPr>
          <w:lastRenderedPageBreak/>
          <w:drawing>
            <wp:inline distT="0" distB="0" distL="0" distR="0">
              <wp:extent cx="4572009" cy="3657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MayflyLength_boxplots_byconsumer_lake_nospec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ins>
    </w:p>
    <w:p w:rsidR="007D39D4" w:rsidRDefault="00417E9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Figure</w:t>
      </w:r>
      <w:r w:rsidR="00EB54A4">
        <w:rPr>
          <w:rFonts w:ascii="Times New Roman" w:hAnsi="Times New Roman" w:cs="Times New Roman"/>
          <w:noProof/>
          <w:sz w:val="24"/>
          <w:szCs w:val="24"/>
        </w:rPr>
        <w:t xml:space="preserve"> 5</w:t>
      </w:r>
      <w:r w:rsidR="007D39D4">
        <w:rPr>
          <w:rFonts w:ascii="Times New Roman" w:hAnsi="Times New Roman" w:cs="Times New Roman"/>
          <w:noProof/>
          <w:sz w:val="24"/>
          <w:szCs w:val="24"/>
        </w:rPr>
        <w:t xml:space="preserve">.  For 2009 field enclosures, mayfly lengths (mm) with respect to tadpole </w:t>
      </w:r>
      <w:del w:id="977" w:author="Thomas Collier Smith" w:date="2014-11-23T22:21:00Z">
        <w:r w:rsidR="007D39D4" w:rsidDel="009A0D57">
          <w:rPr>
            <w:rFonts w:ascii="Times New Roman" w:hAnsi="Times New Roman" w:cs="Times New Roman"/>
            <w:noProof/>
            <w:sz w:val="24"/>
            <w:szCs w:val="24"/>
          </w:rPr>
          <w:delText>density</w:delText>
        </w:r>
      </w:del>
      <w:ins w:id="978" w:author="Thomas Collier Smith" w:date="2014-11-23T22:21:00Z">
        <w:r w:rsidR="009A0D57">
          <w:rPr>
            <w:rFonts w:ascii="Times New Roman" w:hAnsi="Times New Roman" w:cs="Times New Roman"/>
            <w:noProof/>
            <w:sz w:val="24"/>
            <w:szCs w:val="24"/>
          </w:rPr>
          <w:t>abundance</w:t>
        </w:r>
      </w:ins>
      <w:r w:rsidR="00512870">
        <w:rPr>
          <w:rFonts w:ascii="Times New Roman" w:hAnsi="Times New Roman" w:cs="Times New Roman"/>
          <w:noProof/>
          <w:sz w:val="24"/>
          <w:szCs w:val="24"/>
        </w:rPr>
        <w:t xml:space="preserve"> and to mayfly </w:t>
      </w:r>
      <w:del w:id="979" w:author="Thomas Collier Smith" w:date="2014-11-23T22:21:00Z">
        <w:r w:rsidR="00512870" w:rsidDel="009A0D57">
          <w:rPr>
            <w:rFonts w:ascii="Times New Roman" w:hAnsi="Times New Roman" w:cs="Times New Roman"/>
            <w:noProof/>
            <w:sz w:val="24"/>
            <w:szCs w:val="24"/>
          </w:rPr>
          <w:delText>density</w:delText>
        </w:r>
      </w:del>
      <w:ins w:id="980" w:author="Thomas Collier Smith" w:date="2014-11-23T22:21:00Z">
        <w:r w:rsidR="009A0D57">
          <w:rPr>
            <w:rFonts w:ascii="Times New Roman" w:hAnsi="Times New Roman" w:cs="Times New Roman"/>
            <w:noProof/>
            <w:sz w:val="24"/>
            <w:szCs w:val="24"/>
          </w:rPr>
          <w:t>abundance</w:t>
        </w:r>
      </w:ins>
      <w:r w:rsidR="00512870">
        <w:rPr>
          <w:rFonts w:ascii="Times New Roman" w:hAnsi="Times New Roman" w:cs="Times New Roman"/>
          <w:noProof/>
          <w:sz w:val="24"/>
          <w:szCs w:val="24"/>
        </w:rPr>
        <w:t xml:space="preserve">. </w:t>
      </w:r>
      <w:r w:rsidR="007D39D4">
        <w:rPr>
          <w:rFonts w:ascii="Times New Roman" w:hAnsi="Times New Roman" w:cs="Times New Roman"/>
          <w:noProof/>
          <w:sz w:val="24"/>
          <w:szCs w:val="24"/>
        </w:rPr>
        <w:t xml:space="preserve"> </w:t>
      </w:r>
      <w:r w:rsidR="004F5C5F">
        <w:rPr>
          <w:rFonts w:ascii="Times New Roman" w:hAnsi="Times New Roman" w:cs="Times New Roman"/>
          <w:noProof/>
          <w:sz w:val="24"/>
          <w:szCs w:val="24"/>
        </w:rPr>
        <w:t>Note difference in mayfly length scales between lakes.</w:t>
      </w:r>
    </w:p>
    <w:p w:rsidR="005A189F" w:rsidRDefault="005A189F"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0B5371" w:rsidRDefault="009D5692" w:rsidP="001A2577">
      <w:pPr>
        <w:spacing w:line="480" w:lineRule="auto"/>
        <w:ind w:right="360"/>
        <w:jc w:val="center"/>
        <w:rPr>
          <w:rFonts w:ascii="Times New Roman" w:hAnsi="Times New Roman" w:cs="Times New Roman"/>
          <w:noProof/>
          <w:sz w:val="24"/>
          <w:szCs w:val="24"/>
        </w:rPr>
      </w:pPr>
      <w:ins w:id="981" w:author="Thomas Collier Smith" w:date="2014-11-23T08:29:00Z">
        <w:r>
          <w:rPr>
            <w:rFonts w:ascii="Times New Roman" w:hAnsi="Times New Roman" w:cs="Times New Roman"/>
            <w:noProof/>
            <w:sz w:val="24"/>
            <w:szCs w:val="24"/>
          </w:rPr>
          <w:lastRenderedPageBreak/>
          <w:drawing>
            <wp:inline distT="0" distB="0" distL="0" distR="0">
              <wp:extent cx="4572009" cy="3657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TadpoleAFDM_boxplots_byconsumer_lak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ins>
    </w:p>
    <w:p w:rsidR="00EB54A4"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6.  For field enclosures, estimated tadpole AFDM (mg, based on Gosner stage-AFDM regression) with respect to tadpole </w:t>
      </w:r>
      <w:del w:id="982" w:author="Thomas Collier Smith" w:date="2014-11-23T22:21:00Z">
        <w:r w:rsidDel="009A0D57">
          <w:rPr>
            <w:rFonts w:ascii="Times New Roman" w:hAnsi="Times New Roman" w:cs="Times New Roman"/>
            <w:noProof/>
            <w:sz w:val="24"/>
            <w:szCs w:val="24"/>
          </w:rPr>
          <w:delText>density</w:delText>
        </w:r>
      </w:del>
      <w:ins w:id="983" w:author="Thomas Collier Smith" w:date="2014-11-23T22:21:00Z">
        <w:r w:rsidR="009A0D57">
          <w:rPr>
            <w:rFonts w:ascii="Times New Roman" w:hAnsi="Times New Roman" w:cs="Times New Roman"/>
            <w:noProof/>
            <w:sz w:val="24"/>
            <w:szCs w:val="24"/>
          </w:rPr>
          <w:t>abundance</w:t>
        </w:r>
      </w:ins>
      <w:r>
        <w:rPr>
          <w:rFonts w:ascii="Times New Roman" w:hAnsi="Times New Roman" w:cs="Times New Roman"/>
          <w:noProof/>
          <w:sz w:val="24"/>
          <w:szCs w:val="24"/>
        </w:rPr>
        <w:t xml:space="preserve"> </w:t>
      </w:r>
      <w:r w:rsidR="000B5371">
        <w:rPr>
          <w:rFonts w:ascii="Times New Roman" w:hAnsi="Times New Roman" w:cs="Times New Roman"/>
          <w:noProof/>
          <w:sz w:val="24"/>
          <w:szCs w:val="24"/>
        </w:rPr>
        <w:t xml:space="preserve">(top) and mayfly </w:t>
      </w:r>
      <w:del w:id="984" w:author="Thomas Collier Smith" w:date="2014-11-23T22:21:00Z">
        <w:r w:rsidR="000B5371" w:rsidDel="009A0D57">
          <w:rPr>
            <w:rFonts w:ascii="Times New Roman" w:hAnsi="Times New Roman" w:cs="Times New Roman"/>
            <w:noProof/>
            <w:sz w:val="24"/>
            <w:szCs w:val="24"/>
          </w:rPr>
          <w:delText>density</w:delText>
        </w:r>
      </w:del>
      <w:ins w:id="985" w:author="Thomas Collier Smith" w:date="2014-11-23T22:21:00Z">
        <w:r w:rsidR="009A0D57">
          <w:rPr>
            <w:rFonts w:ascii="Times New Roman" w:hAnsi="Times New Roman" w:cs="Times New Roman"/>
            <w:noProof/>
            <w:sz w:val="24"/>
            <w:szCs w:val="24"/>
          </w:rPr>
          <w:t>abundance</w:t>
        </w:r>
      </w:ins>
      <w:r w:rsidR="000B5371">
        <w:rPr>
          <w:rFonts w:ascii="Times New Roman" w:hAnsi="Times New Roman" w:cs="Times New Roman"/>
          <w:noProof/>
          <w:sz w:val="24"/>
          <w:szCs w:val="24"/>
        </w:rPr>
        <w:t xml:space="preserve"> (bottom)</w:t>
      </w:r>
      <w:r>
        <w:rPr>
          <w:rFonts w:ascii="Times New Roman" w:hAnsi="Times New Roman" w:cs="Times New Roman"/>
          <w:noProof/>
          <w:sz w:val="24"/>
          <w:szCs w:val="24"/>
        </w:rPr>
        <w:t>.</w:t>
      </w:r>
    </w:p>
    <w:p w:rsidR="00EB54A4" w:rsidRDefault="00EB54A4"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1B0DB4" w:rsidRDefault="00C23BCB"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A454FE3" wp14:editId="40169281">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AlgalAbundance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0C4DA9"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Figure 7</w:t>
      </w:r>
      <w:r w:rsidR="001B0DB4">
        <w:rPr>
          <w:rFonts w:ascii="Times New Roman" w:hAnsi="Times New Roman" w:cs="Times New Roman"/>
          <w:noProof/>
          <w:sz w:val="24"/>
          <w:szCs w:val="24"/>
        </w:rPr>
        <w:t xml:space="preserve">. </w:t>
      </w:r>
      <w:r w:rsidR="00417E94">
        <w:rPr>
          <w:rFonts w:ascii="Times New Roman" w:hAnsi="Times New Roman" w:cs="Times New Roman"/>
          <w:noProof/>
          <w:sz w:val="24"/>
          <w:szCs w:val="24"/>
        </w:rPr>
        <w:t>A</w:t>
      </w:r>
      <w:r w:rsidR="001B0DB4">
        <w:rPr>
          <w:rFonts w:ascii="Times New Roman" w:hAnsi="Times New Roman" w:cs="Times New Roman"/>
          <w:noProof/>
          <w:sz w:val="24"/>
          <w:szCs w:val="24"/>
        </w:rPr>
        <w:t xml:space="preserve">lgal abundance </w:t>
      </w:r>
      <w:r w:rsidR="00417E94">
        <w:rPr>
          <w:rFonts w:ascii="Times New Roman" w:hAnsi="Times New Roman" w:cs="Times New Roman"/>
          <w:noProof/>
          <w:sz w:val="24"/>
          <w:szCs w:val="24"/>
        </w:rPr>
        <w:t xml:space="preserve">(log transformed AFDM) </w:t>
      </w:r>
      <w:r w:rsidR="001B0DB4">
        <w:rPr>
          <w:rFonts w:ascii="Times New Roman" w:hAnsi="Times New Roman" w:cs="Times New Roman"/>
          <w:noProof/>
          <w:sz w:val="24"/>
          <w:szCs w:val="24"/>
        </w:rPr>
        <w:t>in 2010 mesocosms</w:t>
      </w:r>
      <w:r w:rsidR="00417E94">
        <w:rPr>
          <w:rFonts w:ascii="Times New Roman" w:hAnsi="Times New Roman" w:cs="Times New Roman"/>
          <w:noProof/>
          <w:sz w:val="24"/>
          <w:szCs w:val="24"/>
        </w:rPr>
        <w:t xml:space="preserve">, with respect to tadpole and mayfly treatments; bars indicate medians, </w:t>
      </w:r>
      <w:r w:rsidR="007D39D4">
        <w:rPr>
          <w:rFonts w:ascii="Times New Roman" w:hAnsi="Times New Roman" w:cs="Times New Roman"/>
          <w:noProof/>
          <w:sz w:val="24"/>
          <w:szCs w:val="24"/>
        </w:rPr>
        <w:t>boxes contain 50% of data, whiskers contain 95% of the data</w:t>
      </w:r>
      <w:r w:rsidR="00417E94">
        <w:rPr>
          <w:rFonts w:ascii="Times New Roman" w:hAnsi="Times New Roman" w:cs="Times New Roman"/>
          <w:noProof/>
          <w:sz w:val="24"/>
          <w:szCs w:val="24"/>
        </w:rPr>
        <w:t>, points are outliers, and diamonds indicate means</w:t>
      </w:r>
      <w:r w:rsidR="007D39D4">
        <w:rPr>
          <w:rFonts w:ascii="Times New Roman" w:hAnsi="Times New Roman" w:cs="Times New Roman"/>
          <w:noProof/>
          <w:sz w:val="24"/>
          <w:szCs w:val="24"/>
        </w:rPr>
        <w:t>.</w:t>
      </w:r>
    </w:p>
    <w:p w:rsidR="000C4DA9" w:rsidRDefault="000C4DA9"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14896" w:rsidRDefault="00D9056E"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CFF2CF0" wp14:editId="246BD75E">
            <wp:extent cx="3069203" cy="3069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Treat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9209" cy="3069209"/>
                    </a:xfrm>
                    <a:prstGeom prst="rect">
                      <a:avLst/>
                    </a:prstGeom>
                  </pic:spPr>
                </pic:pic>
              </a:graphicData>
            </a:graphic>
          </wp:inline>
        </w:drawing>
      </w:r>
    </w:p>
    <w:p w:rsidR="00FC2B70"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Figure 8</w:t>
      </w:r>
      <w:r w:rsidR="000C4DA9">
        <w:rPr>
          <w:rFonts w:ascii="Times New Roman" w:hAnsi="Times New Roman" w:cs="Times New Roman"/>
          <w:noProof/>
          <w:sz w:val="24"/>
          <w:szCs w:val="24"/>
        </w:rPr>
        <w:t xml:space="preserve">.  </w:t>
      </w:r>
      <w:r w:rsidR="009D3437">
        <w:rPr>
          <w:rFonts w:ascii="Times New Roman" w:hAnsi="Times New Roman" w:cs="Times New Roman"/>
          <w:noProof/>
          <w:sz w:val="24"/>
          <w:szCs w:val="24"/>
        </w:rPr>
        <w:t>A</w:t>
      </w:r>
      <w:r w:rsidR="000C4DA9">
        <w:rPr>
          <w:rFonts w:ascii="Times New Roman" w:hAnsi="Times New Roman" w:cs="Times New Roman"/>
          <w:noProof/>
          <w:sz w:val="24"/>
          <w:szCs w:val="24"/>
        </w:rPr>
        <w:t>lga</w:t>
      </w:r>
      <w:r w:rsidR="009D3437">
        <w:rPr>
          <w:rFonts w:ascii="Times New Roman" w:hAnsi="Times New Roman" w:cs="Times New Roman"/>
          <w:noProof/>
          <w:sz w:val="24"/>
          <w:szCs w:val="24"/>
        </w:rPr>
        <w:t>l abundance over time</w:t>
      </w:r>
      <w:r w:rsidR="000C4DA9">
        <w:rPr>
          <w:rFonts w:ascii="Times New Roman" w:hAnsi="Times New Roman" w:cs="Times New Roman"/>
          <w:noProof/>
          <w:sz w:val="24"/>
          <w:szCs w:val="24"/>
        </w:rPr>
        <w:t xml:space="preserve"> in 2010 mesocosms, with respect to consumer treatment.  Lines are linear fits</w:t>
      </w:r>
      <w:r w:rsidR="007E71C8">
        <w:rPr>
          <w:rFonts w:ascii="Times New Roman" w:hAnsi="Times New Roman" w:cs="Times New Roman"/>
          <w:noProof/>
          <w:sz w:val="24"/>
          <w:szCs w:val="24"/>
        </w:rPr>
        <w:t>, and shaded areas</w:t>
      </w:r>
      <w:r w:rsidR="000C4DA9">
        <w:rPr>
          <w:rFonts w:ascii="Times New Roman" w:hAnsi="Times New Roman" w:cs="Times New Roman"/>
          <w:noProof/>
          <w:sz w:val="24"/>
          <w:szCs w:val="24"/>
        </w:rPr>
        <w:t xml:space="preserve"> </w:t>
      </w:r>
      <w:r w:rsidR="000C2B82">
        <w:rPr>
          <w:rFonts w:ascii="Times New Roman" w:hAnsi="Times New Roman" w:cs="Times New Roman"/>
          <w:noProof/>
          <w:sz w:val="24"/>
          <w:szCs w:val="24"/>
        </w:rPr>
        <w:t>are</w:t>
      </w:r>
      <w:r w:rsidR="000C4DA9">
        <w:rPr>
          <w:rFonts w:ascii="Times New Roman" w:hAnsi="Times New Roman" w:cs="Times New Roman"/>
          <w:noProof/>
          <w:sz w:val="24"/>
          <w:szCs w:val="24"/>
        </w:rPr>
        <w:t xml:space="preserve"> </w:t>
      </w:r>
      <w:r w:rsidR="007E71C8">
        <w:rPr>
          <w:rFonts w:ascii="Times New Roman" w:hAnsi="Times New Roman" w:cs="Times New Roman"/>
          <w:noProof/>
          <w:sz w:val="24"/>
          <w:szCs w:val="24"/>
        </w:rPr>
        <w:t xml:space="preserve">95% confidence regions for those </w:t>
      </w:r>
      <w:r w:rsidR="000C2B82">
        <w:rPr>
          <w:rFonts w:ascii="Times New Roman" w:hAnsi="Times New Roman" w:cs="Times New Roman"/>
          <w:noProof/>
          <w:sz w:val="24"/>
          <w:szCs w:val="24"/>
        </w:rPr>
        <w:t>fits</w:t>
      </w:r>
      <w:r w:rsidR="000C4DA9">
        <w:rPr>
          <w:rFonts w:ascii="Times New Roman" w:hAnsi="Times New Roman" w:cs="Times New Roman"/>
          <w:noProof/>
          <w:sz w:val="24"/>
          <w:szCs w:val="24"/>
        </w:rPr>
        <w:t>.</w:t>
      </w:r>
    </w:p>
    <w:p w:rsidR="00FC2B70" w:rsidRDefault="00FC2B70"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C2B70" w:rsidRDefault="00FC2B70"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832055E" wp14:editId="1204C749">
            <wp:extent cx="27432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MFAbundance_byTadpolePrese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FC2B70" w:rsidRPr="00A26358" w:rsidRDefault="00FC2B70"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 7.  Algal abundance with respect to interaction between final mayfly abundance and tadpole presence absence.</w:t>
      </w:r>
    </w:p>
    <w:sectPr w:rsidR="00FC2B70" w:rsidRPr="00A26358" w:rsidSect="00F614E9">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0" w:author="Thomas Collier Smith" w:date="2014-11-23T21:49:00Z" w:initials="TCS">
    <w:p w:rsidR="009A0D57" w:rsidRDefault="009A0D57">
      <w:pPr>
        <w:pStyle w:val="CommentText"/>
      </w:pPr>
      <w:r>
        <w:rPr>
          <w:rStyle w:val="CommentReference"/>
        </w:rPr>
        <w:annotationRef/>
      </w:r>
      <w:r>
        <w:t>Check this is the relationship between stage or length</w:t>
      </w:r>
    </w:p>
  </w:comment>
  <w:comment w:id="525" w:author="Thomas Collier Smith" w:date="2014-10-17T15:13:00Z" w:initials="TCS">
    <w:p w:rsidR="009A0D57" w:rsidRDefault="009A0D57">
      <w:pPr>
        <w:pStyle w:val="CommentText"/>
      </w:pPr>
      <w:r>
        <w:rPr>
          <w:rStyle w:val="CommentReference"/>
        </w:rPr>
        <w:annotationRef/>
      </w:r>
      <w:proofErr w:type="gramStart"/>
      <w:r>
        <w:t>Marina  -</w:t>
      </w:r>
      <w:proofErr w:type="gramEnd"/>
      <w:r>
        <w:t xml:space="preserve"> when I included the block (date ) as a random intercept, that made this step unnecessary.</w:t>
      </w:r>
    </w:p>
  </w:comment>
  <w:comment w:id="547" w:author="Thomas Collier Smith" w:date="2014-11-18T22:02:00Z" w:initials="TCS">
    <w:p w:rsidR="009A0D57" w:rsidRDefault="009A0D57">
      <w:pPr>
        <w:pStyle w:val="CommentText"/>
      </w:pPr>
      <w:r>
        <w:rPr>
          <w:rStyle w:val="CommentReference"/>
        </w:rPr>
        <w:annotationRef/>
      </w:r>
      <w:proofErr w:type="spellStart"/>
      <w:r>
        <w:t>Yishen</w:t>
      </w:r>
      <w:proofErr w:type="spellEnd"/>
      <w:r>
        <w:t xml:space="preserve"> is working on this – it looks like there is an effect of tadpoles on mayfly size but I haven’t seen details yet.</w:t>
      </w:r>
    </w:p>
  </w:comment>
  <w:comment w:id="871" w:author="Thomas Collier Smith" w:date="2014-10-11T10:29:00Z" w:initials="TCS">
    <w:p w:rsidR="009A0D57" w:rsidRDefault="009A0D57">
      <w:pPr>
        <w:pStyle w:val="CommentText"/>
      </w:pPr>
      <w:r>
        <w:rPr>
          <w:rStyle w:val="CommentReference"/>
        </w:rPr>
        <w:annotationRef/>
      </w:r>
      <w:r>
        <w:t>Interpret this as 1 unit of tadpole will reduce the algal abundance by 1 unit x e</w:t>
      </w:r>
      <w:proofErr w:type="gramStart"/>
      <w:r>
        <w:t>^(</w:t>
      </w:r>
      <w:proofErr w:type="gramEnd"/>
      <w:r>
        <w:t>-0.03)</w:t>
      </w:r>
    </w:p>
  </w:comment>
  <w:comment w:id="901" w:author="Thomas Collier Smith" w:date="2014-10-11T10:11:00Z" w:initials="TCS">
    <w:p w:rsidR="009A0D57" w:rsidRDefault="009A0D57">
      <w:pPr>
        <w:pStyle w:val="CommentText"/>
      </w:pPr>
      <w:r>
        <w:rPr>
          <w:rStyle w:val="CommentReference"/>
        </w:rPr>
        <w:annotationRef/>
      </w:r>
      <w:r>
        <w:t>Interpret this as 1 unit of mayfly will reduce the algal abundance by 1 unit x e</w:t>
      </w:r>
      <w:proofErr w:type="gramStart"/>
      <w:r>
        <w:t>^(</w:t>
      </w:r>
      <w:proofErr w:type="gramEnd"/>
      <w:r>
        <w:t>-0.0011)</w:t>
      </w:r>
    </w:p>
    <w:p w:rsidR="009A0D57" w:rsidRDefault="009A0D57">
      <w:pPr>
        <w:pStyle w:val="CommentText"/>
      </w:pPr>
    </w:p>
    <w:p w:rsidR="009A0D57" w:rsidRDefault="009A0D57">
      <w:pPr>
        <w:pStyle w:val="CommentText"/>
      </w:pPr>
      <w:r>
        <w:t>If that holds after rerunning with lake as fixed</w:t>
      </w:r>
    </w:p>
    <w:p w:rsidR="009A0D57" w:rsidRDefault="009A0D57">
      <w:pPr>
        <w:pStyle w:val="CommentText"/>
      </w:pPr>
    </w:p>
    <w:p w:rsidR="009A0D57" w:rsidRDefault="009A0D57">
      <w:pPr>
        <w:pStyle w:val="CommentText"/>
      </w:pPr>
      <w:r>
        <w:t xml:space="preserve">Interpret as a change in the difference between control and </w:t>
      </w:r>
      <w:proofErr w:type="spellStart"/>
      <w:r>
        <w:t>ecnlcosure</w:t>
      </w:r>
      <w:proofErr w:type="spellEnd"/>
      <w:r>
        <w:t xml:space="preserve"> tiles – if its negative, there is a shift towards a negative difference, or more algae in the controls than the experiments</w:t>
      </w:r>
    </w:p>
  </w:comment>
  <w:comment w:id="951" w:author="Thomas Collier Smith" w:date="2014-10-17T12:14:00Z" w:initials="TCS">
    <w:p w:rsidR="009A0D57" w:rsidRDefault="009A0D57">
      <w:pPr>
        <w:pStyle w:val="CommentText"/>
      </w:pPr>
      <w:r>
        <w:rPr>
          <w:rStyle w:val="CommentReference"/>
        </w:rPr>
        <w:annotationRef/>
      </w:r>
      <w:r>
        <w:t xml:space="preserve">Add image from lab meeting </w:t>
      </w:r>
      <w:proofErr w:type="spellStart"/>
      <w:r>
        <w:t>ppt</w:t>
      </w:r>
      <w:proofErr w:type="spellEnd"/>
      <w:r>
        <w:t xml:space="preserve"> of within lake control.</w:t>
      </w:r>
    </w:p>
  </w:comment>
  <w:comment w:id="973" w:author="Thomas Collier Smith" w:date="2014-10-18T12:33:00Z" w:initials="TCS">
    <w:p w:rsidR="009A0D57" w:rsidRDefault="009A0D57">
      <w:pPr>
        <w:pStyle w:val="CommentText"/>
      </w:pPr>
      <w:r>
        <w:rPr>
          <w:rStyle w:val="CommentReference"/>
        </w:rPr>
        <w:annotationRef/>
      </w:r>
      <w:r>
        <w:t>Could analyze the trends in the control tiles alone across time to examine trends across the season, or to examine within lake variability more.</w:t>
      </w:r>
    </w:p>
    <w:p w:rsidR="009A0D57" w:rsidRDefault="009A0D57">
      <w:pPr>
        <w:pStyle w:val="CommentText"/>
      </w:pPr>
    </w:p>
    <w:p w:rsidR="009A0D57" w:rsidRDefault="009A0D57">
      <w:pPr>
        <w:pStyle w:val="CommentText"/>
      </w:pPr>
      <w:r>
        <w:t>Change the titles of block panels to month names, or whatever (early August, Late August, September)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C3B" w:rsidRDefault="00B10C3B" w:rsidP="000B19C9">
      <w:pPr>
        <w:spacing w:after="0" w:line="240" w:lineRule="auto"/>
      </w:pPr>
      <w:r>
        <w:separator/>
      </w:r>
    </w:p>
  </w:endnote>
  <w:endnote w:type="continuationSeparator" w:id="0">
    <w:p w:rsidR="00B10C3B" w:rsidRDefault="00B10C3B" w:rsidP="000B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842208"/>
      <w:docPartObj>
        <w:docPartGallery w:val="Page Numbers (Bottom of Page)"/>
        <w:docPartUnique/>
      </w:docPartObj>
    </w:sdtPr>
    <w:sdtEndPr>
      <w:rPr>
        <w:noProof/>
      </w:rPr>
    </w:sdtEndPr>
    <w:sdtContent>
      <w:p w:rsidR="009A0D57" w:rsidRDefault="009A0D57">
        <w:pPr>
          <w:pStyle w:val="Footer"/>
          <w:jc w:val="center"/>
        </w:pPr>
        <w:r>
          <w:fldChar w:fldCharType="begin"/>
        </w:r>
        <w:r>
          <w:instrText xml:space="preserve"> PAGE   \* MERGEFORMAT </w:instrText>
        </w:r>
        <w:r>
          <w:fldChar w:fldCharType="separate"/>
        </w:r>
        <w:r w:rsidR="0043707F">
          <w:rPr>
            <w:noProof/>
          </w:rPr>
          <w:t>31</w:t>
        </w:r>
        <w:r>
          <w:rPr>
            <w:noProof/>
          </w:rPr>
          <w:fldChar w:fldCharType="end"/>
        </w:r>
      </w:p>
    </w:sdtContent>
  </w:sdt>
  <w:p w:rsidR="009A0D57" w:rsidRDefault="009A0D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C3B" w:rsidRDefault="00B10C3B" w:rsidP="000B19C9">
      <w:pPr>
        <w:spacing w:after="0" w:line="240" w:lineRule="auto"/>
      </w:pPr>
      <w:r>
        <w:separator/>
      </w:r>
    </w:p>
  </w:footnote>
  <w:footnote w:type="continuationSeparator" w:id="0">
    <w:p w:rsidR="00B10C3B" w:rsidRDefault="00B10C3B" w:rsidP="000B1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F7FBE"/>
    <w:multiLevelType w:val="hybridMultilevel"/>
    <w:tmpl w:val="65D4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A40BB5"/>
    <w:multiLevelType w:val="hybridMultilevel"/>
    <w:tmpl w:val="85D6C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F0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E4D76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57212B7"/>
    <w:multiLevelType w:val="hybridMultilevel"/>
    <w:tmpl w:val="38346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E81"/>
    <w:rsid w:val="00016E22"/>
    <w:rsid w:val="00016E43"/>
    <w:rsid w:val="0002091F"/>
    <w:rsid w:val="00021CF8"/>
    <w:rsid w:val="00024BCD"/>
    <w:rsid w:val="00030CCA"/>
    <w:rsid w:val="00037EE4"/>
    <w:rsid w:val="00041F0F"/>
    <w:rsid w:val="00053005"/>
    <w:rsid w:val="00053DB3"/>
    <w:rsid w:val="00065FB5"/>
    <w:rsid w:val="00076062"/>
    <w:rsid w:val="0008798F"/>
    <w:rsid w:val="0009058F"/>
    <w:rsid w:val="0009227D"/>
    <w:rsid w:val="0009455C"/>
    <w:rsid w:val="000A6C7F"/>
    <w:rsid w:val="000B19C9"/>
    <w:rsid w:val="000B42C3"/>
    <w:rsid w:val="000B5371"/>
    <w:rsid w:val="000B67B2"/>
    <w:rsid w:val="000B6892"/>
    <w:rsid w:val="000C2B82"/>
    <w:rsid w:val="000C4DA9"/>
    <w:rsid w:val="000C73B7"/>
    <w:rsid w:val="000C7FAB"/>
    <w:rsid w:val="000D1810"/>
    <w:rsid w:val="000D4B7E"/>
    <w:rsid w:val="000F07E0"/>
    <w:rsid w:val="000F31F4"/>
    <w:rsid w:val="0012027A"/>
    <w:rsid w:val="00127823"/>
    <w:rsid w:val="00131F0C"/>
    <w:rsid w:val="00142C70"/>
    <w:rsid w:val="00143808"/>
    <w:rsid w:val="00145B1E"/>
    <w:rsid w:val="00147EF7"/>
    <w:rsid w:val="00153F08"/>
    <w:rsid w:val="001665C8"/>
    <w:rsid w:val="001717A0"/>
    <w:rsid w:val="00177D15"/>
    <w:rsid w:val="00180491"/>
    <w:rsid w:val="00180BAA"/>
    <w:rsid w:val="0019058D"/>
    <w:rsid w:val="00194AE4"/>
    <w:rsid w:val="001A22FD"/>
    <w:rsid w:val="001A2577"/>
    <w:rsid w:val="001B06A1"/>
    <w:rsid w:val="001B0C2B"/>
    <w:rsid w:val="001B0DB4"/>
    <w:rsid w:val="001B2BF1"/>
    <w:rsid w:val="001B4DDF"/>
    <w:rsid w:val="001C46BA"/>
    <w:rsid w:val="001D23E8"/>
    <w:rsid w:val="001D3EEC"/>
    <w:rsid w:val="001E36C4"/>
    <w:rsid w:val="001E4071"/>
    <w:rsid w:val="00200828"/>
    <w:rsid w:val="00207BF5"/>
    <w:rsid w:val="00214FD4"/>
    <w:rsid w:val="00217116"/>
    <w:rsid w:val="00220CAA"/>
    <w:rsid w:val="0022406C"/>
    <w:rsid w:val="002243E2"/>
    <w:rsid w:val="00225F27"/>
    <w:rsid w:val="002351DB"/>
    <w:rsid w:val="00243B43"/>
    <w:rsid w:val="00265FDB"/>
    <w:rsid w:val="002741FC"/>
    <w:rsid w:val="00275758"/>
    <w:rsid w:val="00283EBB"/>
    <w:rsid w:val="002A27B9"/>
    <w:rsid w:val="002A76FC"/>
    <w:rsid w:val="002A7ACC"/>
    <w:rsid w:val="002B45E4"/>
    <w:rsid w:val="002B4BA3"/>
    <w:rsid w:val="002B4EB9"/>
    <w:rsid w:val="002D4AE8"/>
    <w:rsid w:val="002E6C67"/>
    <w:rsid w:val="002F6112"/>
    <w:rsid w:val="003017EA"/>
    <w:rsid w:val="00314472"/>
    <w:rsid w:val="00321875"/>
    <w:rsid w:val="0032234D"/>
    <w:rsid w:val="00324CD7"/>
    <w:rsid w:val="003338B0"/>
    <w:rsid w:val="00337126"/>
    <w:rsid w:val="003625DD"/>
    <w:rsid w:val="00363983"/>
    <w:rsid w:val="003658E7"/>
    <w:rsid w:val="00367050"/>
    <w:rsid w:val="003676AE"/>
    <w:rsid w:val="003719DD"/>
    <w:rsid w:val="003804D2"/>
    <w:rsid w:val="00381042"/>
    <w:rsid w:val="00382843"/>
    <w:rsid w:val="00383DFA"/>
    <w:rsid w:val="00386F7D"/>
    <w:rsid w:val="003916D3"/>
    <w:rsid w:val="003969FB"/>
    <w:rsid w:val="00397E20"/>
    <w:rsid w:val="003A4AF8"/>
    <w:rsid w:val="003A6A78"/>
    <w:rsid w:val="003B5116"/>
    <w:rsid w:val="003B5D20"/>
    <w:rsid w:val="003B6BB9"/>
    <w:rsid w:val="003B781C"/>
    <w:rsid w:val="003C2950"/>
    <w:rsid w:val="003C662F"/>
    <w:rsid w:val="003D17A2"/>
    <w:rsid w:val="003D1BF5"/>
    <w:rsid w:val="003E05D3"/>
    <w:rsid w:val="003E2376"/>
    <w:rsid w:val="003E2420"/>
    <w:rsid w:val="003E73A3"/>
    <w:rsid w:val="003F15CA"/>
    <w:rsid w:val="00400758"/>
    <w:rsid w:val="004054F1"/>
    <w:rsid w:val="00405ADF"/>
    <w:rsid w:val="00407DA0"/>
    <w:rsid w:val="00407E62"/>
    <w:rsid w:val="00414356"/>
    <w:rsid w:val="00417E94"/>
    <w:rsid w:val="00421714"/>
    <w:rsid w:val="004337C1"/>
    <w:rsid w:val="00435DD8"/>
    <w:rsid w:val="00436B9D"/>
    <w:rsid w:val="0043707F"/>
    <w:rsid w:val="004407C3"/>
    <w:rsid w:val="00445D42"/>
    <w:rsid w:val="0044764E"/>
    <w:rsid w:val="004565A0"/>
    <w:rsid w:val="0045700C"/>
    <w:rsid w:val="00461C58"/>
    <w:rsid w:val="0046444D"/>
    <w:rsid w:val="0047457F"/>
    <w:rsid w:val="00475EEB"/>
    <w:rsid w:val="00477560"/>
    <w:rsid w:val="0048024A"/>
    <w:rsid w:val="00481145"/>
    <w:rsid w:val="004822B8"/>
    <w:rsid w:val="00485024"/>
    <w:rsid w:val="004868D8"/>
    <w:rsid w:val="00493FCF"/>
    <w:rsid w:val="004969A7"/>
    <w:rsid w:val="004A00BD"/>
    <w:rsid w:val="004A1D89"/>
    <w:rsid w:val="004A5BD3"/>
    <w:rsid w:val="004B1D01"/>
    <w:rsid w:val="004C06DF"/>
    <w:rsid w:val="004C599D"/>
    <w:rsid w:val="004E7E05"/>
    <w:rsid w:val="004F2539"/>
    <w:rsid w:val="004F5C5F"/>
    <w:rsid w:val="004F7CA8"/>
    <w:rsid w:val="0050104A"/>
    <w:rsid w:val="00505B3E"/>
    <w:rsid w:val="00506581"/>
    <w:rsid w:val="00512870"/>
    <w:rsid w:val="005161E8"/>
    <w:rsid w:val="00517CAE"/>
    <w:rsid w:val="00520F8F"/>
    <w:rsid w:val="005220DD"/>
    <w:rsid w:val="005311E1"/>
    <w:rsid w:val="005320B1"/>
    <w:rsid w:val="0054169C"/>
    <w:rsid w:val="005446CA"/>
    <w:rsid w:val="00551159"/>
    <w:rsid w:val="00555164"/>
    <w:rsid w:val="0056184E"/>
    <w:rsid w:val="00565003"/>
    <w:rsid w:val="00566BB1"/>
    <w:rsid w:val="0057076C"/>
    <w:rsid w:val="0058189C"/>
    <w:rsid w:val="005830EE"/>
    <w:rsid w:val="0058346D"/>
    <w:rsid w:val="00587FE1"/>
    <w:rsid w:val="005904C1"/>
    <w:rsid w:val="005919BC"/>
    <w:rsid w:val="00591FA3"/>
    <w:rsid w:val="00596F9A"/>
    <w:rsid w:val="005A189F"/>
    <w:rsid w:val="005A4FDD"/>
    <w:rsid w:val="005A66B2"/>
    <w:rsid w:val="005B0839"/>
    <w:rsid w:val="005B0884"/>
    <w:rsid w:val="005B49F7"/>
    <w:rsid w:val="005B530B"/>
    <w:rsid w:val="005B7279"/>
    <w:rsid w:val="005C1229"/>
    <w:rsid w:val="005C6B5A"/>
    <w:rsid w:val="005D2E8A"/>
    <w:rsid w:val="005D6295"/>
    <w:rsid w:val="005D653D"/>
    <w:rsid w:val="005E1BDE"/>
    <w:rsid w:val="005E3E27"/>
    <w:rsid w:val="005E5D58"/>
    <w:rsid w:val="005F0F38"/>
    <w:rsid w:val="00607641"/>
    <w:rsid w:val="006101B6"/>
    <w:rsid w:val="00613078"/>
    <w:rsid w:val="00617E4C"/>
    <w:rsid w:val="00617EAC"/>
    <w:rsid w:val="00621113"/>
    <w:rsid w:val="00621BEF"/>
    <w:rsid w:val="00622399"/>
    <w:rsid w:val="006372FF"/>
    <w:rsid w:val="00651497"/>
    <w:rsid w:val="00652144"/>
    <w:rsid w:val="0065613A"/>
    <w:rsid w:val="006631B1"/>
    <w:rsid w:val="0066534F"/>
    <w:rsid w:val="00665FCB"/>
    <w:rsid w:val="00674A2C"/>
    <w:rsid w:val="00676956"/>
    <w:rsid w:val="00690485"/>
    <w:rsid w:val="00690E21"/>
    <w:rsid w:val="006938E5"/>
    <w:rsid w:val="006950AB"/>
    <w:rsid w:val="006A5CDE"/>
    <w:rsid w:val="006B03C6"/>
    <w:rsid w:val="006B093E"/>
    <w:rsid w:val="006B47ED"/>
    <w:rsid w:val="006B4BF3"/>
    <w:rsid w:val="006B7494"/>
    <w:rsid w:val="006C64D7"/>
    <w:rsid w:val="006D09C6"/>
    <w:rsid w:val="006D6EFC"/>
    <w:rsid w:val="006E797B"/>
    <w:rsid w:val="006E7B8A"/>
    <w:rsid w:val="006F228D"/>
    <w:rsid w:val="006F22BD"/>
    <w:rsid w:val="006F25A5"/>
    <w:rsid w:val="006F4693"/>
    <w:rsid w:val="00704A56"/>
    <w:rsid w:val="0070579F"/>
    <w:rsid w:val="00706C7D"/>
    <w:rsid w:val="007171DA"/>
    <w:rsid w:val="00720868"/>
    <w:rsid w:val="007325B7"/>
    <w:rsid w:val="0073387B"/>
    <w:rsid w:val="00736680"/>
    <w:rsid w:val="00742CFF"/>
    <w:rsid w:val="00742D69"/>
    <w:rsid w:val="00745FA7"/>
    <w:rsid w:val="00762402"/>
    <w:rsid w:val="007728D0"/>
    <w:rsid w:val="00774EA0"/>
    <w:rsid w:val="00775C68"/>
    <w:rsid w:val="00791AC3"/>
    <w:rsid w:val="00791CE8"/>
    <w:rsid w:val="00792C5C"/>
    <w:rsid w:val="00793A3D"/>
    <w:rsid w:val="007A2BBA"/>
    <w:rsid w:val="007A74B7"/>
    <w:rsid w:val="007A74E3"/>
    <w:rsid w:val="007B5EC3"/>
    <w:rsid w:val="007B60CB"/>
    <w:rsid w:val="007C00D6"/>
    <w:rsid w:val="007C24B8"/>
    <w:rsid w:val="007C74D6"/>
    <w:rsid w:val="007D311A"/>
    <w:rsid w:val="007D39D4"/>
    <w:rsid w:val="007D4B11"/>
    <w:rsid w:val="007D61D9"/>
    <w:rsid w:val="007E14E5"/>
    <w:rsid w:val="007E71C8"/>
    <w:rsid w:val="007F12BF"/>
    <w:rsid w:val="007F3BD1"/>
    <w:rsid w:val="007F6BD7"/>
    <w:rsid w:val="0080445A"/>
    <w:rsid w:val="0080453E"/>
    <w:rsid w:val="008101F1"/>
    <w:rsid w:val="008158D6"/>
    <w:rsid w:val="00815DD2"/>
    <w:rsid w:val="00816DF7"/>
    <w:rsid w:val="00817971"/>
    <w:rsid w:val="00817FF4"/>
    <w:rsid w:val="00821E1B"/>
    <w:rsid w:val="00831600"/>
    <w:rsid w:val="00831775"/>
    <w:rsid w:val="00834A80"/>
    <w:rsid w:val="0083577A"/>
    <w:rsid w:val="00844AF3"/>
    <w:rsid w:val="00852A40"/>
    <w:rsid w:val="00854335"/>
    <w:rsid w:val="00860C10"/>
    <w:rsid w:val="008664C6"/>
    <w:rsid w:val="00871B22"/>
    <w:rsid w:val="00872A64"/>
    <w:rsid w:val="00872EC5"/>
    <w:rsid w:val="00873550"/>
    <w:rsid w:val="008742E1"/>
    <w:rsid w:val="008765D4"/>
    <w:rsid w:val="00877774"/>
    <w:rsid w:val="0088064A"/>
    <w:rsid w:val="00886188"/>
    <w:rsid w:val="00892879"/>
    <w:rsid w:val="008A560B"/>
    <w:rsid w:val="008B2F78"/>
    <w:rsid w:val="008B4A64"/>
    <w:rsid w:val="008C0B7B"/>
    <w:rsid w:val="008D3EF6"/>
    <w:rsid w:val="008D4629"/>
    <w:rsid w:val="008D4EC3"/>
    <w:rsid w:val="008D61FC"/>
    <w:rsid w:val="008E0C7C"/>
    <w:rsid w:val="008E3523"/>
    <w:rsid w:val="008E3904"/>
    <w:rsid w:val="008E5253"/>
    <w:rsid w:val="008E5FEE"/>
    <w:rsid w:val="008E6404"/>
    <w:rsid w:val="008F14E5"/>
    <w:rsid w:val="008F41C1"/>
    <w:rsid w:val="008F569D"/>
    <w:rsid w:val="0091165F"/>
    <w:rsid w:val="00914179"/>
    <w:rsid w:val="00916AF4"/>
    <w:rsid w:val="009302B8"/>
    <w:rsid w:val="00944EFC"/>
    <w:rsid w:val="009462EB"/>
    <w:rsid w:val="009479A5"/>
    <w:rsid w:val="00951AFD"/>
    <w:rsid w:val="00954452"/>
    <w:rsid w:val="00954B37"/>
    <w:rsid w:val="0097474A"/>
    <w:rsid w:val="00975D23"/>
    <w:rsid w:val="00976298"/>
    <w:rsid w:val="0098083B"/>
    <w:rsid w:val="00982132"/>
    <w:rsid w:val="00984D70"/>
    <w:rsid w:val="00992FBE"/>
    <w:rsid w:val="009A0D57"/>
    <w:rsid w:val="009A2B18"/>
    <w:rsid w:val="009A6194"/>
    <w:rsid w:val="009B018C"/>
    <w:rsid w:val="009B2A10"/>
    <w:rsid w:val="009C1BC1"/>
    <w:rsid w:val="009C6F39"/>
    <w:rsid w:val="009D3437"/>
    <w:rsid w:val="009D5692"/>
    <w:rsid w:val="009D7F1B"/>
    <w:rsid w:val="009F5BEA"/>
    <w:rsid w:val="009F716F"/>
    <w:rsid w:val="00A02237"/>
    <w:rsid w:val="00A030CF"/>
    <w:rsid w:val="00A046AE"/>
    <w:rsid w:val="00A15309"/>
    <w:rsid w:val="00A26358"/>
    <w:rsid w:val="00A30460"/>
    <w:rsid w:val="00A313BC"/>
    <w:rsid w:val="00A37A83"/>
    <w:rsid w:val="00A37D19"/>
    <w:rsid w:val="00A43C7E"/>
    <w:rsid w:val="00A50D66"/>
    <w:rsid w:val="00A6404C"/>
    <w:rsid w:val="00A71639"/>
    <w:rsid w:val="00A74156"/>
    <w:rsid w:val="00A76C37"/>
    <w:rsid w:val="00A90058"/>
    <w:rsid w:val="00AA34AF"/>
    <w:rsid w:val="00AB258D"/>
    <w:rsid w:val="00AB59AA"/>
    <w:rsid w:val="00AB5B5C"/>
    <w:rsid w:val="00AC1331"/>
    <w:rsid w:val="00AC4B27"/>
    <w:rsid w:val="00AC55B0"/>
    <w:rsid w:val="00AC6196"/>
    <w:rsid w:val="00AD160F"/>
    <w:rsid w:val="00AD3F5C"/>
    <w:rsid w:val="00AD4B84"/>
    <w:rsid w:val="00AE096E"/>
    <w:rsid w:val="00AE4811"/>
    <w:rsid w:val="00AE6419"/>
    <w:rsid w:val="00AF7B6A"/>
    <w:rsid w:val="00B05306"/>
    <w:rsid w:val="00B073C6"/>
    <w:rsid w:val="00B10A49"/>
    <w:rsid w:val="00B10C3B"/>
    <w:rsid w:val="00B1286B"/>
    <w:rsid w:val="00B12DF0"/>
    <w:rsid w:val="00B22492"/>
    <w:rsid w:val="00B22759"/>
    <w:rsid w:val="00B22968"/>
    <w:rsid w:val="00B343CC"/>
    <w:rsid w:val="00B37E20"/>
    <w:rsid w:val="00B41826"/>
    <w:rsid w:val="00B56987"/>
    <w:rsid w:val="00B61137"/>
    <w:rsid w:val="00B64926"/>
    <w:rsid w:val="00B703AA"/>
    <w:rsid w:val="00B705D7"/>
    <w:rsid w:val="00B7378C"/>
    <w:rsid w:val="00B75575"/>
    <w:rsid w:val="00B75D9A"/>
    <w:rsid w:val="00B7781F"/>
    <w:rsid w:val="00B815B4"/>
    <w:rsid w:val="00B82A48"/>
    <w:rsid w:val="00B8655F"/>
    <w:rsid w:val="00B91F99"/>
    <w:rsid w:val="00B92629"/>
    <w:rsid w:val="00B94913"/>
    <w:rsid w:val="00B94AB1"/>
    <w:rsid w:val="00BB7B9E"/>
    <w:rsid w:val="00BC6BF3"/>
    <w:rsid w:val="00BD0633"/>
    <w:rsid w:val="00BD0A58"/>
    <w:rsid w:val="00BD1420"/>
    <w:rsid w:val="00BD3890"/>
    <w:rsid w:val="00BE2229"/>
    <w:rsid w:val="00BF07E1"/>
    <w:rsid w:val="00BF0E62"/>
    <w:rsid w:val="00BF59AA"/>
    <w:rsid w:val="00BF5A63"/>
    <w:rsid w:val="00BF5C5A"/>
    <w:rsid w:val="00BF6491"/>
    <w:rsid w:val="00C00E13"/>
    <w:rsid w:val="00C05461"/>
    <w:rsid w:val="00C10FDE"/>
    <w:rsid w:val="00C11BBD"/>
    <w:rsid w:val="00C143D2"/>
    <w:rsid w:val="00C23BCB"/>
    <w:rsid w:val="00C27901"/>
    <w:rsid w:val="00C27D24"/>
    <w:rsid w:val="00C30B14"/>
    <w:rsid w:val="00C32A3E"/>
    <w:rsid w:val="00C646C3"/>
    <w:rsid w:val="00C80538"/>
    <w:rsid w:val="00C81DEB"/>
    <w:rsid w:val="00C82F89"/>
    <w:rsid w:val="00C90CED"/>
    <w:rsid w:val="00C92696"/>
    <w:rsid w:val="00C943DA"/>
    <w:rsid w:val="00C9698B"/>
    <w:rsid w:val="00CB01BD"/>
    <w:rsid w:val="00CB091D"/>
    <w:rsid w:val="00CC03D9"/>
    <w:rsid w:val="00CC607A"/>
    <w:rsid w:val="00CD0D7F"/>
    <w:rsid w:val="00CD616C"/>
    <w:rsid w:val="00CE3207"/>
    <w:rsid w:val="00CE593A"/>
    <w:rsid w:val="00D07375"/>
    <w:rsid w:val="00D11ED8"/>
    <w:rsid w:val="00D1481C"/>
    <w:rsid w:val="00D14ED6"/>
    <w:rsid w:val="00D268F4"/>
    <w:rsid w:val="00D47A51"/>
    <w:rsid w:val="00D56C60"/>
    <w:rsid w:val="00D61DF2"/>
    <w:rsid w:val="00D63F78"/>
    <w:rsid w:val="00D63F83"/>
    <w:rsid w:val="00D9056E"/>
    <w:rsid w:val="00D90F33"/>
    <w:rsid w:val="00D91E1C"/>
    <w:rsid w:val="00D92568"/>
    <w:rsid w:val="00D92651"/>
    <w:rsid w:val="00D93E75"/>
    <w:rsid w:val="00D94528"/>
    <w:rsid w:val="00D9493A"/>
    <w:rsid w:val="00D94C8A"/>
    <w:rsid w:val="00D975AD"/>
    <w:rsid w:val="00DA0ABC"/>
    <w:rsid w:val="00DB4DA5"/>
    <w:rsid w:val="00DC249A"/>
    <w:rsid w:val="00DF2BAE"/>
    <w:rsid w:val="00DF5AE2"/>
    <w:rsid w:val="00DF73DF"/>
    <w:rsid w:val="00E00686"/>
    <w:rsid w:val="00E106EF"/>
    <w:rsid w:val="00E12C8B"/>
    <w:rsid w:val="00E17E7F"/>
    <w:rsid w:val="00E22263"/>
    <w:rsid w:val="00E318EE"/>
    <w:rsid w:val="00E32F80"/>
    <w:rsid w:val="00E416C4"/>
    <w:rsid w:val="00E51D98"/>
    <w:rsid w:val="00E52861"/>
    <w:rsid w:val="00E532B8"/>
    <w:rsid w:val="00E603A6"/>
    <w:rsid w:val="00E60572"/>
    <w:rsid w:val="00E63641"/>
    <w:rsid w:val="00E64116"/>
    <w:rsid w:val="00E71C00"/>
    <w:rsid w:val="00E809B1"/>
    <w:rsid w:val="00E82E81"/>
    <w:rsid w:val="00E857D0"/>
    <w:rsid w:val="00E9485C"/>
    <w:rsid w:val="00E958C0"/>
    <w:rsid w:val="00EA0087"/>
    <w:rsid w:val="00EA2345"/>
    <w:rsid w:val="00EB17CA"/>
    <w:rsid w:val="00EB3B69"/>
    <w:rsid w:val="00EB4495"/>
    <w:rsid w:val="00EB54A4"/>
    <w:rsid w:val="00EC1CEF"/>
    <w:rsid w:val="00EC2434"/>
    <w:rsid w:val="00EC2BE5"/>
    <w:rsid w:val="00EC34B0"/>
    <w:rsid w:val="00EC765B"/>
    <w:rsid w:val="00ED293A"/>
    <w:rsid w:val="00EE0790"/>
    <w:rsid w:val="00EE1445"/>
    <w:rsid w:val="00EE3A4D"/>
    <w:rsid w:val="00EF2EA8"/>
    <w:rsid w:val="00F00DDB"/>
    <w:rsid w:val="00F05505"/>
    <w:rsid w:val="00F10C2D"/>
    <w:rsid w:val="00F11FB2"/>
    <w:rsid w:val="00F13DB7"/>
    <w:rsid w:val="00F14896"/>
    <w:rsid w:val="00F167AC"/>
    <w:rsid w:val="00F2744C"/>
    <w:rsid w:val="00F31891"/>
    <w:rsid w:val="00F428A4"/>
    <w:rsid w:val="00F443AF"/>
    <w:rsid w:val="00F44BB3"/>
    <w:rsid w:val="00F473DC"/>
    <w:rsid w:val="00F614E9"/>
    <w:rsid w:val="00F617B0"/>
    <w:rsid w:val="00F61DA9"/>
    <w:rsid w:val="00F66088"/>
    <w:rsid w:val="00F674D7"/>
    <w:rsid w:val="00F777D3"/>
    <w:rsid w:val="00F83DE3"/>
    <w:rsid w:val="00F8438D"/>
    <w:rsid w:val="00F85CD1"/>
    <w:rsid w:val="00F90E8F"/>
    <w:rsid w:val="00F91046"/>
    <w:rsid w:val="00F95211"/>
    <w:rsid w:val="00FA4EB7"/>
    <w:rsid w:val="00FA56A2"/>
    <w:rsid w:val="00FA6035"/>
    <w:rsid w:val="00FB02F4"/>
    <w:rsid w:val="00FB27A9"/>
    <w:rsid w:val="00FC2B70"/>
    <w:rsid w:val="00FC3248"/>
    <w:rsid w:val="00FC6B2D"/>
    <w:rsid w:val="00FD5632"/>
    <w:rsid w:val="00FD796F"/>
    <w:rsid w:val="00FE36A6"/>
    <w:rsid w:val="00FF4083"/>
    <w:rsid w:val="00FF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501418">
      <w:bodyDiv w:val="1"/>
      <w:marLeft w:val="0"/>
      <w:marRight w:val="0"/>
      <w:marTop w:val="0"/>
      <w:marBottom w:val="0"/>
      <w:divBdr>
        <w:top w:val="none" w:sz="0" w:space="0" w:color="auto"/>
        <w:left w:val="none" w:sz="0" w:space="0" w:color="auto"/>
        <w:bottom w:val="none" w:sz="0" w:space="0" w:color="auto"/>
        <w:right w:val="none" w:sz="0" w:space="0" w:color="auto"/>
      </w:divBdr>
      <w:divsChild>
        <w:div w:id="1312320744">
          <w:marLeft w:val="0"/>
          <w:marRight w:val="0"/>
          <w:marTop w:val="0"/>
          <w:marBottom w:val="0"/>
          <w:divBdr>
            <w:top w:val="none" w:sz="0" w:space="0" w:color="auto"/>
            <w:left w:val="none" w:sz="0" w:space="0" w:color="auto"/>
            <w:bottom w:val="none" w:sz="0" w:space="0" w:color="auto"/>
            <w:right w:val="none" w:sz="0" w:space="0" w:color="auto"/>
          </w:divBdr>
          <w:divsChild>
            <w:div w:id="619993193">
              <w:marLeft w:val="0"/>
              <w:marRight w:val="0"/>
              <w:marTop w:val="0"/>
              <w:marBottom w:val="0"/>
              <w:divBdr>
                <w:top w:val="none" w:sz="0" w:space="0" w:color="auto"/>
                <w:left w:val="none" w:sz="0" w:space="0" w:color="auto"/>
                <w:bottom w:val="none" w:sz="0" w:space="0" w:color="auto"/>
                <w:right w:val="none" w:sz="0" w:space="0" w:color="auto"/>
              </w:divBdr>
              <w:divsChild>
                <w:div w:id="815728692">
                  <w:marLeft w:val="0"/>
                  <w:marRight w:val="0"/>
                  <w:marTop w:val="0"/>
                  <w:marBottom w:val="0"/>
                  <w:divBdr>
                    <w:top w:val="none" w:sz="0" w:space="0" w:color="auto"/>
                    <w:left w:val="none" w:sz="0" w:space="0" w:color="auto"/>
                    <w:bottom w:val="none" w:sz="0" w:space="0" w:color="auto"/>
                    <w:right w:val="none" w:sz="0" w:space="0" w:color="auto"/>
                  </w:divBdr>
                  <w:divsChild>
                    <w:div w:id="1975210338">
                      <w:marLeft w:val="0"/>
                      <w:marRight w:val="0"/>
                      <w:marTop w:val="0"/>
                      <w:marBottom w:val="0"/>
                      <w:divBdr>
                        <w:top w:val="none" w:sz="0" w:space="0" w:color="auto"/>
                        <w:left w:val="none" w:sz="0" w:space="0" w:color="auto"/>
                        <w:bottom w:val="none" w:sz="0" w:space="0" w:color="auto"/>
                        <w:right w:val="none" w:sz="0" w:space="0" w:color="auto"/>
                      </w:divBdr>
                      <w:divsChild>
                        <w:div w:id="1786070491">
                          <w:marLeft w:val="0"/>
                          <w:marRight w:val="0"/>
                          <w:marTop w:val="0"/>
                          <w:marBottom w:val="0"/>
                          <w:divBdr>
                            <w:top w:val="none" w:sz="0" w:space="0" w:color="auto"/>
                            <w:left w:val="none" w:sz="0" w:space="0" w:color="auto"/>
                            <w:bottom w:val="none" w:sz="0" w:space="0" w:color="auto"/>
                            <w:right w:val="none" w:sz="0" w:space="0" w:color="auto"/>
                          </w:divBdr>
                          <w:divsChild>
                            <w:div w:id="179592654">
                              <w:marLeft w:val="0"/>
                              <w:marRight w:val="0"/>
                              <w:marTop w:val="0"/>
                              <w:marBottom w:val="0"/>
                              <w:divBdr>
                                <w:top w:val="none" w:sz="0" w:space="0" w:color="auto"/>
                                <w:left w:val="none" w:sz="0" w:space="0" w:color="auto"/>
                                <w:bottom w:val="none" w:sz="0" w:space="0" w:color="auto"/>
                                <w:right w:val="none" w:sz="0" w:space="0" w:color="auto"/>
                              </w:divBdr>
                              <w:divsChild>
                                <w:div w:id="330529880">
                                  <w:marLeft w:val="0"/>
                                  <w:marRight w:val="0"/>
                                  <w:marTop w:val="0"/>
                                  <w:marBottom w:val="0"/>
                                  <w:divBdr>
                                    <w:top w:val="none" w:sz="0" w:space="0" w:color="auto"/>
                                    <w:left w:val="none" w:sz="0" w:space="0" w:color="auto"/>
                                    <w:bottom w:val="none" w:sz="0" w:space="0" w:color="auto"/>
                                    <w:right w:val="none" w:sz="0" w:space="0" w:color="auto"/>
                                  </w:divBdr>
                                  <w:divsChild>
                                    <w:div w:id="117995644">
                                      <w:marLeft w:val="0"/>
                                      <w:marRight w:val="0"/>
                                      <w:marTop w:val="0"/>
                                      <w:marBottom w:val="0"/>
                                      <w:divBdr>
                                        <w:top w:val="none" w:sz="0" w:space="0" w:color="auto"/>
                                        <w:left w:val="none" w:sz="0" w:space="0" w:color="auto"/>
                                        <w:bottom w:val="none" w:sz="0" w:space="0" w:color="auto"/>
                                        <w:right w:val="none" w:sz="0" w:space="0" w:color="auto"/>
                                      </w:divBdr>
                                      <w:divsChild>
                                        <w:div w:id="561020149">
                                          <w:marLeft w:val="0"/>
                                          <w:marRight w:val="0"/>
                                          <w:marTop w:val="0"/>
                                          <w:marBottom w:val="0"/>
                                          <w:divBdr>
                                            <w:top w:val="none" w:sz="0" w:space="0" w:color="auto"/>
                                            <w:left w:val="none" w:sz="0" w:space="0" w:color="auto"/>
                                            <w:bottom w:val="none" w:sz="0" w:space="0" w:color="auto"/>
                                            <w:right w:val="none" w:sz="0" w:space="0" w:color="auto"/>
                                          </w:divBdr>
                                          <w:divsChild>
                                            <w:div w:id="1696927370">
                                              <w:marLeft w:val="0"/>
                                              <w:marRight w:val="0"/>
                                              <w:marTop w:val="0"/>
                                              <w:marBottom w:val="0"/>
                                              <w:divBdr>
                                                <w:top w:val="none" w:sz="0" w:space="0" w:color="auto"/>
                                                <w:left w:val="none" w:sz="0" w:space="0" w:color="auto"/>
                                                <w:bottom w:val="none" w:sz="0" w:space="0" w:color="auto"/>
                                                <w:right w:val="none" w:sz="0" w:space="0" w:color="auto"/>
                                              </w:divBdr>
                                              <w:divsChild>
                                                <w:div w:id="1027605791">
                                                  <w:marLeft w:val="0"/>
                                                  <w:marRight w:val="0"/>
                                                  <w:marTop w:val="0"/>
                                                  <w:marBottom w:val="0"/>
                                                  <w:divBdr>
                                                    <w:top w:val="none" w:sz="0" w:space="0" w:color="auto"/>
                                                    <w:left w:val="none" w:sz="0" w:space="0" w:color="auto"/>
                                                    <w:bottom w:val="none" w:sz="0" w:space="0" w:color="auto"/>
                                                    <w:right w:val="none" w:sz="0" w:space="0" w:color="auto"/>
                                                  </w:divBdr>
                                                  <w:divsChild>
                                                    <w:div w:id="1751585759">
                                                      <w:marLeft w:val="0"/>
                                                      <w:marRight w:val="0"/>
                                                      <w:marTop w:val="0"/>
                                                      <w:marBottom w:val="0"/>
                                                      <w:divBdr>
                                                        <w:top w:val="none" w:sz="0" w:space="0" w:color="auto"/>
                                                        <w:left w:val="none" w:sz="0" w:space="0" w:color="auto"/>
                                                        <w:bottom w:val="none" w:sz="0" w:space="0" w:color="auto"/>
                                                        <w:right w:val="none" w:sz="0" w:space="0" w:color="auto"/>
                                                      </w:divBdr>
                                                      <w:divsChild>
                                                        <w:div w:id="115487848">
                                                          <w:marLeft w:val="0"/>
                                                          <w:marRight w:val="0"/>
                                                          <w:marTop w:val="0"/>
                                                          <w:marBottom w:val="0"/>
                                                          <w:divBdr>
                                                            <w:top w:val="none" w:sz="0" w:space="0" w:color="auto"/>
                                                            <w:left w:val="none" w:sz="0" w:space="0" w:color="auto"/>
                                                            <w:bottom w:val="none" w:sz="0" w:space="0" w:color="auto"/>
                                                            <w:right w:val="none" w:sz="0" w:space="0" w:color="auto"/>
                                                          </w:divBdr>
                                                          <w:divsChild>
                                                            <w:div w:id="326860204">
                                                              <w:marLeft w:val="0"/>
                                                              <w:marRight w:val="0"/>
                                                              <w:marTop w:val="0"/>
                                                              <w:marBottom w:val="0"/>
                                                              <w:divBdr>
                                                                <w:top w:val="none" w:sz="0" w:space="0" w:color="auto"/>
                                                                <w:left w:val="none" w:sz="0" w:space="0" w:color="auto"/>
                                                                <w:bottom w:val="none" w:sz="0" w:space="0" w:color="auto"/>
                                                                <w:right w:val="none" w:sz="0" w:space="0" w:color="auto"/>
                                                              </w:divBdr>
                                                              <w:divsChild>
                                                                <w:div w:id="642123312">
                                                                  <w:marLeft w:val="0"/>
                                                                  <w:marRight w:val="0"/>
                                                                  <w:marTop w:val="0"/>
                                                                  <w:marBottom w:val="0"/>
                                                                  <w:divBdr>
                                                                    <w:top w:val="none" w:sz="0" w:space="0" w:color="auto"/>
                                                                    <w:left w:val="none" w:sz="0" w:space="0" w:color="auto"/>
                                                                    <w:bottom w:val="none" w:sz="0" w:space="0" w:color="auto"/>
                                                                    <w:right w:val="none" w:sz="0" w:space="0" w:color="auto"/>
                                                                  </w:divBdr>
                                                                  <w:divsChild>
                                                                    <w:div w:id="2128313310">
                                                                      <w:marLeft w:val="0"/>
                                                                      <w:marRight w:val="0"/>
                                                                      <w:marTop w:val="0"/>
                                                                      <w:marBottom w:val="0"/>
                                                                      <w:divBdr>
                                                                        <w:top w:val="none" w:sz="0" w:space="0" w:color="auto"/>
                                                                        <w:left w:val="none" w:sz="0" w:space="0" w:color="auto"/>
                                                                        <w:bottom w:val="none" w:sz="0" w:space="0" w:color="auto"/>
                                                                        <w:right w:val="none" w:sz="0" w:space="0" w:color="auto"/>
                                                                      </w:divBdr>
                                                                      <w:divsChild>
                                                                        <w:div w:id="679237887">
                                                                          <w:marLeft w:val="0"/>
                                                                          <w:marRight w:val="0"/>
                                                                          <w:marTop w:val="0"/>
                                                                          <w:marBottom w:val="0"/>
                                                                          <w:divBdr>
                                                                            <w:top w:val="none" w:sz="0" w:space="0" w:color="auto"/>
                                                                            <w:left w:val="none" w:sz="0" w:space="0" w:color="auto"/>
                                                                            <w:bottom w:val="none" w:sz="0" w:space="0" w:color="auto"/>
                                                                            <w:right w:val="none" w:sz="0" w:space="0" w:color="auto"/>
                                                                          </w:divBdr>
                                                                          <w:divsChild>
                                                                            <w:div w:id="257908307">
                                                                              <w:marLeft w:val="0"/>
                                                                              <w:marRight w:val="0"/>
                                                                              <w:marTop w:val="0"/>
                                                                              <w:marBottom w:val="0"/>
                                                                              <w:divBdr>
                                                                                <w:top w:val="none" w:sz="0" w:space="0" w:color="auto"/>
                                                                                <w:left w:val="none" w:sz="0" w:space="0" w:color="auto"/>
                                                                                <w:bottom w:val="none" w:sz="0" w:space="0" w:color="auto"/>
                                                                                <w:right w:val="none" w:sz="0" w:space="0" w:color="auto"/>
                                                                              </w:divBdr>
                                                                              <w:divsChild>
                                                                                <w:div w:id="2064599493">
                                                                                  <w:marLeft w:val="0"/>
                                                                                  <w:marRight w:val="0"/>
                                                                                  <w:marTop w:val="0"/>
                                                                                  <w:marBottom w:val="0"/>
                                                                                  <w:divBdr>
                                                                                    <w:top w:val="none" w:sz="0" w:space="0" w:color="auto"/>
                                                                                    <w:left w:val="none" w:sz="0" w:space="0" w:color="auto"/>
                                                                                    <w:bottom w:val="none" w:sz="0" w:space="0" w:color="auto"/>
                                                                                    <w:right w:val="none" w:sz="0" w:space="0" w:color="auto"/>
                                                                                  </w:divBdr>
                                                                                  <w:divsChild>
                                                                                    <w:div w:id="1931353620">
                                                                                      <w:marLeft w:val="0"/>
                                                                                      <w:marRight w:val="0"/>
                                                                                      <w:marTop w:val="0"/>
                                                                                      <w:marBottom w:val="0"/>
                                                                                      <w:divBdr>
                                                                                        <w:top w:val="none" w:sz="0" w:space="0" w:color="auto"/>
                                                                                        <w:left w:val="none" w:sz="0" w:space="0" w:color="auto"/>
                                                                                        <w:bottom w:val="none" w:sz="0" w:space="0" w:color="auto"/>
                                                                                        <w:right w:val="none" w:sz="0" w:space="0" w:color="auto"/>
                                                                                      </w:divBdr>
                                                                                      <w:divsChild>
                                                                                        <w:div w:id="36704187">
                                                                                          <w:marLeft w:val="0"/>
                                                                                          <w:marRight w:val="0"/>
                                                                                          <w:marTop w:val="0"/>
                                                                                          <w:marBottom w:val="0"/>
                                                                                          <w:divBdr>
                                                                                            <w:top w:val="none" w:sz="0" w:space="0" w:color="auto"/>
                                                                                            <w:left w:val="none" w:sz="0" w:space="0" w:color="auto"/>
                                                                                            <w:bottom w:val="none" w:sz="0" w:space="0" w:color="auto"/>
                                                                                            <w:right w:val="none" w:sz="0" w:space="0" w:color="auto"/>
                                                                                          </w:divBdr>
                                                                                          <w:divsChild>
                                                                                            <w:div w:id="2002393552">
                                                                                              <w:marLeft w:val="0"/>
                                                                                              <w:marRight w:val="0"/>
                                                                                              <w:marTop w:val="0"/>
                                                                                              <w:marBottom w:val="0"/>
                                                                                              <w:divBdr>
                                                                                                <w:top w:val="none" w:sz="0" w:space="0" w:color="auto"/>
                                                                                                <w:left w:val="none" w:sz="0" w:space="0" w:color="auto"/>
                                                                                                <w:bottom w:val="none" w:sz="0" w:space="0" w:color="auto"/>
                                                                                                <w:right w:val="none" w:sz="0" w:space="0" w:color="auto"/>
                                                                                              </w:divBdr>
                                                                                              <w:divsChild>
                                                                                                <w:div w:id="634337964">
                                                                                                  <w:marLeft w:val="0"/>
                                                                                                  <w:marRight w:val="0"/>
                                                                                                  <w:marTop w:val="0"/>
                                                                                                  <w:marBottom w:val="0"/>
                                                                                                  <w:divBdr>
                                                                                                    <w:top w:val="none" w:sz="0" w:space="0" w:color="auto"/>
                                                                                                    <w:left w:val="none" w:sz="0" w:space="0" w:color="auto"/>
                                                                                                    <w:bottom w:val="none" w:sz="0" w:space="0" w:color="auto"/>
                                                                                                    <w:right w:val="none" w:sz="0" w:space="0" w:color="auto"/>
                                                                                                  </w:divBdr>
                                                                                                  <w:divsChild>
                                                                                                    <w:div w:id="387916574">
                                                                                                      <w:marLeft w:val="0"/>
                                                                                                      <w:marRight w:val="0"/>
                                                                                                      <w:marTop w:val="0"/>
                                                                                                      <w:marBottom w:val="0"/>
                                                                                                      <w:divBdr>
                                                                                                        <w:top w:val="none" w:sz="0" w:space="0" w:color="auto"/>
                                                                                                        <w:left w:val="none" w:sz="0" w:space="0" w:color="auto"/>
                                                                                                        <w:bottom w:val="none" w:sz="0" w:space="0" w:color="auto"/>
                                                                                                        <w:right w:val="none" w:sz="0" w:space="0" w:color="auto"/>
                                                                                                      </w:divBdr>
                                                                                                      <w:divsChild>
                                                                                                        <w:div w:id="1562518142">
                                                                                                          <w:marLeft w:val="0"/>
                                                                                                          <w:marRight w:val="0"/>
                                                                                                          <w:marTop w:val="0"/>
                                                                                                          <w:marBottom w:val="0"/>
                                                                                                          <w:divBdr>
                                                                                                            <w:top w:val="none" w:sz="0" w:space="0" w:color="auto"/>
                                                                                                            <w:left w:val="none" w:sz="0" w:space="0" w:color="auto"/>
                                                                                                            <w:bottom w:val="none" w:sz="0" w:space="0" w:color="auto"/>
                                                                                                            <w:right w:val="none" w:sz="0" w:space="0" w:color="auto"/>
                                                                                                          </w:divBdr>
                                                                                                          <w:divsChild>
                                                                                                            <w:div w:id="1286694904">
                                                                                                              <w:marLeft w:val="0"/>
                                                                                                              <w:marRight w:val="0"/>
                                                                                                              <w:marTop w:val="0"/>
                                                                                                              <w:marBottom w:val="0"/>
                                                                                                              <w:divBdr>
                                                                                                                <w:top w:val="none" w:sz="0" w:space="0" w:color="auto"/>
                                                                                                                <w:left w:val="none" w:sz="0" w:space="0" w:color="auto"/>
                                                                                                                <w:bottom w:val="none" w:sz="0" w:space="0" w:color="auto"/>
                                                                                                                <w:right w:val="none" w:sz="0" w:space="0" w:color="auto"/>
                                                                                                              </w:divBdr>
                                                                                                              <w:divsChild>
                                                                                                                <w:div w:id="1423716644">
                                                                                                                  <w:marLeft w:val="0"/>
                                                                                                                  <w:marRight w:val="0"/>
                                                                                                                  <w:marTop w:val="0"/>
                                                                                                                  <w:marBottom w:val="0"/>
                                                                                                                  <w:divBdr>
                                                                                                                    <w:top w:val="none" w:sz="0" w:space="0" w:color="auto"/>
                                                                                                                    <w:left w:val="none" w:sz="0" w:space="0" w:color="auto"/>
                                                                                                                    <w:bottom w:val="none" w:sz="0" w:space="0" w:color="auto"/>
                                                                                                                    <w:right w:val="none" w:sz="0" w:space="0" w:color="auto"/>
                                                                                                                  </w:divBdr>
                                                                                                                  <w:divsChild>
                                                                                                                    <w:div w:id="751703212">
                                                                                                                      <w:marLeft w:val="0"/>
                                                                                                                      <w:marRight w:val="0"/>
                                                                                                                      <w:marTop w:val="0"/>
                                                                                                                      <w:marBottom w:val="0"/>
                                                                                                                      <w:divBdr>
                                                                                                                        <w:top w:val="none" w:sz="0" w:space="0" w:color="auto"/>
                                                                                                                        <w:left w:val="none" w:sz="0" w:space="0" w:color="auto"/>
                                                                                                                        <w:bottom w:val="none" w:sz="0" w:space="0" w:color="auto"/>
                                                                                                                        <w:right w:val="none" w:sz="0" w:space="0" w:color="auto"/>
                                                                                                                      </w:divBdr>
                                                                                                                      <w:divsChild>
                                                                                                                        <w:div w:id="9272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824889">
      <w:bodyDiv w:val="1"/>
      <w:marLeft w:val="0"/>
      <w:marRight w:val="0"/>
      <w:marTop w:val="0"/>
      <w:marBottom w:val="0"/>
      <w:divBdr>
        <w:top w:val="none" w:sz="0" w:space="0" w:color="auto"/>
        <w:left w:val="none" w:sz="0" w:space="0" w:color="auto"/>
        <w:bottom w:val="none" w:sz="0" w:space="0" w:color="auto"/>
        <w:right w:val="none" w:sz="0" w:space="0" w:color="auto"/>
      </w:divBdr>
    </w:div>
    <w:div w:id="1148085085">
      <w:bodyDiv w:val="1"/>
      <w:marLeft w:val="0"/>
      <w:marRight w:val="0"/>
      <w:marTop w:val="0"/>
      <w:marBottom w:val="0"/>
      <w:divBdr>
        <w:top w:val="none" w:sz="0" w:space="0" w:color="auto"/>
        <w:left w:val="none" w:sz="0" w:space="0" w:color="auto"/>
        <w:bottom w:val="none" w:sz="0" w:space="0" w:color="auto"/>
        <w:right w:val="none" w:sz="0" w:space="0" w:color="auto"/>
      </w:divBdr>
    </w:div>
    <w:div w:id="1247305289">
      <w:bodyDiv w:val="1"/>
      <w:marLeft w:val="0"/>
      <w:marRight w:val="0"/>
      <w:marTop w:val="0"/>
      <w:marBottom w:val="0"/>
      <w:divBdr>
        <w:top w:val="none" w:sz="0" w:space="0" w:color="auto"/>
        <w:left w:val="none" w:sz="0" w:space="0" w:color="auto"/>
        <w:bottom w:val="none" w:sz="0" w:space="0" w:color="auto"/>
        <w:right w:val="none" w:sz="0" w:space="0" w:color="auto"/>
      </w:divBdr>
    </w:div>
    <w:div w:id="185730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3F1B9-799F-4729-808A-EC9AEE88A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56</Pages>
  <Words>32212</Words>
  <Characters>183615</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215397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Collier Smith</dc:creator>
  <cp:lastModifiedBy>Thomas Collier Smith</cp:lastModifiedBy>
  <cp:revision>12</cp:revision>
  <cp:lastPrinted>2014-10-16T16:07:00Z</cp:lastPrinted>
  <dcterms:created xsi:type="dcterms:W3CDTF">2014-11-22T16:59:00Z</dcterms:created>
  <dcterms:modified xsi:type="dcterms:W3CDTF">2014-11-24T08:01:00Z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t.collier.smith@gmail.com@www.mendeley.com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